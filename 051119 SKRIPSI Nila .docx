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embeddings/Microsoft_Visio_Drawing4.vsdx" ContentType="application/vnd.ms-visio.drawing"/>
  <Override PartName="/word/embeddings/Microsoft_Visio_Drawing5.vsdx" ContentType="application/vnd.ms-visio.drawing"/>
  <Override PartName="/word/embeddings/Microsoft_Visio_Drawing6.vsdx" ContentType="application/vnd.ms-visio.drawing"/>
  <Override PartName="/word/embeddings/Microsoft_Visio_Drawing7.vsdx" ContentType="application/vnd.ms-visio.drawing"/>
  <Override PartName="/word/embeddings/Microsoft_Visio_Drawing8.vsdx" ContentType="application/vnd.ms-visio.drawing"/>
  <Override PartName="/word/embeddings/Microsoft_Visio_Drawing9.vsdx" ContentType="application/vnd.ms-visio.drawing"/>
  <Override PartName="/word/embeddings/Microsoft_Visio_Drawing10.vsdx" ContentType="application/vnd.ms-visio.drawing"/>
  <Override PartName="/word/embeddings/Microsoft_Visio_Drawing11.vsdx" ContentType="application/vnd.ms-visio.drawing"/>
  <Override PartName="/word/embeddings/Microsoft_Visio_Drawing12.vsdx" ContentType="application/vnd.ms-visio.drawing"/>
  <Override PartName="/word/embeddings/Microsoft_Visio_Drawing13.vsdx" ContentType="application/vnd.ms-visio.drawing"/>
  <Override PartName="/word/embeddings/Microsoft_Visio_Drawing14.vsdx" ContentType="application/vnd.ms-visio.drawing"/>
  <Override PartName="/word/embeddings/Microsoft_Visio_Drawing15.vsdx" ContentType="application/vnd.ms-visio.drawing"/>
  <Override PartName="/word/embeddings/Microsoft_Visio_Drawing16.vsdx" ContentType="application/vnd.ms-visio.drawing"/>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38686496"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del w:id="0" w:author="Windows User" w:date="2019-09-14T03:54:00Z">
        <w:r w:rsidR="00F40E67" w:rsidRPr="0033182C" w:rsidDel="00451BA0">
          <w:rPr>
            <w:rFonts w:cs="Times New Roman"/>
            <w:b/>
            <w:i/>
            <w:sz w:val="28"/>
            <w:szCs w:val="28"/>
          </w:rPr>
          <w:delText>FUZZY</w:delText>
        </w:r>
      </w:del>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2985A0D8"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del w:id="1" w:author="Windows User" w:date="2019-09-14T03:54:00Z">
        <w:r w:rsidRPr="0033182C" w:rsidDel="00451BA0">
          <w:rPr>
            <w:rFonts w:cs="Times New Roman"/>
            <w:b/>
            <w:i/>
            <w:sz w:val="28"/>
            <w:szCs w:val="28"/>
          </w:rPr>
          <w:delText>FUZZY</w:delText>
        </w:r>
      </w:del>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2" w:name="_Toc23880313"/>
      <w:r>
        <w:lastRenderedPageBreak/>
        <w:t>PERSEMBAHAN</w:t>
      </w:r>
      <w:bookmarkEnd w:id="2"/>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3" w:name="_Toc23880314"/>
      <w:r>
        <w:lastRenderedPageBreak/>
        <w:t>MOTTO</w:t>
      </w:r>
      <w:bookmarkEnd w:id="3"/>
    </w:p>
    <w:p w14:paraId="29B081E7" w14:textId="0B951C01" w:rsidR="00AC6851" w:rsidRDefault="00AC6851" w:rsidP="00AC6851">
      <w:pPr>
        <w:rPr>
          <w:lang w:val="en-ID" w:eastAsia="id-ID"/>
        </w:rPr>
      </w:pPr>
    </w:p>
    <w:p w14:paraId="725FFD4B" w14:textId="7B4FCDC1" w:rsidR="00AC6851" w:rsidRDefault="00AC6851" w:rsidP="00AC6851">
      <w:pPr>
        <w:jc w:val="center"/>
      </w:pPr>
      <w:r>
        <w:t>All the impossible is possible for those who believe!</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4" w:name="_Toc23880315"/>
      <w:r>
        <w:lastRenderedPageBreak/>
        <w:t>PERNYATAAN</w:t>
      </w:r>
      <w:bookmarkEnd w:id="4"/>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567F313D"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del w:id="5" w:author="Windows User" w:date="2019-09-14T03:54:00Z">
        <w:r w:rsidR="00297209" w:rsidRPr="00297209" w:rsidDel="00451BA0">
          <w:rPr>
            <w:rFonts w:cs="Times New Roman"/>
            <w:i/>
            <w:szCs w:val="24"/>
          </w:rPr>
          <w:delText>FUZZY</w:delText>
        </w:r>
      </w:del>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77777777" w:rsidR="00AC6851" w:rsidRPr="00A37369" w:rsidRDefault="00AC6851" w:rsidP="00AC6851">
      <w:pPr>
        <w:ind w:left="5529" w:right="-7"/>
        <w:rPr>
          <w:rFonts w:cs="Times New Roman"/>
          <w:lang w:val="id-ID"/>
        </w:rPr>
      </w:pPr>
      <w:r w:rsidRPr="00A37369">
        <w:rPr>
          <w:rFonts w:cs="Times New Roman"/>
          <w:lang w:val="id-ID"/>
        </w:rPr>
        <w:t>Jember, 27 Maret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6" w:name="_Toc23880316"/>
      <w:r>
        <w:lastRenderedPageBreak/>
        <w:t>PENGESAHAN PEMBIMBING</w:t>
      </w:r>
      <w:bookmarkEnd w:id="6"/>
    </w:p>
    <w:p w14:paraId="439374B6" w14:textId="77777777" w:rsidR="00297209" w:rsidRPr="00297209" w:rsidRDefault="00297209" w:rsidP="00297209">
      <w:pPr>
        <w:rPr>
          <w:lang w:val="en-ID" w:eastAsia="id-ID"/>
        </w:rPr>
      </w:pPr>
    </w:p>
    <w:p w14:paraId="21D42FEF" w14:textId="4DE56F9F"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del w:id="7" w:author="Windows User" w:date="2019-09-14T03:54:00Z">
        <w:r w:rsidRPr="00297209" w:rsidDel="00451BA0">
          <w:rPr>
            <w:rFonts w:cs="Times New Roman"/>
            <w:i/>
            <w:szCs w:val="24"/>
          </w:rPr>
          <w:delText>FUZZY</w:delText>
        </w:r>
      </w:del>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8" w:name="_Hlk505200718"/>
            <w:r>
              <w:rPr>
                <w:rFonts w:cs="Times New Roman"/>
                <w:lang w:val="en-ID"/>
              </w:rPr>
              <w:t>Nova El Maidah, S.Si.,M.Cs.,</w:t>
            </w:r>
          </w:p>
          <w:bookmarkEnd w:id="8"/>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9" w:name="_Toc23880317"/>
      <w:r>
        <w:t>PENGESAHAN</w:t>
      </w:r>
      <w:bookmarkEnd w:id="9"/>
      <w:r>
        <w:t xml:space="preserve"> </w:t>
      </w:r>
    </w:p>
    <w:p w14:paraId="498AD142" w14:textId="77777777"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del w:id="10" w:author="Windows User" w:date="2019-09-14T03:54:00Z">
        <w:r w:rsidRPr="00297209" w:rsidDel="00451BA0">
          <w:rPr>
            <w:rFonts w:cs="Times New Roman"/>
            <w:i/>
            <w:szCs w:val="24"/>
          </w:rPr>
          <w:delText>FUZZY</w:delText>
        </w:r>
      </w:del>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11" w:name="_Toc23880318"/>
      <w:r>
        <w:lastRenderedPageBreak/>
        <w:t>RINGKASAN</w:t>
      </w:r>
      <w:bookmarkEnd w:id="11"/>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12" w:name="_Toc23880319"/>
      <w:r>
        <w:lastRenderedPageBreak/>
        <w:t>PRAKATA</w:t>
      </w:r>
      <w:bookmarkEnd w:id="12"/>
    </w:p>
    <w:p w14:paraId="3131A302" w14:textId="77777777" w:rsidR="00297209" w:rsidRPr="00297209" w:rsidRDefault="00297209" w:rsidP="00297209">
      <w:pPr>
        <w:rPr>
          <w:lang w:val="en-ID" w:eastAsia="id-ID"/>
        </w:rPr>
      </w:pPr>
    </w:p>
    <w:p w14:paraId="556967D6" w14:textId="77777777"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Pr="00A37369">
        <w:rPr>
          <w:rFonts w:cs="Times New Roman"/>
          <w:bCs/>
          <w:color w:val="000000"/>
          <w:lang w:val="id-ID"/>
        </w:rPr>
        <w:t xml:space="preserve">Pengembangan Sistem Deteksi </w:t>
      </w:r>
      <w:r w:rsidRPr="00A37369">
        <w:rPr>
          <w:rFonts w:cs="Times New Roman"/>
          <w:bCs/>
          <w:i/>
          <w:color w:val="000000"/>
          <w:lang w:val="id-ID"/>
        </w:rPr>
        <w:t xml:space="preserve">Time Frame </w:t>
      </w:r>
      <w:r w:rsidRPr="00A37369">
        <w:rPr>
          <w:rFonts w:cs="Times New Roman"/>
          <w:bCs/>
          <w:color w:val="000000"/>
          <w:lang w:val="id-ID"/>
        </w:rPr>
        <w:t xml:space="preserve">Dokumen berita berbasis </w:t>
      </w:r>
      <w:r w:rsidRPr="00A37369">
        <w:rPr>
          <w:rFonts w:cs="Times New Roman"/>
          <w:bCs/>
          <w:i/>
          <w:color w:val="000000"/>
          <w:lang w:val="id-ID"/>
        </w:rPr>
        <w:t>Vector Space Model</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9A90792"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297209" w:rsidRPr="00A37369">
        <w:rPr>
          <w:rFonts w:cs="Times New Roman"/>
          <w:lang w:val="id-ID"/>
        </w:rPr>
        <w:t>;</w:t>
      </w:r>
    </w:p>
    <w:p w14:paraId="6B3DC517" w14:textId="0E558A6F" w:rsidR="00297209" w:rsidRPr="00A37369" w:rsidRDefault="001425EB" w:rsidP="00297209">
      <w:pPr>
        <w:pStyle w:val="ListParagraph"/>
        <w:numPr>
          <w:ilvl w:val="0"/>
          <w:numId w:val="66"/>
        </w:numPr>
        <w:spacing w:after="0"/>
        <w:ind w:left="284" w:right="-7" w:hanging="284"/>
        <w:rPr>
          <w:rFonts w:cs="Times New Roman"/>
          <w:lang w:val="id-ID"/>
        </w:rPr>
      </w:pPr>
      <w:r w:rsidRPr="00A37369">
        <w:rPr>
          <w:rFonts w:cs="Times New Roman"/>
          <w:lang w:val="id-ID"/>
        </w:rPr>
        <w:t>Teman-teman seperjuangan SELECTION angkatan 2015</w:t>
      </w:r>
      <w:r w:rsidR="00297209" w:rsidRPr="00A37369">
        <w:rPr>
          <w:rFonts w:cs="Times New Roman"/>
          <w:lang w:val="id-ID"/>
        </w:rPr>
        <w:t>;</w:t>
      </w:r>
    </w:p>
    <w:p w14:paraId="396E6AE2" w14:textId="03433363" w:rsidR="001425EB" w:rsidRDefault="001425EB" w:rsidP="001425EB">
      <w:pPr>
        <w:pStyle w:val="ListParagraph"/>
        <w:numPr>
          <w:ilvl w:val="0"/>
          <w:numId w:val="66"/>
        </w:numPr>
        <w:spacing w:after="0"/>
        <w:ind w:left="284" w:right="-7" w:hanging="284"/>
        <w:rPr>
          <w:rFonts w:cs="Times New Roman"/>
          <w:lang w:val="id-ID"/>
        </w:rPr>
      </w:pPr>
      <w:r w:rsidRPr="00A37369">
        <w:rPr>
          <w:rFonts w:cs="Times New Roman"/>
          <w:lang w:val="id-ID"/>
        </w:rPr>
        <w:t>Semua pihak yang tidak dapat disebutkan satu-persatu</w:t>
      </w:r>
      <w:r>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13" w:name="_Toc23880320"/>
      <w:r w:rsidRPr="0033182C">
        <w:lastRenderedPageBreak/>
        <w:t>DAFTAR ISI</w:t>
      </w:r>
      <w:bookmarkEnd w:id="13"/>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38B76731"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82BE8">
              <w:rPr>
                <w:noProof/>
                <w:webHidden/>
              </w:rPr>
              <w:t>ii</w:t>
            </w:r>
            <w:r w:rsidR="00882BE8">
              <w:rPr>
                <w:noProof/>
                <w:webHidden/>
              </w:rPr>
              <w:fldChar w:fldCharType="end"/>
            </w:r>
          </w:hyperlink>
        </w:p>
        <w:p w14:paraId="4CB12CDB" w14:textId="04E5EA4D" w:rsidR="00882BE8" w:rsidRDefault="00882BE8">
          <w:pPr>
            <w:pStyle w:val="TOC1"/>
            <w:tabs>
              <w:tab w:val="right" w:leader="dot" w:pos="7927"/>
            </w:tabs>
            <w:rPr>
              <w:rFonts w:asciiTheme="minorHAnsi" w:eastAsiaTheme="minorEastAsia" w:hAnsiTheme="minorHAnsi"/>
              <w:noProof/>
              <w:sz w:val="22"/>
            </w:rPr>
          </w:pPr>
          <w:hyperlink w:anchor="_Toc23880314" w:history="1">
            <w:r w:rsidRPr="008C09A4">
              <w:rPr>
                <w:rStyle w:val="Hyperlink"/>
                <w:noProof/>
              </w:rPr>
              <w:t>MOTTO</w:t>
            </w:r>
            <w:r>
              <w:rPr>
                <w:noProof/>
                <w:webHidden/>
              </w:rPr>
              <w:tab/>
            </w:r>
            <w:r>
              <w:rPr>
                <w:noProof/>
                <w:webHidden/>
              </w:rPr>
              <w:fldChar w:fldCharType="begin"/>
            </w:r>
            <w:r>
              <w:rPr>
                <w:noProof/>
                <w:webHidden/>
              </w:rPr>
              <w:instrText xml:space="preserve"> PAGEREF _Toc23880314 \h </w:instrText>
            </w:r>
            <w:r>
              <w:rPr>
                <w:noProof/>
                <w:webHidden/>
              </w:rPr>
            </w:r>
            <w:r>
              <w:rPr>
                <w:noProof/>
                <w:webHidden/>
              </w:rPr>
              <w:fldChar w:fldCharType="separate"/>
            </w:r>
            <w:r>
              <w:rPr>
                <w:noProof/>
                <w:webHidden/>
              </w:rPr>
              <w:t>iii</w:t>
            </w:r>
            <w:r>
              <w:rPr>
                <w:noProof/>
                <w:webHidden/>
              </w:rPr>
              <w:fldChar w:fldCharType="end"/>
            </w:r>
          </w:hyperlink>
        </w:p>
        <w:p w14:paraId="4412B3E9" w14:textId="1D97CDC6" w:rsidR="00882BE8" w:rsidRDefault="00882BE8">
          <w:pPr>
            <w:pStyle w:val="TOC1"/>
            <w:tabs>
              <w:tab w:val="right" w:leader="dot" w:pos="7927"/>
            </w:tabs>
            <w:rPr>
              <w:rFonts w:asciiTheme="minorHAnsi" w:eastAsiaTheme="minorEastAsia" w:hAnsiTheme="minorHAnsi"/>
              <w:noProof/>
              <w:sz w:val="22"/>
            </w:rPr>
          </w:pPr>
          <w:hyperlink w:anchor="_Toc23880315" w:history="1">
            <w:r w:rsidRPr="008C09A4">
              <w:rPr>
                <w:rStyle w:val="Hyperlink"/>
                <w:noProof/>
              </w:rPr>
              <w:t>PERNYATAAN</w:t>
            </w:r>
            <w:r>
              <w:rPr>
                <w:noProof/>
                <w:webHidden/>
              </w:rPr>
              <w:tab/>
            </w:r>
            <w:r>
              <w:rPr>
                <w:noProof/>
                <w:webHidden/>
              </w:rPr>
              <w:fldChar w:fldCharType="begin"/>
            </w:r>
            <w:r>
              <w:rPr>
                <w:noProof/>
                <w:webHidden/>
              </w:rPr>
              <w:instrText xml:space="preserve"> PAGEREF _Toc23880315 \h </w:instrText>
            </w:r>
            <w:r>
              <w:rPr>
                <w:noProof/>
                <w:webHidden/>
              </w:rPr>
            </w:r>
            <w:r>
              <w:rPr>
                <w:noProof/>
                <w:webHidden/>
              </w:rPr>
              <w:fldChar w:fldCharType="separate"/>
            </w:r>
            <w:r>
              <w:rPr>
                <w:noProof/>
                <w:webHidden/>
              </w:rPr>
              <w:t>iv</w:t>
            </w:r>
            <w:r>
              <w:rPr>
                <w:noProof/>
                <w:webHidden/>
              </w:rPr>
              <w:fldChar w:fldCharType="end"/>
            </w:r>
          </w:hyperlink>
        </w:p>
        <w:p w14:paraId="1C8CD022" w14:textId="6923C3A5" w:rsidR="00882BE8" w:rsidRDefault="00882BE8">
          <w:pPr>
            <w:pStyle w:val="TOC1"/>
            <w:tabs>
              <w:tab w:val="right" w:leader="dot" w:pos="7927"/>
            </w:tabs>
            <w:rPr>
              <w:rFonts w:asciiTheme="minorHAnsi" w:eastAsiaTheme="minorEastAsia" w:hAnsiTheme="minorHAnsi"/>
              <w:noProof/>
              <w:sz w:val="22"/>
            </w:rPr>
          </w:pPr>
          <w:hyperlink w:anchor="_Toc23880316" w:history="1">
            <w:r w:rsidRPr="008C09A4">
              <w:rPr>
                <w:rStyle w:val="Hyperlink"/>
                <w:noProof/>
              </w:rPr>
              <w:t>PENGESAHAN PEMBIMBING</w:t>
            </w:r>
            <w:r>
              <w:rPr>
                <w:noProof/>
                <w:webHidden/>
              </w:rPr>
              <w:tab/>
            </w:r>
            <w:r>
              <w:rPr>
                <w:noProof/>
                <w:webHidden/>
              </w:rPr>
              <w:fldChar w:fldCharType="begin"/>
            </w:r>
            <w:r>
              <w:rPr>
                <w:noProof/>
                <w:webHidden/>
              </w:rPr>
              <w:instrText xml:space="preserve"> PAGEREF _Toc23880316 \h </w:instrText>
            </w:r>
            <w:r>
              <w:rPr>
                <w:noProof/>
                <w:webHidden/>
              </w:rPr>
            </w:r>
            <w:r>
              <w:rPr>
                <w:noProof/>
                <w:webHidden/>
              </w:rPr>
              <w:fldChar w:fldCharType="separate"/>
            </w:r>
            <w:r>
              <w:rPr>
                <w:noProof/>
                <w:webHidden/>
              </w:rPr>
              <w:t>v</w:t>
            </w:r>
            <w:r>
              <w:rPr>
                <w:noProof/>
                <w:webHidden/>
              </w:rPr>
              <w:fldChar w:fldCharType="end"/>
            </w:r>
          </w:hyperlink>
        </w:p>
        <w:p w14:paraId="61195DB3" w14:textId="02077F0E" w:rsidR="00882BE8" w:rsidRDefault="00882BE8">
          <w:pPr>
            <w:pStyle w:val="TOC1"/>
            <w:tabs>
              <w:tab w:val="right" w:leader="dot" w:pos="7927"/>
            </w:tabs>
            <w:rPr>
              <w:rFonts w:asciiTheme="minorHAnsi" w:eastAsiaTheme="minorEastAsia" w:hAnsiTheme="minorHAnsi"/>
              <w:noProof/>
              <w:sz w:val="22"/>
            </w:rPr>
          </w:pPr>
          <w:hyperlink w:anchor="_Toc23880317" w:history="1">
            <w:r w:rsidRPr="008C09A4">
              <w:rPr>
                <w:rStyle w:val="Hyperlink"/>
                <w:noProof/>
              </w:rPr>
              <w:t>PENGESAHAN</w:t>
            </w:r>
            <w:r>
              <w:rPr>
                <w:noProof/>
                <w:webHidden/>
              </w:rPr>
              <w:tab/>
            </w:r>
            <w:r>
              <w:rPr>
                <w:noProof/>
                <w:webHidden/>
              </w:rPr>
              <w:fldChar w:fldCharType="begin"/>
            </w:r>
            <w:r>
              <w:rPr>
                <w:noProof/>
                <w:webHidden/>
              </w:rPr>
              <w:instrText xml:space="preserve"> PAGEREF _Toc23880317 \h </w:instrText>
            </w:r>
            <w:r>
              <w:rPr>
                <w:noProof/>
                <w:webHidden/>
              </w:rPr>
            </w:r>
            <w:r>
              <w:rPr>
                <w:noProof/>
                <w:webHidden/>
              </w:rPr>
              <w:fldChar w:fldCharType="separate"/>
            </w:r>
            <w:r>
              <w:rPr>
                <w:noProof/>
                <w:webHidden/>
              </w:rPr>
              <w:t>vi</w:t>
            </w:r>
            <w:r>
              <w:rPr>
                <w:noProof/>
                <w:webHidden/>
              </w:rPr>
              <w:fldChar w:fldCharType="end"/>
            </w:r>
          </w:hyperlink>
        </w:p>
        <w:p w14:paraId="252C8275" w14:textId="04E0DCA8" w:rsidR="00882BE8" w:rsidRDefault="00882BE8">
          <w:pPr>
            <w:pStyle w:val="TOC1"/>
            <w:tabs>
              <w:tab w:val="right" w:leader="dot" w:pos="7927"/>
            </w:tabs>
            <w:rPr>
              <w:rFonts w:asciiTheme="minorHAnsi" w:eastAsiaTheme="minorEastAsia" w:hAnsiTheme="minorHAnsi"/>
              <w:noProof/>
              <w:sz w:val="22"/>
            </w:rPr>
          </w:pPr>
          <w:hyperlink w:anchor="_Toc23880318" w:history="1">
            <w:r w:rsidRPr="008C09A4">
              <w:rPr>
                <w:rStyle w:val="Hyperlink"/>
                <w:noProof/>
              </w:rPr>
              <w:t>RINGKASAN</w:t>
            </w:r>
            <w:r>
              <w:rPr>
                <w:noProof/>
                <w:webHidden/>
              </w:rPr>
              <w:tab/>
            </w:r>
            <w:r>
              <w:rPr>
                <w:noProof/>
                <w:webHidden/>
              </w:rPr>
              <w:fldChar w:fldCharType="begin"/>
            </w:r>
            <w:r>
              <w:rPr>
                <w:noProof/>
                <w:webHidden/>
              </w:rPr>
              <w:instrText xml:space="preserve"> PAGEREF _Toc23880318 \h </w:instrText>
            </w:r>
            <w:r>
              <w:rPr>
                <w:noProof/>
                <w:webHidden/>
              </w:rPr>
            </w:r>
            <w:r>
              <w:rPr>
                <w:noProof/>
                <w:webHidden/>
              </w:rPr>
              <w:fldChar w:fldCharType="separate"/>
            </w:r>
            <w:r>
              <w:rPr>
                <w:noProof/>
                <w:webHidden/>
              </w:rPr>
              <w:t>vii</w:t>
            </w:r>
            <w:r>
              <w:rPr>
                <w:noProof/>
                <w:webHidden/>
              </w:rPr>
              <w:fldChar w:fldCharType="end"/>
            </w:r>
          </w:hyperlink>
        </w:p>
        <w:p w14:paraId="37958198" w14:textId="15B9345F" w:rsidR="00882BE8" w:rsidRDefault="00882BE8">
          <w:pPr>
            <w:pStyle w:val="TOC1"/>
            <w:tabs>
              <w:tab w:val="right" w:leader="dot" w:pos="7927"/>
            </w:tabs>
            <w:rPr>
              <w:rFonts w:asciiTheme="minorHAnsi" w:eastAsiaTheme="minorEastAsia" w:hAnsiTheme="minorHAnsi"/>
              <w:noProof/>
              <w:sz w:val="22"/>
            </w:rPr>
          </w:pPr>
          <w:hyperlink w:anchor="_Toc23880319" w:history="1">
            <w:r w:rsidRPr="008C09A4">
              <w:rPr>
                <w:rStyle w:val="Hyperlink"/>
                <w:noProof/>
              </w:rPr>
              <w:t>PRAKATA</w:t>
            </w:r>
            <w:r>
              <w:rPr>
                <w:noProof/>
                <w:webHidden/>
              </w:rPr>
              <w:tab/>
            </w:r>
            <w:r>
              <w:rPr>
                <w:noProof/>
                <w:webHidden/>
              </w:rPr>
              <w:fldChar w:fldCharType="begin"/>
            </w:r>
            <w:r>
              <w:rPr>
                <w:noProof/>
                <w:webHidden/>
              </w:rPr>
              <w:instrText xml:space="preserve"> PAGEREF _Toc23880319 \h </w:instrText>
            </w:r>
            <w:r>
              <w:rPr>
                <w:noProof/>
                <w:webHidden/>
              </w:rPr>
            </w:r>
            <w:r>
              <w:rPr>
                <w:noProof/>
                <w:webHidden/>
              </w:rPr>
              <w:fldChar w:fldCharType="separate"/>
            </w:r>
            <w:r>
              <w:rPr>
                <w:noProof/>
                <w:webHidden/>
              </w:rPr>
              <w:t>viii</w:t>
            </w:r>
            <w:r>
              <w:rPr>
                <w:noProof/>
                <w:webHidden/>
              </w:rPr>
              <w:fldChar w:fldCharType="end"/>
            </w:r>
          </w:hyperlink>
        </w:p>
        <w:p w14:paraId="7D997BCE" w14:textId="09885057" w:rsidR="00882BE8" w:rsidRDefault="00882BE8">
          <w:pPr>
            <w:pStyle w:val="TOC1"/>
            <w:tabs>
              <w:tab w:val="right" w:leader="dot" w:pos="7927"/>
            </w:tabs>
            <w:rPr>
              <w:rFonts w:asciiTheme="minorHAnsi" w:eastAsiaTheme="minorEastAsia" w:hAnsiTheme="minorHAnsi"/>
              <w:noProof/>
              <w:sz w:val="22"/>
            </w:rPr>
          </w:pPr>
          <w:hyperlink w:anchor="_Toc23880320" w:history="1">
            <w:r w:rsidRPr="008C09A4">
              <w:rPr>
                <w:rStyle w:val="Hyperlink"/>
                <w:noProof/>
              </w:rPr>
              <w:t>DAFTAR ISI</w:t>
            </w:r>
            <w:r>
              <w:rPr>
                <w:noProof/>
                <w:webHidden/>
              </w:rPr>
              <w:tab/>
            </w:r>
            <w:r>
              <w:rPr>
                <w:noProof/>
                <w:webHidden/>
              </w:rPr>
              <w:fldChar w:fldCharType="begin"/>
            </w:r>
            <w:r>
              <w:rPr>
                <w:noProof/>
                <w:webHidden/>
              </w:rPr>
              <w:instrText xml:space="preserve"> PAGEREF _Toc23880320 \h </w:instrText>
            </w:r>
            <w:r>
              <w:rPr>
                <w:noProof/>
                <w:webHidden/>
              </w:rPr>
            </w:r>
            <w:r>
              <w:rPr>
                <w:noProof/>
                <w:webHidden/>
              </w:rPr>
              <w:fldChar w:fldCharType="separate"/>
            </w:r>
            <w:r>
              <w:rPr>
                <w:noProof/>
                <w:webHidden/>
              </w:rPr>
              <w:t>ix</w:t>
            </w:r>
            <w:r>
              <w:rPr>
                <w:noProof/>
                <w:webHidden/>
              </w:rPr>
              <w:fldChar w:fldCharType="end"/>
            </w:r>
          </w:hyperlink>
        </w:p>
        <w:p w14:paraId="042F9B01" w14:textId="5DBA71E4" w:rsidR="00882BE8" w:rsidRDefault="00882BE8">
          <w:pPr>
            <w:pStyle w:val="TOC1"/>
            <w:tabs>
              <w:tab w:val="right" w:leader="dot" w:pos="7927"/>
            </w:tabs>
            <w:rPr>
              <w:rFonts w:asciiTheme="minorHAnsi" w:eastAsiaTheme="minorEastAsia" w:hAnsiTheme="minorHAnsi"/>
              <w:noProof/>
              <w:sz w:val="22"/>
            </w:rPr>
          </w:pPr>
          <w:hyperlink w:anchor="_Toc23880321" w:history="1">
            <w:r w:rsidRPr="008C09A4">
              <w:rPr>
                <w:rStyle w:val="Hyperlink"/>
                <w:noProof/>
              </w:rPr>
              <w:t>DAFTAR GAMBAR</w:t>
            </w:r>
            <w:r>
              <w:rPr>
                <w:noProof/>
                <w:webHidden/>
              </w:rPr>
              <w:tab/>
            </w:r>
            <w:r>
              <w:rPr>
                <w:noProof/>
                <w:webHidden/>
              </w:rPr>
              <w:fldChar w:fldCharType="begin"/>
            </w:r>
            <w:r>
              <w:rPr>
                <w:noProof/>
                <w:webHidden/>
              </w:rPr>
              <w:instrText xml:space="preserve"> PAGEREF _Toc23880321 \h </w:instrText>
            </w:r>
            <w:r>
              <w:rPr>
                <w:noProof/>
                <w:webHidden/>
              </w:rPr>
            </w:r>
            <w:r>
              <w:rPr>
                <w:noProof/>
                <w:webHidden/>
              </w:rPr>
              <w:fldChar w:fldCharType="separate"/>
            </w:r>
            <w:r>
              <w:rPr>
                <w:noProof/>
                <w:webHidden/>
              </w:rPr>
              <w:t>1</w:t>
            </w:r>
            <w:r>
              <w:rPr>
                <w:noProof/>
                <w:webHidden/>
              </w:rPr>
              <w:fldChar w:fldCharType="end"/>
            </w:r>
          </w:hyperlink>
        </w:p>
        <w:p w14:paraId="315A30EF" w14:textId="652552BE" w:rsidR="00882BE8" w:rsidRDefault="00882BE8">
          <w:pPr>
            <w:pStyle w:val="TOC1"/>
            <w:tabs>
              <w:tab w:val="right" w:leader="dot" w:pos="7927"/>
            </w:tabs>
            <w:rPr>
              <w:rFonts w:asciiTheme="minorHAnsi" w:eastAsiaTheme="minorEastAsia" w:hAnsiTheme="minorHAnsi"/>
              <w:noProof/>
              <w:sz w:val="22"/>
            </w:rPr>
          </w:pPr>
          <w:hyperlink w:anchor="_Toc23880322" w:history="1">
            <w:r w:rsidRPr="008C09A4">
              <w:rPr>
                <w:rStyle w:val="Hyperlink"/>
                <w:noProof/>
              </w:rPr>
              <w:t>DAFTAR TABEL</w:t>
            </w:r>
            <w:r>
              <w:rPr>
                <w:noProof/>
                <w:webHidden/>
              </w:rPr>
              <w:tab/>
            </w:r>
            <w:r>
              <w:rPr>
                <w:noProof/>
                <w:webHidden/>
              </w:rPr>
              <w:fldChar w:fldCharType="begin"/>
            </w:r>
            <w:r>
              <w:rPr>
                <w:noProof/>
                <w:webHidden/>
              </w:rPr>
              <w:instrText xml:space="preserve"> PAGEREF _Toc23880322 \h </w:instrText>
            </w:r>
            <w:r>
              <w:rPr>
                <w:noProof/>
                <w:webHidden/>
              </w:rPr>
            </w:r>
            <w:r>
              <w:rPr>
                <w:noProof/>
                <w:webHidden/>
              </w:rPr>
              <w:fldChar w:fldCharType="separate"/>
            </w:r>
            <w:r>
              <w:rPr>
                <w:noProof/>
                <w:webHidden/>
              </w:rPr>
              <w:t>4</w:t>
            </w:r>
            <w:r>
              <w:rPr>
                <w:noProof/>
                <w:webHidden/>
              </w:rPr>
              <w:fldChar w:fldCharType="end"/>
            </w:r>
          </w:hyperlink>
        </w:p>
        <w:p w14:paraId="6C1403CF" w14:textId="0A5D3DC5" w:rsidR="00882BE8" w:rsidRDefault="00882BE8">
          <w:pPr>
            <w:pStyle w:val="TOC1"/>
            <w:tabs>
              <w:tab w:val="right" w:leader="dot" w:pos="7927"/>
            </w:tabs>
            <w:rPr>
              <w:rFonts w:asciiTheme="minorHAnsi" w:eastAsiaTheme="minorEastAsia" w:hAnsiTheme="minorHAnsi"/>
              <w:noProof/>
              <w:sz w:val="22"/>
            </w:rPr>
          </w:pPr>
          <w:hyperlink w:anchor="_Toc23880323" w:history="1">
            <w:r w:rsidRPr="008C09A4">
              <w:rPr>
                <w:rStyle w:val="Hyperlink"/>
                <w:noProof/>
              </w:rPr>
              <w:t>BAB 1. PENDAHULUAN</w:t>
            </w:r>
            <w:r>
              <w:rPr>
                <w:noProof/>
                <w:webHidden/>
              </w:rPr>
              <w:tab/>
            </w:r>
            <w:r>
              <w:rPr>
                <w:noProof/>
                <w:webHidden/>
              </w:rPr>
              <w:fldChar w:fldCharType="begin"/>
            </w:r>
            <w:r>
              <w:rPr>
                <w:noProof/>
                <w:webHidden/>
              </w:rPr>
              <w:instrText xml:space="preserve"> PAGEREF _Toc23880323 \h </w:instrText>
            </w:r>
            <w:r>
              <w:rPr>
                <w:noProof/>
                <w:webHidden/>
              </w:rPr>
            </w:r>
            <w:r>
              <w:rPr>
                <w:noProof/>
                <w:webHidden/>
              </w:rPr>
              <w:fldChar w:fldCharType="separate"/>
            </w:r>
            <w:r>
              <w:rPr>
                <w:noProof/>
                <w:webHidden/>
              </w:rPr>
              <w:t>5</w:t>
            </w:r>
            <w:r>
              <w:rPr>
                <w:noProof/>
                <w:webHidden/>
              </w:rPr>
              <w:fldChar w:fldCharType="end"/>
            </w:r>
          </w:hyperlink>
        </w:p>
        <w:p w14:paraId="56E304DF" w14:textId="2A92D6E2" w:rsidR="00882BE8" w:rsidRDefault="00882BE8">
          <w:pPr>
            <w:pStyle w:val="TOC2"/>
            <w:tabs>
              <w:tab w:val="right" w:leader="dot" w:pos="7927"/>
            </w:tabs>
            <w:rPr>
              <w:rFonts w:asciiTheme="minorHAnsi" w:eastAsiaTheme="minorEastAsia" w:hAnsiTheme="minorHAnsi"/>
              <w:noProof/>
              <w:sz w:val="22"/>
            </w:rPr>
          </w:pPr>
          <w:hyperlink w:anchor="_Toc23880324" w:history="1">
            <w:r w:rsidRPr="008C09A4">
              <w:rPr>
                <w:rStyle w:val="Hyperlink"/>
                <w:rFonts w:cs="Times New Roman"/>
                <w:noProof/>
              </w:rPr>
              <w:t>1.1 Latar Belakang</w:t>
            </w:r>
            <w:r>
              <w:rPr>
                <w:noProof/>
                <w:webHidden/>
              </w:rPr>
              <w:tab/>
            </w:r>
            <w:r>
              <w:rPr>
                <w:noProof/>
                <w:webHidden/>
              </w:rPr>
              <w:fldChar w:fldCharType="begin"/>
            </w:r>
            <w:r>
              <w:rPr>
                <w:noProof/>
                <w:webHidden/>
              </w:rPr>
              <w:instrText xml:space="preserve"> PAGEREF _Toc23880324 \h </w:instrText>
            </w:r>
            <w:r>
              <w:rPr>
                <w:noProof/>
                <w:webHidden/>
              </w:rPr>
            </w:r>
            <w:r>
              <w:rPr>
                <w:noProof/>
                <w:webHidden/>
              </w:rPr>
              <w:fldChar w:fldCharType="separate"/>
            </w:r>
            <w:r>
              <w:rPr>
                <w:noProof/>
                <w:webHidden/>
              </w:rPr>
              <w:t>5</w:t>
            </w:r>
            <w:r>
              <w:rPr>
                <w:noProof/>
                <w:webHidden/>
              </w:rPr>
              <w:fldChar w:fldCharType="end"/>
            </w:r>
          </w:hyperlink>
        </w:p>
        <w:p w14:paraId="5E3ED5C6" w14:textId="594F5A04" w:rsidR="00882BE8" w:rsidRDefault="00882BE8">
          <w:pPr>
            <w:pStyle w:val="TOC2"/>
            <w:tabs>
              <w:tab w:val="right" w:leader="dot" w:pos="7927"/>
            </w:tabs>
            <w:rPr>
              <w:rFonts w:asciiTheme="minorHAnsi" w:eastAsiaTheme="minorEastAsia" w:hAnsiTheme="minorHAnsi"/>
              <w:noProof/>
              <w:sz w:val="22"/>
            </w:rPr>
          </w:pPr>
          <w:hyperlink w:anchor="_Toc23880325" w:history="1">
            <w:r w:rsidRPr="008C09A4">
              <w:rPr>
                <w:rStyle w:val="Hyperlink"/>
                <w:rFonts w:cs="Times New Roman"/>
                <w:noProof/>
              </w:rPr>
              <w:t>1.2 Rumusan Masalah</w:t>
            </w:r>
            <w:r>
              <w:rPr>
                <w:noProof/>
                <w:webHidden/>
              </w:rPr>
              <w:tab/>
            </w:r>
            <w:r>
              <w:rPr>
                <w:noProof/>
                <w:webHidden/>
              </w:rPr>
              <w:fldChar w:fldCharType="begin"/>
            </w:r>
            <w:r>
              <w:rPr>
                <w:noProof/>
                <w:webHidden/>
              </w:rPr>
              <w:instrText xml:space="preserve"> PAGEREF _Toc23880325 \h </w:instrText>
            </w:r>
            <w:r>
              <w:rPr>
                <w:noProof/>
                <w:webHidden/>
              </w:rPr>
            </w:r>
            <w:r>
              <w:rPr>
                <w:noProof/>
                <w:webHidden/>
              </w:rPr>
              <w:fldChar w:fldCharType="separate"/>
            </w:r>
            <w:r>
              <w:rPr>
                <w:noProof/>
                <w:webHidden/>
              </w:rPr>
              <w:t>7</w:t>
            </w:r>
            <w:r>
              <w:rPr>
                <w:noProof/>
                <w:webHidden/>
              </w:rPr>
              <w:fldChar w:fldCharType="end"/>
            </w:r>
          </w:hyperlink>
        </w:p>
        <w:p w14:paraId="2B9BE2F3" w14:textId="01D794F0" w:rsidR="00882BE8" w:rsidRDefault="00882BE8">
          <w:pPr>
            <w:pStyle w:val="TOC2"/>
            <w:tabs>
              <w:tab w:val="right" w:leader="dot" w:pos="7927"/>
            </w:tabs>
            <w:rPr>
              <w:rFonts w:asciiTheme="minorHAnsi" w:eastAsiaTheme="minorEastAsia" w:hAnsiTheme="minorHAnsi"/>
              <w:noProof/>
              <w:sz w:val="22"/>
            </w:rPr>
          </w:pPr>
          <w:hyperlink w:anchor="_Toc23880326" w:history="1">
            <w:r w:rsidRPr="008C09A4">
              <w:rPr>
                <w:rStyle w:val="Hyperlink"/>
                <w:rFonts w:cs="Times New Roman"/>
                <w:noProof/>
              </w:rPr>
              <w:t>1.3 Tujuan Penelitian</w:t>
            </w:r>
            <w:r>
              <w:rPr>
                <w:noProof/>
                <w:webHidden/>
              </w:rPr>
              <w:tab/>
            </w:r>
            <w:r>
              <w:rPr>
                <w:noProof/>
                <w:webHidden/>
              </w:rPr>
              <w:fldChar w:fldCharType="begin"/>
            </w:r>
            <w:r>
              <w:rPr>
                <w:noProof/>
                <w:webHidden/>
              </w:rPr>
              <w:instrText xml:space="preserve"> PAGEREF _Toc23880326 \h </w:instrText>
            </w:r>
            <w:r>
              <w:rPr>
                <w:noProof/>
                <w:webHidden/>
              </w:rPr>
            </w:r>
            <w:r>
              <w:rPr>
                <w:noProof/>
                <w:webHidden/>
              </w:rPr>
              <w:fldChar w:fldCharType="separate"/>
            </w:r>
            <w:r>
              <w:rPr>
                <w:noProof/>
                <w:webHidden/>
              </w:rPr>
              <w:t>7</w:t>
            </w:r>
            <w:r>
              <w:rPr>
                <w:noProof/>
                <w:webHidden/>
              </w:rPr>
              <w:fldChar w:fldCharType="end"/>
            </w:r>
          </w:hyperlink>
        </w:p>
        <w:p w14:paraId="165E4BD6" w14:textId="0F7753C7" w:rsidR="00882BE8" w:rsidRDefault="00882BE8">
          <w:pPr>
            <w:pStyle w:val="TOC2"/>
            <w:tabs>
              <w:tab w:val="right" w:leader="dot" w:pos="7927"/>
            </w:tabs>
            <w:rPr>
              <w:rFonts w:asciiTheme="minorHAnsi" w:eastAsiaTheme="minorEastAsia" w:hAnsiTheme="minorHAnsi"/>
              <w:noProof/>
              <w:sz w:val="22"/>
            </w:rPr>
          </w:pPr>
          <w:hyperlink w:anchor="_Toc23880327" w:history="1">
            <w:r w:rsidRPr="008C09A4">
              <w:rPr>
                <w:rStyle w:val="Hyperlink"/>
                <w:rFonts w:cs="Times New Roman"/>
                <w:noProof/>
              </w:rPr>
              <w:t>1.4 Manfaat Penelitian</w:t>
            </w:r>
            <w:r>
              <w:rPr>
                <w:noProof/>
                <w:webHidden/>
              </w:rPr>
              <w:tab/>
            </w:r>
            <w:r>
              <w:rPr>
                <w:noProof/>
                <w:webHidden/>
              </w:rPr>
              <w:fldChar w:fldCharType="begin"/>
            </w:r>
            <w:r>
              <w:rPr>
                <w:noProof/>
                <w:webHidden/>
              </w:rPr>
              <w:instrText xml:space="preserve"> PAGEREF _Toc23880327 \h </w:instrText>
            </w:r>
            <w:r>
              <w:rPr>
                <w:noProof/>
                <w:webHidden/>
              </w:rPr>
            </w:r>
            <w:r>
              <w:rPr>
                <w:noProof/>
                <w:webHidden/>
              </w:rPr>
              <w:fldChar w:fldCharType="separate"/>
            </w:r>
            <w:r>
              <w:rPr>
                <w:noProof/>
                <w:webHidden/>
              </w:rPr>
              <w:t>7</w:t>
            </w:r>
            <w:r>
              <w:rPr>
                <w:noProof/>
                <w:webHidden/>
              </w:rPr>
              <w:fldChar w:fldCharType="end"/>
            </w:r>
          </w:hyperlink>
        </w:p>
        <w:p w14:paraId="3A901620" w14:textId="377F9ED6" w:rsidR="00882BE8" w:rsidRDefault="00882BE8">
          <w:pPr>
            <w:pStyle w:val="TOC2"/>
            <w:tabs>
              <w:tab w:val="right" w:leader="dot" w:pos="7927"/>
            </w:tabs>
            <w:rPr>
              <w:rFonts w:asciiTheme="minorHAnsi" w:eastAsiaTheme="minorEastAsia" w:hAnsiTheme="minorHAnsi"/>
              <w:noProof/>
              <w:sz w:val="22"/>
            </w:rPr>
          </w:pPr>
          <w:hyperlink w:anchor="_Toc23880328" w:history="1">
            <w:r w:rsidRPr="008C09A4">
              <w:rPr>
                <w:rStyle w:val="Hyperlink"/>
                <w:rFonts w:cs="Times New Roman"/>
                <w:noProof/>
              </w:rPr>
              <w:t>1.5 Batasan Masalah</w:t>
            </w:r>
            <w:r>
              <w:rPr>
                <w:noProof/>
                <w:webHidden/>
              </w:rPr>
              <w:tab/>
            </w:r>
            <w:r>
              <w:rPr>
                <w:noProof/>
                <w:webHidden/>
              </w:rPr>
              <w:fldChar w:fldCharType="begin"/>
            </w:r>
            <w:r>
              <w:rPr>
                <w:noProof/>
                <w:webHidden/>
              </w:rPr>
              <w:instrText xml:space="preserve"> PAGEREF _Toc23880328 \h </w:instrText>
            </w:r>
            <w:r>
              <w:rPr>
                <w:noProof/>
                <w:webHidden/>
              </w:rPr>
            </w:r>
            <w:r>
              <w:rPr>
                <w:noProof/>
                <w:webHidden/>
              </w:rPr>
              <w:fldChar w:fldCharType="separate"/>
            </w:r>
            <w:r>
              <w:rPr>
                <w:noProof/>
                <w:webHidden/>
              </w:rPr>
              <w:t>8</w:t>
            </w:r>
            <w:r>
              <w:rPr>
                <w:noProof/>
                <w:webHidden/>
              </w:rPr>
              <w:fldChar w:fldCharType="end"/>
            </w:r>
          </w:hyperlink>
        </w:p>
        <w:p w14:paraId="44ADAB1B" w14:textId="35CA45C9" w:rsidR="00882BE8" w:rsidRDefault="00882BE8">
          <w:pPr>
            <w:pStyle w:val="TOC1"/>
            <w:tabs>
              <w:tab w:val="right" w:leader="dot" w:pos="7927"/>
            </w:tabs>
            <w:rPr>
              <w:rFonts w:asciiTheme="minorHAnsi" w:eastAsiaTheme="minorEastAsia" w:hAnsiTheme="minorHAnsi"/>
              <w:noProof/>
              <w:sz w:val="22"/>
            </w:rPr>
          </w:pPr>
          <w:hyperlink w:anchor="_Toc23880329" w:history="1">
            <w:r w:rsidRPr="008C09A4">
              <w:rPr>
                <w:rStyle w:val="Hyperlink"/>
                <w:noProof/>
              </w:rPr>
              <w:t>BAB 2. TINJAUAN PUSTAKA</w:t>
            </w:r>
            <w:r>
              <w:rPr>
                <w:noProof/>
                <w:webHidden/>
              </w:rPr>
              <w:tab/>
            </w:r>
            <w:r>
              <w:rPr>
                <w:noProof/>
                <w:webHidden/>
              </w:rPr>
              <w:fldChar w:fldCharType="begin"/>
            </w:r>
            <w:r>
              <w:rPr>
                <w:noProof/>
                <w:webHidden/>
              </w:rPr>
              <w:instrText xml:space="preserve"> PAGEREF _Toc23880329 \h </w:instrText>
            </w:r>
            <w:r>
              <w:rPr>
                <w:noProof/>
                <w:webHidden/>
              </w:rPr>
            </w:r>
            <w:r>
              <w:rPr>
                <w:noProof/>
                <w:webHidden/>
              </w:rPr>
              <w:fldChar w:fldCharType="separate"/>
            </w:r>
            <w:r>
              <w:rPr>
                <w:noProof/>
                <w:webHidden/>
              </w:rPr>
              <w:t>9</w:t>
            </w:r>
            <w:r>
              <w:rPr>
                <w:noProof/>
                <w:webHidden/>
              </w:rPr>
              <w:fldChar w:fldCharType="end"/>
            </w:r>
          </w:hyperlink>
        </w:p>
        <w:p w14:paraId="558A10B6" w14:textId="64E54D3B" w:rsidR="00882BE8" w:rsidRDefault="00882BE8">
          <w:pPr>
            <w:pStyle w:val="TOC2"/>
            <w:tabs>
              <w:tab w:val="right" w:leader="dot" w:pos="7927"/>
            </w:tabs>
            <w:rPr>
              <w:rFonts w:asciiTheme="minorHAnsi" w:eastAsiaTheme="minorEastAsia" w:hAnsiTheme="minorHAnsi"/>
              <w:noProof/>
              <w:sz w:val="22"/>
            </w:rPr>
          </w:pPr>
          <w:hyperlink w:anchor="_Toc23880330" w:history="1">
            <w:r w:rsidRPr="008C09A4">
              <w:rPr>
                <w:rStyle w:val="Hyperlink"/>
                <w:rFonts w:cs="Times New Roman"/>
                <w:noProof/>
              </w:rPr>
              <w:t>2.1 Penelitian Terdahulu</w:t>
            </w:r>
            <w:r>
              <w:rPr>
                <w:noProof/>
                <w:webHidden/>
              </w:rPr>
              <w:tab/>
            </w:r>
            <w:r>
              <w:rPr>
                <w:noProof/>
                <w:webHidden/>
              </w:rPr>
              <w:fldChar w:fldCharType="begin"/>
            </w:r>
            <w:r>
              <w:rPr>
                <w:noProof/>
                <w:webHidden/>
              </w:rPr>
              <w:instrText xml:space="preserve"> PAGEREF _Toc23880330 \h </w:instrText>
            </w:r>
            <w:r>
              <w:rPr>
                <w:noProof/>
                <w:webHidden/>
              </w:rPr>
            </w:r>
            <w:r>
              <w:rPr>
                <w:noProof/>
                <w:webHidden/>
              </w:rPr>
              <w:fldChar w:fldCharType="separate"/>
            </w:r>
            <w:r>
              <w:rPr>
                <w:noProof/>
                <w:webHidden/>
              </w:rPr>
              <w:t>9</w:t>
            </w:r>
            <w:r>
              <w:rPr>
                <w:noProof/>
                <w:webHidden/>
              </w:rPr>
              <w:fldChar w:fldCharType="end"/>
            </w:r>
          </w:hyperlink>
        </w:p>
        <w:p w14:paraId="2CAFF128" w14:textId="66C3BE23" w:rsidR="00882BE8" w:rsidRDefault="00882BE8">
          <w:pPr>
            <w:pStyle w:val="TOC2"/>
            <w:tabs>
              <w:tab w:val="right" w:leader="dot" w:pos="7927"/>
            </w:tabs>
            <w:rPr>
              <w:rFonts w:asciiTheme="minorHAnsi" w:eastAsiaTheme="minorEastAsia" w:hAnsiTheme="minorHAnsi"/>
              <w:noProof/>
              <w:sz w:val="22"/>
            </w:rPr>
          </w:pPr>
          <w:hyperlink w:anchor="_Toc23880331" w:history="1">
            <w:r w:rsidRPr="008C09A4">
              <w:rPr>
                <w:rStyle w:val="Hyperlink"/>
                <w:rFonts w:cs="Times New Roman"/>
                <w:noProof/>
              </w:rPr>
              <w:t>2.2 Panel Surya</w:t>
            </w:r>
            <w:r>
              <w:rPr>
                <w:noProof/>
                <w:webHidden/>
              </w:rPr>
              <w:tab/>
            </w:r>
            <w:r>
              <w:rPr>
                <w:noProof/>
                <w:webHidden/>
              </w:rPr>
              <w:fldChar w:fldCharType="begin"/>
            </w:r>
            <w:r>
              <w:rPr>
                <w:noProof/>
                <w:webHidden/>
              </w:rPr>
              <w:instrText xml:space="preserve"> PAGEREF _Toc23880331 \h </w:instrText>
            </w:r>
            <w:r>
              <w:rPr>
                <w:noProof/>
                <w:webHidden/>
              </w:rPr>
            </w:r>
            <w:r>
              <w:rPr>
                <w:noProof/>
                <w:webHidden/>
              </w:rPr>
              <w:fldChar w:fldCharType="separate"/>
            </w:r>
            <w:r>
              <w:rPr>
                <w:noProof/>
                <w:webHidden/>
              </w:rPr>
              <w:t>11</w:t>
            </w:r>
            <w:r>
              <w:rPr>
                <w:noProof/>
                <w:webHidden/>
              </w:rPr>
              <w:fldChar w:fldCharType="end"/>
            </w:r>
          </w:hyperlink>
        </w:p>
        <w:p w14:paraId="74C3599B" w14:textId="4BC9D5BB" w:rsidR="00882BE8" w:rsidRDefault="00882BE8">
          <w:pPr>
            <w:pStyle w:val="TOC2"/>
            <w:tabs>
              <w:tab w:val="right" w:leader="dot" w:pos="7927"/>
            </w:tabs>
            <w:rPr>
              <w:rFonts w:asciiTheme="minorHAnsi" w:eastAsiaTheme="minorEastAsia" w:hAnsiTheme="minorHAnsi"/>
              <w:noProof/>
              <w:sz w:val="22"/>
            </w:rPr>
          </w:pPr>
          <w:hyperlink w:anchor="_Toc23880332" w:history="1">
            <w:r w:rsidRPr="008C09A4">
              <w:rPr>
                <w:rStyle w:val="Hyperlink"/>
                <w:rFonts w:cs="Times New Roman"/>
                <w:noProof/>
              </w:rPr>
              <w:t>2.3 Light Dependent Resistor (LDR)</w:t>
            </w:r>
            <w:r>
              <w:rPr>
                <w:noProof/>
                <w:webHidden/>
              </w:rPr>
              <w:tab/>
            </w:r>
            <w:r>
              <w:rPr>
                <w:noProof/>
                <w:webHidden/>
              </w:rPr>
              <w:fldChar w:fldCharType="begin"/>
            </w:r>
            <w:r>
              <w:rPr>
                <w:noProof/>
                <w:webHidden/>
              </w:rPr>
              <w:instrText xml:space="preserve"> PAGEREF _Toc23880332 \h </w:instrText>
            </w:r>
            <w:r>
              <w:rPr>
                <w:noProof/>
                <w:webHidden/>
              </w:rPr>
            </w:r>
            <w:r>
              <w:rPr>
                <w:noProof/>
                <w:webHidden/>
              </w:rPr>
              <w:fldChar w:fldCharType="separate"/>
            </w:r>
            <w:r>
              <w:rPr>
                <w:noProof/>
                <w:webHidden/>
              </w:rPr>
              <w:t>12</w:t>
            </w:r>
            <w:r>
              <w:rPr>
                <w:noProof/>
                <w:webHidden/>
              </w:rPr>
              <w:fldChar w:fldCharType="end"/>
            </w:r>
          </w:hyperlink>
        </w:p>
        <w:p w14:paraId="0551737E" w14:textId="16AF3C5E" w:rsidR="00882BE8" w:rsidRDefault="00882BE8">
          <w:pPr>
            <w:pStyle w:val="TOC2"/>
            <w:tabs>
              <w:tab w:val="right" w:leader="dot" w:pos="7927"/>
            </w:tabs>
            <w:rPr>
              <w:rFonts w:asciiTheme="minorHAnsi" w:eastAsiaTheme="minorEastAsia" w:hAnsiTheme="minorHAnsi"/>
              <w:noProof/>
              <w:sz w:val="22"/>
            </w:rPr>
          </w:pPr>
          <w:hyperlink w:anchor="_Toc23880333" w:history="1">
            <w:r w:rsidRPr="008C09A4">
              <w:rPr>
                <w:rStyle w:val="Hyperlink"/>
                <w:rFonts w:cs="Times New Roman"/>
                <w:noProof/>
              </w:rPr>
              <w:t>2.4</w:t>
            </w:r>
            <w:r w:rsidRPr="008C09A4">
              <w:rPr>
                <w:rStyle w:val="Hyperlink"/>
                <w:rFonts w:cs="Times New Roman"/>
                <w:i/>
                <w:noProof/>
              </w:rPr>
              <w:t xml:space="preserve"> Solar Tracker</w:t>
            </w:r>
            <w:r>
              <w:rPr>
                <w:noProof/>
                <w:webHidden/>
              </w:rPr>
              <w:tab/>
            </w:r>
            <w:r>
              <w:rPr>
                <w:noProof/>
                <w:webHidden/>
              </w:rPr>
              <w:fldChar w:fldCharType="begin"/>
            </w:r>
            <w:r>
              <w:rPr>
                <w:noProof/>
                <w:webHidden/>
              </w:rPr>
              <w:instrText xml:space="preserve"> PAGEREF _Toc23880333 \h </w:instrText>
            </w:r>
            <w:r>
              <w:rPr>
                <w:noProof/>
                <w:webHidden/>
              </w:rPr>
            </w:r>
            <w:r>
              <w:rPr>
                <w:noProof/>
                <w:webHidden/>
              </w:rPr>
              <w:fldChar w:fldCharType="separate"/>
            </w:r>
            <w:r>
              <w:rPr>
                <w:noProof/>
                <w:webHidden/>
              </w:rPr>
              <w:t>12</w:t>
            </w:r>
            <w:r>
              <w:rPr>
                <w:noProof/>
                <w:webHidden/>
              </w:rPr>
              <w:fldChar w:fldCharType="end"/>
            </w:r>
          </w:hyperlink>
        </w:p>
        <w:p w14:paraId="20C856B5" w14:textId="748D81CF" w:rsidR="00882BE8" w:rsidRDefault="00882BE8">
          <w:pPr>
            <w:pStyle w:val="TOC2"/>
            <w:tabs>
              <w:tab w:val="right" w:leader="dot" w:pos="7927"/>
            </w:tabs>
            <w:rPr>
              <w:rFonts w:asciiTheme="minorHAnsi" w:eastAsiaTheme="minorEastAsia" w:hAnsiTheme="minorHAnsi"/>
              <w:noProof/>
              <w:sz w:val="22"/>
            </w:rPr>
          </w:pPr>
          <w:hyperlink w:anchor="_Toc23880334" w:history="1">
            <w:r w:rsidRPr="008C09A4">
              <w:rPr>
                <w:rStyle w:val="Hyperlink"/>
                <w:rFonts w:cs="Times New Roman"/>
                <w:noProof/>
              </w:rPr>
              <w:t>2.5</w:t>
            </w:r>
            <w:r w:rsidRPr="008C09A4">
              <w:rPr>
                <w:rStyle w:val="Hyperlink"/>
                <w:rFonts w:cs="Times New Roman"/>
                <w:i/>
                <w:noProof/>
              </w:rPr>
              <w:t xml:space="preserve"> Fuzyy Logic Control</w:t>
            </w:r>
            <w:r>
              <w:rPr>
                <w:noProof/>
                <w:webHidden/>
              </w:rPr>
              <w:tab/>
            </w:r>
            <w:r>
              <w:rPr>
                <w:noProof/>
                <w:webHidden/>
              </w:rPr>
              <w:fldChar w:fldCharType="begin"/>
            </w:r>
            <w:r>
              <w:rPr>
                <w:noProof/>
                <w:webHidden/>
              </w:rPr>
              <w:instrText xml:space="preserve"> PAGEREF _Toc23880334 \h </w:instrText>
            </w:r>
            <w:r>
              <w:rPr>
                <w:noProof/>
                <w:webHidden/>
              </w:rPr>
            </w:r>
            <w:r>
              <w:rPr>
                <w:noProof/>
                <w:webHidden/>
              </w:rPr>
              <w:fldChar w:fldCharType="separate"/>
            </w:r>
            <w:r>
              <w:rPr>
                <w:noProof/>
                <w:webHidden/>
              </w:rPr>
              <w:t>12</w:t>
            </w:r>
            <w:r>
              <w:rPr>
                <w:noProof/>
                <w:webHidden/>
              </w:rPr>
              <w:fldChar w:fldCharType="end"/>
            </w:r>
          </w:hyperlink>
        </w:p>
        <w:p w14:paraId="40B31E7E" w14:textId="70318986" w:rsidR="00882BE8" w:rsidRDefault="00882BE8">
          <w:pPr>
            <w:pStyle w:val="TOC3"/>
            <w:tabs>
              <w:tab w:val="right" w:leader="dot" w:pos="7927"/>
            </w:tabs>
            <w:rPr>
              <w:rFonts w:asciiTheme="minorHAnsi" w:eastAsiaTheme="minorEastAsia" w:hAnsiTheme="minorHAnsi"/>
              <w:noProof/>
              <w:sz w:val="22"/>
            </w:rPr>
          </w:pPr>
          <w:hyperlink w:anchor="_Toc23880335" w:history="1">
            <w:r w:rsidRPr="008C09A4">
              <w:rPr>
                <w:rStyle w:val="Hyperlink"/>
                <w:rFonts w:cs="Times New Roman"/>
                <w:noProof/>
              </w:rPr>
              <w:t>2.5.1</w:t>
            </w:r>
            <w:r w:rsidRPr="008C09A4">
              <w:rPr>
                <w:rStyle w:val="Hyperlink"/>
                <w:rFonts w:cs="Times New Roman"/>
                <w:i/>
                <w:noProof/>
              </w:rPr>
              <w:t xml:space="preserve"> Fuzzifikasi</w:t>
            </w:r>
            <w:r>
              <w:rPr>
                <w:noProof/>
                <w:webHidden/>
              </w:rPr>
              <w:tab/>
            </w:r>
            <w:r>
              <w:rPr>
                <w:noProof/>
                <w:webHidden/>
              </w:rPr>
              <w:fldChar w:fldCharType="begin"/>
            </w:r>
            <w:r>
              <w:rPr>
                <w:noProof/>
                <w:webHidden/>
              </w:rPr>
              <w:instrText xml:space="preserve"> PAGEREF _Toc23880335 \h </w:instrText>
            </w:r>
            <w:r>
              <w:rPr>
                <w:noProof/>
                <w:webHidden/>
              </w:rPr>
            </w:r>
            <w:r>
              <w:rPr>
                <w:noProof/>
                <w:webHidden/>
              </w:rPr>
              <w:fldChar w:fldCharType="separate"/>
            </w:r>
            <w:r>
              <w:rPr>
                <w:noProof/>
                <w:webHidden/>
              </w:rPr>
              <w:t>12</w:t>
            </w:r>
            <w:r>
              <w:rPr>
                <w:noProof/>
                <w:webHidden/>
              </w:rPr>
              <w:fldChar w:fldCharType="end"/>
            </w:r>
          </w:hyperlink>
        </w:p>
        <w:p w14:paraId="32A59F37" w14:textId="3F379C56" w:rsidR="00882BE8" w:rsidRDefault="00882BE8">
          <w:pPr>
            <w:pStyle w:val="TOC3"/>
            <w:tabs>
              <w:tab w:val="right" w:leader="dot" w:pos="7927"/>
            </w:tabs>
            <w:rPr>
              <w:rFonts w:asciiTheme="minorHAnsi" w:eastAsiaTheme="minorEastAsia" w:hAnsiTheme="minorHAnsi"/>
              <w:noProof/>
              <w:sz w:val="22"/>
            </w:rPr>
          </w:pPr>
          <w:hyperlink w:anchor="_Toc23880336" w:history="1">
            <w:r w:rsidRPr="008C09A4">
              <w:rPr>
                <w:rStyle w:val="Hyperlink"/>
                <w:rFonts w:eastAsia="Times New Roman" w:cs="Times New Roman"/>
                <w:noProof/>
                <w:lang w:val="id-ID" w:eastAsia="id-ID"/>
              </w:rPr>
              <w:t>2.5.2</w:t>
            </w:r>
            <w:r w:rsidRPr="008C09A4">
              <w:rPr>
                <w:rStyle w:val="Hyperlink"/>
                <w:rFonts w:eastAsia="Times New Roman" w:cs="Times New Roman"/>
                <w:i/>
                <w:noProof/>
                <w:lang w:val="id-ID" w:eastAsia="id-ID"/>
              </w:rPr>
              <w:t xml:space="preserve"> Control Rule Base</w:t>
            </w:r>
            <w:r>
              <w:rPr>
                <w:noProof/>
                <w:webHidden/>
              </w:rPr>
              <w:tab/>
            </w:r>
            <w:r>
              <w:rPr>
                <w:noProof/>
                <w:webHidden/>
              </w:rPr>
              <w:fldChar w:fldCharType="begin"/>
            </w:r>
            <w:r>
              <w:rPr>
                <w:noProof/>
                <w:webHidden/>
              </w:rPr>
              <w:instrText xml:space="preserve"> PAGEREF _Toc23880336 \h </w:instrText>
            </w:r>
            <w:r>
              <w:rPr>
                <w:noProof/>
                <w:webHidden/>
              </w:rPr>
            </w:r>
            <w:r>
              <w:rPr>
                <w:noProof/>
                <w:webHidden/>
              </w:rPr>
              <w:fldChar w:fldCharType="separate"/>
            </w:r>
            <w:r>
              <w:rPr>
                <w:noProof/>
                <w:webHidden/>
              </w:rPr>
              <w:t>13</w:t>
            </w:r>
            <w:r>
              <w:rPr>
                <w:noProof/>
                <w:webHidden/>
              </w:rPr>
              <w:fldChar w:fldCharType="end"/>
            </w:r>
          </w:hyperlink>
        </w:p>
        <w:p w14:paraId="16D9D9D9" w14:textId="1271A786" w:rsidR="00882BE8" w:rsidRDefault="00882BE8">
          <w:pPr>
            <w:pStyle w:val="TOC3"/>
            <w:tabs>
              <w:tab w:val="right" w:leader="dot" w:pos="7927"/>
            </w:tabs>
            <w:rPr>
              <w:rFonts w:asciiTheme="minorHAnsi" w:eastAsiaTheme="minorEastAsia" w:hAnsiTheme="minorHAnsi"/>
              <w:noProof/>
              <w:sz w:val="22"/>
            </w:rPr>
          </w:pPr>
          <w:hyperlink w:anchor="_Toc23880337" w:history="1">
            <w:r w:rsidRPr="008C09A4">
              <w:rPr>
                <w:rStyle w:val="Hyperlink"/>
                <w:rFonts w:cs="Times New Roman"/>
                <w:noProof/>
              </w:rPr>
              <w:t>2.5.3</w:t>
            </w:r>
            <w:r w:rsidRPr="008C09A4">
              <w:rPr>
                <w:rStyle w:val="Hyperlink"/>
                <w:rFonts w:cs="Times New Roman"/>
                <w:i/>
                <w:noProof/>
              </w:rPr>
              <w:t xml:space="preserve"> Defuzzifikasi</w:t>
            </w:r>
            <w:r>
              <w:rPr>
                <w:noProof/>
                <w:webHidden/>
              </w:rPr>
              <w:tab/>
            </w:r>
            <w:r>
              <w:rPr>
                <w:noProof/>
                <w:webHidden/>
              </w:rPr>
              <w:fldChar w:fldCharType="begin"/>
            </w:r>
            <w:r>
              <w:rPr>
                <w:noProof/>
                <w:webHidden/>
              </w:rPr>
              <w:instrText xml:space="preserve"> PAGEREF _Toc23880337 \h </w:instrText>
            </w:r>
            <w:r>
              <w:rPr>
                <w:noProof/>
                <w:webHidden/>
              </w:rPr>
            </w:r>
            <w:r>
              <w:rPr>
                <w:noProof/>
                <w:webHidden/>
              </w:rPr>
              <w:fldChar w:fldCharType="separate"/>
            </w:r>
            <w:r>
              <w:rPr>
                <w:noProof/>
                <w:webHidden/>
              </w:rPr>
              <w:t>13</w:t>
            </w:r>
            <w:r>
              <w:rPr>
                <w:noProof/>
                <w:webHidden/>
              </w:rPr>
              <w:fldChar w:fldCharType="end"/>
            </w:r>
          </w:hyperlink>
        </w:p>
        <w:p w14:paraId="3E871DA4" w14:textId="31358EC0" w:rsidR="00882BE8" w:rsidRDefault="00882BE8">
          <w:pPr>
            <w:pStyle w:val="TOC2"/>
            <w:tabs>
              <w:tab w:val="right" w:leader="dot" w:pos="7927"/>
            </w:tabs>
            <w:rPr>
              <w:rFonts w:asciiTheme="minorHAnsi" w:eastAsiaTheme="minorEastAsia" w:hAnsiTheme="minorHAnsi"/>
              <w:noProof/>
              <w:sz w:val="22"/>
            </w:rPr>
          </w:pPr>
          <w:hyperlink w:anchor="_Toc23880338" w:history="1">
            <w:r w:rsidRPr="008C09A4">
              <w:rPr>
                <w:rStyle w:val="Hyperlink"/>
                <w:rFonts w:cs="Times New Roman"/>
                <w:noProof/>
                <w:lang w:val="en-ID"/>
              </w:rPr>
              <w:t>2.6 Proportional Integral D</w:t>
            </w:r>
            <w:r w:rsidRPr="008C09A4">
              <w:rPr>
                <w:rStyle w:val="Hyperlink"/>
                <w:rFonts w:cs="Times New Roman"/>
                <w:noProof/>
                <w:lang w:val="id-ID"/>
              </w:rPr>
              <w:t>erivative</w:t>
            </w:r>
            <w:r w:rsidRPr="008C09A4">
              <w:rPr>
                <w:rStyle w:val="Hyperlink"/>
                <w:rFonts w:cs="Times New Roman"/>
                <w:noProof/>
                <w:lang w:val="en-ID"/>
              </w:rPr>
              <w:t xml:space="preserve"> (</w:t>
            </w:r>
            <w:r w:rsidRPr="008C09A4">
              <w:rPr>
                <w:rStyle w:val="Hyperlink"/>
                <w:rFonts w:cs="Times New Roman"/>
                <w:noProof/>
                <w:lang w:val="id-ID"/>
              </w:rPr>
              <w:t>PID</w:t>
            </w:r>
            <w:r w:rsidRPr="008C09A4">
              <w:rPr>
                <w:rStyle w:val="Hyperlink"/>
                <w:rFonts w:cs="Times New Roman"/>
                <w:noProof/>
                <w:lang w:val="en-ID"/>
              </w:rPr>
              <w:t>)</w:t>
            </w:r>
            <w:r>
              <w:rPr>
                <w:noProof/>
                <w:webHidden/>
              </w:rPr>
              <w:tab/>
            </w:r>
            <w:r>
              <w:rPr>
                <w:noProof/>
                <w:webHidden/>
              </w:rPr>
              <w:fldChar w:fldCharType="begin"/>
            </w:r>
            <w:r>
              <w:rPr>
                <w:noProof/>
                <w:webHidden/>
              </w:rPr>
              <w:instrText xml:space="preserve"> PAGEREF _Toc23880338 \h </w:instrText>
            </w:r>
            <w:r>
              <w:rPr>
                <w:noProof/>
                <w:webHidden/>
              </w:rPr>
            </w:r>
            <w:r>
              <w:rPr>
                <w:noProof/>
                <w:webHidden/>
              </w:rPr>
              <w:fldChar w:fldCharType="separate"/>
            </w:r>
            <w:r>
              <w:rPr>
                <w:noProof/>
                <w:webHidden/>
              </w:rPr>
              <w:t>13</w:t>
            </w:r>
            <w:r>
              <w:rPr>
                <w:noProof/>
                <w:webHidden/>
              </w:rPr>
              <w:fldChar w:fldCharType="end"/>
            </w:r>
          </w:hyperlink>
        </w:p>
        <w:p w14:paraId="6089052D" w14:textId="502F5DD0" w:rsidR="00882BE8" w:rsidRDefault="00882BE8">
          <w:pPr>
            <w:pStyle w:val="TOC2"/>
            <w:tabs>
              <w:tab w:val="right" w:leader="dot" w:pos="7927"/>
            </w:tabs>
            <w:rPr>
              <w:rFonts w:asciiTheme="minorHAnsi" w:eastAsiaTheme="minorEastAsia" w:hAnsiTheme="minorHAnsi"/>
              <w:noProof/>
              <w:sz w:val="22"/>
            </w:rPr>
          </w:pPr>
          <w:hyperlink w:anchor="_Toc23880339" w:history="1">
            <w:r w:rsidRPr="008C09A4">
              <w:rPr>
                <w:rStyle w:val="Hyperlink"/>
                <w:rFonts w:cs="Times New Roman"/>
                <w:noProof/>
                <w:lang w:val="en-ID"/>
              </w:rPr>
              <w:t>2.7 Database</w:t>
            </w:r>
            <w:r>
              <w:rPr>
                <w:noProof/>
                <w:webHidden/>
              </w:rPr>
              <w:tab/>
            </w:r>
            <w:r>
              <w:rPr>
                <w:noProof/>
                <w:webHidden/>
              </w:rPr>
              <w:fldChar w:fldCharType="begin"/>
            </w:r>
            <w:r>
              <w:rPr>
                <w:noProof/>
                <w:webHidden/>
              </w:rPr>
              <w:instrText xml:space="preserve"> PAGEREF _Toc23880339 \h </w:instrText>
            </w:r>
            <w:r>
              <w:rPr>
                <w:noProof/>
                <w:webHidden/>
              </w:rPr>
            </w:r>
            <w:r>
              <w:rPr>
                <w:noProof/>
                <w:webHidden/>
              </w:rPr>
              <w:fldChar w:fldCharType="separate"/>
            </w:r>
            <w:r>
              <w:rPr>
                <w:noProof/>
                <w:webHidden/>
              </w:rPr>
              <w:t>15</w:t>
            </w:r>
            <w:r>
              <w:rPr>
                <w:noProof/>
                <w:webHidden/>
              </w:rPr>
              <w:fldChar w:fldCharType="end"/>
            </w:r>
          </w:hyperlink>
        </w:p>
        <w:p w14:paraId="03987F12" w14:textId="6E8CE0D0" w:rsidR="00882BE8" w:rsidRDefault="00882BE8">
          <w:pPr>
            <w:pStyle w:val="TOC2"/>
            <w:tabs>
              <w:tab w:val="right" w:leader="dot" w:pos="7927"/>
            </w:tabs>
            <w:rPr>
              <w:rFonts w:asciiTheme="minorHAnsi" w:eastAsiaTheme="minorEastAsia" w:hAnsiTheme="minorHAnsi"/>
              <w:noProof/>
              <w:sz w:val="22"/>
            </w:rPr>
          </w:pPr>
          <w:hyperlink w:anchor="_Toc23880340" w:history="1">
            <w:r w:rsidRPr="008C09A4">
              <w:rPr>
                <w:rStyle w:val="Hyperlink"/>
                <w:rFonts w:cs="Times New Roman"/>
                <w:noProof/>
                <w:lang w:val="en-ID"/>
              </w:rPr>
              <w:t>2.8 Bahasa Pemrograman</w:t>
            </w:r>
            <w:r>
              <w:rPr>
                <w:noProof/>
                <w:webHidden/>
              </w:rPr>
              <w:tab/>
            </w:r>
            <w:r>
              <w:rPr>
                <w:noProof/>
                <w:webHidden/>
              </w:rPr>
              <w:fldChar w:fldCharType="begin"/>
            </w:r>
            <w:r>
              <w:rPr>
                <w:noProof/>
                <w:webHidden/>
              </w:rPr>
              <w:instrText xml:space="preserve"> PAGEREF _Toc23880340 \h </w:instrText>
            </w:r>
            <w:r>
              <w:rPr>
                <w:noProof/>
                <w:webHidden/>
              </w:rPr>
            </w:r>
            <w:r>
              <w:rPr>
                <w:noProof/>
                <w:webHidden/>
              </w:rPr>
              <w:fldChar w:fldCharType="separate"/>
            </w:r>
            <w:r>
              <w:rPr>
                <w:noProof/>
                <w:webHidden/>
              </w:rPr>
              <w:t>15</w:t>
            </w:r>
            <w:r>
              <w:rPr>
                <w:noProof/>
                <w:webHidden/>
              </w:rPr>
              <w:fldChar w:fldCharType="end"/>
            </w:r>
          </w:hyperlink>
        </w:p>
        <w:p w14:paraId="0C4F825A" w14:textId="1AD11AF4" w:rsidR="00882BE8" w:rsidRDefault="00882BE8">
          <w:pPr>
            <w:pStyle w:val="TOC2"/>
            <w:tabs>
              <w:tab w:val="right" w:leader="dot" w:pos="7927"/>
            </w:tabs>
            <w:rPr>
              <w:rFonts w:asciiTheme="minorHAnsi" w:eastAsiaTheme="minorEastAsia" w:hAnsiTheme="minorHAnsi"/>
              <w:noProof/>
              <w:sz w:val="22"/>
            </w:rPr>
          </w:pPr>
          <w:hyperlink w:anchor="_Toc23880341" w:history="1">
            <w:r w:rsidRPr="008C09A4">
              <w:rPr>
                <w:rStyle w:val="Hyperlink"/>
                <w:rFonts w:cs="Times New Roman"/>
                <w:noProof/>
                <w:lang w:val="id-ID"/>
              </w:rPr>
              <w:t>2.9</w:t>
            </w:r>
            <w:r w:rsidRPr="008C09A4">
              <w:rPr>
                <w:rStyle w:val="Hyperlink"/>
                <w:rFonts w:cs="Times New Roman"/>
                <w:noProof/>
              </w:rPr>
              <w:t xml:space="preserve"> Internet of Things (IOT)</w:t>
            </w:r>
            <w:r>
              <w:rPr>
                <w:noProof/>
                <w:webHidden/>
              </w:rPr>
              <w:tab/>
            </w:r>
            <w:r>
              <w:rPr>
                <w:noProof/>
                <w:webHidden/>
              </w:rPr>
              <w:fldChar w:fldCharType="begin"/>
            </w:r>
            <w:r>
              <w:rPr>
                <w:noProof/>
                <w:webHidden/>
              </w:rPr>
              <w:instrText xml:space="preserve"> PAGEREF _Toc23880341 \h </w:instrText>
            </w:r>
            <w:r>
              <w:rPr>
                <w:noProof/>
                <w:webHidden/>
              </w:rPr>
            </w:r>
            <w:r>
              <w:rPr>
                <w:noProof/>
                <w:webHidden/>
              </w:rPr>
              <w:fldChar w:fldCharType="separate"/>
            </w:r>
            <w:r>
              <w:rPr>
                <w:noProof/>
                <w:webHidden/>
              </w:rPr>
              <w:t>15</w:t>
            </w:r>
            <w:r>
              <w:rPr>
                <w:noProof/>
                <w:webHidden/>
              </w:rPr>
              <w:fldChar w:fldCharType="end"/>
            </w:r>
          </w:hyperlink>
        </w:p>
        <w:p w14:paraId="61485BA2" w14:textId="78E29EC1" w:rsidR="00882BE8" w:rsidRDefault="00882BE8">
          <w:pPr>
            <w:pStyle w:val="TOC1"/>
            <w:tabs>
              <w:tab w:val="right" w:leader="dot" w:pos="7927"/>
            </w:tabs>
            <w:rPr>
              <w:rFonts w:asciiTheme="minorHAnsi" w:eastAsiaTheme="minorEastAsia" w:hAnsiTheme="minorHAnsi"/>
              <w:noProof/>
              <w:sz w:val="22"/>
            </w:rPr>
          </w:pPr>
          <w:hyperlink w:anchor="_Toc23880342" w:history="1">
            <w:r w:rsidRPr="008C09A4">
              <w:rPr>
                <w:rStyle w:val="Hyperlink"/>
                <w:noProof/>
              </w:rPr>
              <w:t>BAB 3. METODOLOGI PENELITIAN</w:t>
            </w:r>
            <w:r>
              <w:rPr>
                <w:noProof/>
                <w:webHidden/>
              </w:rPr>
              <w:tab/>
            </w:r>
            <w:r>
              <w:rPr>
                <w:noProof/>
                <w:webHidden/>
              </w:rPr>
              <w:fldChar w:fldCharType="begin"/>
            </w:r>
            <w:r>
              <w:rPr>
                <w:noProof/>
                <w:webHidden/>
              </w:rPr>
              <w:instrText xml:space="preserve"> PAGEREF _Toc23880342 \h </w:instrText>
            </w:r>
            <w:r>
              <w:rPr>
                <w:noProof/>
                <w:webHidden/>
              </w:rPr>
            </w:r>
            <w:r>
              <w:rPr>
                <w:noProof/>
                <w:webHidden/>
              </w:rPr>
              <w:fldChar w:fldCharType="separate"/>
            </w:r>
            <w:r>
              <w:rPr>
                <w:noProof/>
                <w:webHidden/>
              </w:rPr>
              <w:t>16</w:t>
            </w:r>
            <w:r>
              <w:rPr>
                <w:noProof/>
                <w:webHidden/>
              </w:rPr>
              <w:fldChar w:fldCharType="end"/>
            </w:r>
          </w:hyperlink>
        </w:p>
        <w:p w14:paraId="2FF044BF" w14:textId="61A55897" w:rsidR="00882BE8" w:rsidRDefault="00882BE8">
          <w:pPr>
            <w:pStyle w:val="TOC2"/>
            <w:tabs>
              <w:tab w:val="right" w:leader="dot" w:pos="7927"/>
            </w:tabs>
            <w:rPr>
              <w:rFonts w:asciiTheme="minorHAnsi" w:eastAsiaTheme="minorEastAsia" w:hAnsiTheme="minorHAnsi"/>
              <w:noProof/>
              <w:sz w:val="22"/>
            </w:rPr>
          </w:pPr>
          <w:hyperlink w:anchor="_Toc23880343" w:history="1">
            <w:r w:rsidRPr="008C09A4">
              <w:rPr>
                <w:rStyle w:val="Hyperlink"/>
                <w:rFonts w:cs="Times New Roman"/>
                <w:noProof/>
              </w:rPr>
              <w:t>3.1 Objek Penelitian</w:t>
            </w:r>
            <w:r>
              <w:rPr>
                <w:noProof/>
                <w:webHidden/>
              </w:rPr>
              <w:tab/>
            </w:r>
            <w:r>
              <w:rPr>
                <w:noProof/>
                <w:webHidden/>
              </w:rPr>
              <w:fldChar w:fldCharType="begin"/>
            </w:r>
            <w:r>
              <w:rPr>
                <w:noProof/>
                <w:webHidden/>
              </w:rPr>
              <w:instrText xml:space="preserve"> PAGEREF _Toc23880343 \h </w:instrText>
            </w:r>
            <w:r>
              <w:rPr>
                <w:noProof/>
                <w:webHidden/>
              </w:rPr>
            </w:r>
            <w:r>
              <w:rPr>
                <w:noProof/>
                <w:webHidden/>
              </w:rPr>
              <w:fldChar w:fldCharType="separate"/>
            </w:r>
            <w:r>
              <w:rPr>
                <w:noProof/>
                <w:webHidden/>
              </w:rPr>
              <w:t>16</w:t>
            </w:r>
            <w:r>
              <w:rPr>
                <w:noProof/>
                <w:webHidden/>
              </w:rPr>
              <w:fldChar w:fldCharType="end"/>
            </w:r>
          </w:hyperlink>
        </w:p>
        <w:p w14:paraId="2F8A26A2" w14:textId="0F204C74" w:rsidR="00882BE8" w:rsidRDefault="00882BE8">
          <w:pPr>
            <w:pStyle w:val="TOC2"/>
            <w:tabs>
              <w:tab w:val="right" w:leader="dot" w:pos="7927"/>
            </w:tabs>
            <w:rPr>
              <w:rFonts w:asciiTheme="minorHAnsi" w:eastAsiaTheme="minorEastAsia" w:hAnsiTheme="minorHAnsi"/>
              <w:noProof/>
              <w:sz w:val="22"/>
            </w:rPr>
          </w:pPr>
          <w:hyperlink w:anchor="_Toc23880344" w:history="1">
            <w:r w:rsidRPr="008C09A4">
              <w:rPr>
                <w:rStyle w:val="Hyperlink"/>
                <w:rFonts w:cs="Times New Roman"/>
                <w:noProof/>
              </w:rPr>
              <w:t>3.2 Tempat dan Waktu Penelitian</w:t>
            </w:r>
            <w:r>
              <w:rPr>
                <w:noProof/>
                <w:webHidden/>
              </w:rPr>
              <w:tab/>
            </w:r>
            <w:r>
              <w:rPr>
                <w:noProof/>
                <w:webHidden/>
              </w:rPr>
              <w:fldChar w:fldCharType="begin"/>
            </w:r>
            <w:r>
              <w:rPr>
                <w:noProof/>
                <w:webHidden/>
              </w:rPr>
              <w:instrText xml:space="preserve"> PAGEREF _Toc23880344 \h </w:instrText>
            </w:r>
            <w:r>
              <w:rPr>
                <w:noProof/>
                <w:webHidden/>
              </w:rPr>
            </w:r>
            <w:r>
              <w:rPr>
                <w:noProof/>
                <w:webHidden/>
              </w:rPr>
              <w:fldChar w:fldCharType="separate"/>
            </w:r>
            <w:r>
              <w:rPr>
                <w:noProof/>
                <w:webHidden/>
              </w:rPr>
              <w:t>16</w:t>
            </w:r>
            <w:r>
              <w:rPr>
                <w:noProof/>
                <w:webHidden/>
              </w:rPr>
              <w:fldChar w:fldCharType="end"/>
            </w:r>
          </w:hyperlink>
        </w:p>
        <w:p w14:paraId="61F8E71F" w14:textId="3D345519" w:rsidR="00882BE8" w:rsidRDefault="00882BE8">
          <w:pPr>
            <w:pStyle w:val="TOC2"/>
            <w:tabs>
              <w:tab w:val="right" w:leader="dot" w:pos="7927"/>
            </w:tabs>
            <w:rPr>
              <w:rFonts w:asciiTheme="minorHAnsi" w:eastAsiaTheme="minorEastAsia" w:hAnsiTheme="minorHAnsi"/>
              <w:noProof/>
              <w:sz w:val="22"/>
            </w:rPr>
          </w:pPr>
          <w:hyperlink w:anchor="_Toc23880345" w:history="1">
            <w:r w:rsidRPr="008C09A4">
              <w:rPr>
                <w:rStyle w:val="Hyperlink"/>
                <w:rFonts w:cs="Times New Roman"/>
                <w:noProof/>
              </w:rPr>
              <w:t>3.3 Tahapan Penelitian</w:t>
            </w:r>
            <w:r>
              <w:rPr>
                <w:noProof/>
                <w:webHidden/>
              </w:rPr>
              <w:tab/>
            </w:r>
            <w:r>
              <w:rPr>
                <w:noProof/>
                <w:webHidden/>
              </w:rPr>
              <w:fldChar w:fldCharType="begin"/>
            </w:r>
            <w:r>
              <w:rPr>
                <w:noProof/>
                <w:webHidden/>
              </w:rPr>
              <w:instrText xml:space="preserve"> PAGEREF _Toc23880345 \h </w:instrText>
            </w:r>
            <w:r>
              <w:rPr>
                <w:noProof/>
                <w:webHidden/>
              </w:rPr>
            </w:r>
            <w:r>
              <w:rPr>
                <w:noProof/>
                <w:webHidden/>
              </w:rPr>
              <w:fldChar w:fldCharType="separate"/>
            </w:r>
            <w:r>
              <w:rPr>
                <w:noProof/>
                <w:webHidden/>
              </w:rPr>
              <w:t>16</w:t>
            </w:r>
            <w:r>
              <w:rPr>
                <w:noProof/>
                <w:webHidden/>
              </w:rPr>
              <w:fldChar w:fldCharType="end"/>
            </w:r>
          </w:hyperlink>
        </w:p>
        <w:p w14:paraId="24C77B09" w14:textId="1911A59E" w:rsidR="00882BE8" w:rsidRDefault="00882BE8">
          <w:pPr>
            <w:pStyle w:val="TOC3"/>
            <w:tabs>
              <w:tab w:val="right" w:leader="dot" w:pos="7927"/>
            </w:tabs>
            <w:rPr>
              <w:rFonts w:asciiTheme="minorHAnsi" w:eastAsiaTheme="minorEastAsia" w:hAnsiTheme="minorHAnsi"/>
              <w:noProof/>
              <w:sz w:val="22"/>
            </w:rPr>
          </w:pPr>
          <w:hyperlink w:anchor="_Toc23880346" w:history="1">
            <w:r w:rsidRPr="008C09A4">
              <w:rPr>
                <w:rStyle w:val="Hyperlink"/>
                <w:rFonts w:cs="Times New Roman"/>
                <w:noProof/>
              </w:rPr>
              <w:t>3.3.1 Analisa Kebutuhan</w:t>
            </w:r>
            <w:r>
              <w:rPr>
                <w:noProof/>
                <w:webHidden/>
              </w:rPr>
              <w:tab/>
            </w:r>
            <w:r>
              <w:rPr>
                <w:noProof/>
                <w:webHidden/>
              </w:rPr>
              <w:fldChar w:fldCharType="begin"/>
            </w:r>
            <w:r>
              <w:rPr>
                <w:noProof/>
                <w:webHidden/>
              </w:rPr>
              <w:instrText xml:space="preserve"> PAGEREF _Toc23880346 \h </w:instrText>
            </w:r>
            <w:r>
              <w:rPr>
                <w:noProof/>
                <w:webHidden/>
              </w:rPr>
            </w:r>
            <w:r>
              <w:rPr>
                <w:noProof/>
                <w:webHidden/>
              </w:rPr>
              <w:fldChar w:fldCharType="separate"/>
            </w:r>
            <w:r>
              <w:rPr>
                <w:noProof/>
                <w:webHidden/>
              </w:rPr>
              <w:t>17</w:t>
            </w:r>
            <w:r>
              <w:rPr>
                <w:noProof/>
                <w:webHidden/>
              </w:rPr>
              <w:fldChar w:fldCharType="end"/>
            </w:r>
          </w:hyperlink>
        </w:p>
        <w:p w14:paraId="13C7DBE4" w14:textId="49D5A8C7" w:rsidR="00882BE8" w:rsidRDefault="00882BE8">
          <w:pPr>
            <w:pStyle w:val="TOC3"/>
            <w:tabs>
              <w:tab w:val="right" w:leader="dot" w:pos="7927"/>
            </w:tabs>
            <w:rPr>
              <w:rFonts w:asciiTheme="minorHAnsi" w:eastAsiaTheme="minorEastAsia" w:hAnsiTheme="minorHAnsi"/>
              <w:noProof/>
              <w:sz w:val="22"/>
            </w:rPr>
          </w:pPr>
          <w:hyperlink w:anchor="_Toc23880347" w:history="1">
            <w:r w:rsidRPr="008C09A4">
              <w:rPr>
                <w:rStyle w:val="Hyperlink"/>
                <w:rFonts w:cs="Times New Roman"/>
                <w:noProof/>
              </w:rPr>
              <w:t>3.3.2 Desain sistem</w:t>
            </w:r>
            <w:r>
              <w:rPr>
                <w:noProof/>
                <w:webHidden/>
              </w:rPr>
              <w:tab/>
            </w:r>
            <w:r>
              <w:rPr>
                <w:noProof/>
                <w:webHidden/>
              </w:rPr>
              <w:fldChar w:fldCharType="begin"/>
            </w:r>
            <w:r>
              <w:rPr>
                <w:noProof/>
                <w:webHidden/>
              </w:rPr>
              <w:instrText xml:space="preserve"> PAGEREF _Toc23880347 \h </w:instrText>
            </w:r>
            <w:r>
              <w:rPr>
                <w:noProof/>
                <w:webHidden/>
              </w:rPr>
            </w:r>
            <w:r>
              <w:rPr>
                <w:noProof/>
                <w:webHidden/>
              </w:rPr>
              <w:fldChar w:fldCharType="separate"/>
            </w:r>
            <w:r>
              <w:rPr>
                <w:noProof/>
                <w:webHidden/>
              </w:rPr>
              <w:t>17</w:t>
            </w:r>
            <w:r>
              <w:rPr>
                <w:noProof/>
                <w:webHidden/>
              </w:rPr>
              <w:fldChar w:fldCharType="end"/>
            </w:r>
          </w:hyperlink>
        </w:p>
        <w:p w14:paraId="754B8893" w14:textId="194749C6" w:rsidR="00882BE8" w:rsidRDefault="00882BE8">
          <w:pPr>
            <w:pStyle w:val="TOC3"/>
            <w:tabs>
              <w:tab w:val="right" w:leader="dot" w:pos="7927"/>
            </w:tabs>
            <w:rPr>
              <w:rFonts w:asciiTheme="minorHAnsi" w:eastAsiaTheme="minorEastAsia" w:hAnsiTheme="minorHAnsi"/>
              <w:noProof/>
              <w:sz w:val="22"/>
            </w:rPr>
          </w:pPr>
          <w:hyperlink w:anchor="_Toc23880348" w:history="1">
            <w:r w:rsidRPr="008C09A4">
              <w:rPr>
                <w:rStyle w:val="Hyperlink"/>
                <w:rFonts w:cs="Times New Roman"/>
                <w:noProof/>
              </w:rPr>
              <w:t xml:space="preserve">3.3.3 Implementasi Desain </w:t>
            </w:r>
            <w:r w:rsidRPr="008C09A4">
              <w:rPr>
                <w:rStyle w:val="Hyperlink"/>
                <w:rFonts w:cs="Times New Roman"/>
                <w:i/>
                <w:noProof/>
              </w:rPr>
              <w:t>Hardware</w:t>
            </w:r>
            <w:r>
              <w:rPr>
                <w:noProof/>
                <w:webHidden/>
              </w:rPr>
              <w:tab/>
            </w:r>
            <w:r>
              <w:rPr>
                <w:noProof/>
                <w:webHidden/>
              </w:rPr>
              <w:fldChar w:fldCharType="begin"/>
            </w:r>
            <w:r>
              <w:rPr>
                <w:noProof/>
                <w:webHidden/>
              </w:rPr>
              <w:instrText xml:space="preserve"> PAGEREF _Toc23880348 \h </w:instrText>
            </w:r>
            <w:r>
              <w:rPr>
                <w:noProof/>
                <w:webHidden/>
              </w:rPr>
            </w:r>
            <w:r>
              <w:rPr>
                <w:noProof/>
                <w:webHidden/>
              </w:rPr>
              <w:fldChar w:fldCharType="separate"/>
            </w:r>
            <w:r>
              <w:rPr>
                <w:noProof/>
                <w:webHidden/>
              </w:rPr>
              <w:t>17</w:t>
            </w:r>
            <w:r>
              <w:rPr>
                <w:noProof/>
                <w:webHidden/>
              </w:rPr>
              <w:fldChar w:fldCharType="end"/>
            </w:r>
          </w:hyperlink>
        </w:p>
        <w:p w14:paraId="6DC36BEE" w14:textId="3711C17E" w:rsidR="00882BE8" w:rsidRDefault="00882BE8">
          <w:pPr>
            <w:pStyle w:val="TOC3"/>
            <w:tabs>
              <w:tab w:val="right" w:leader="dot" w:pos="7927"/>
            </w:tabs>
            <w:rPr>
              <w:rFonts w:asciiTheme="minorHAnsi" w:eastAsiaTheme="minorEastAsia" w:hAnsiTheme="minorHAnsi"/>
              <w:noProof/>
              <w:sz w:val="22"/>
            </w:rPr>
          </w:pPr>
          <w:hyperlink w:anchor="_Toc23880349" w:history="1">
            <w:r w:rsidRPr="008C09A4">
              <w:rPr>
                <w:rStyle w:val="Hyperlink"/>
                <w:rFonts w:cs="Times New Roman"/>
                <w:noProof/>
              </w:rPr>
              <w:t>3.3.4 Pengambilan Data Sensor</w:t>
            </w:r>
            <w:r>
              <w:rPr>
                <w:noProof/>
                <w:webHidden/>
              </w:rPr>
              <w:tab/>
            </w:r>
            <w:r>
              <w:rPr>
                <w:noProof/>
                <w:webHidden/>
              </w:rPr>
              <w:fldChar w:fldCharType="begin"/>
            </w:r>
            <w:r>
              <w:rPr>
                <w:noProof/>
                <w:webHidden/>
              </w:rPr>
              <w:instrText xml:space="preserve"> PAGEREF _Toc23880349 \h </w:instrText>
            </w:r>
            <w:r>
              <w:rPr>
                <w:noProof/>
                <w:webHidden/>
              </w:rPr>
            </w:r>
            <w:r>
              <w:rPr>
                <w:noProof/>
                <w:webHidden/>
              </w:rPr>
              <w:fldChar w:fldCharType="separate"/>
            </w:r>
            <w:r>
              <w:rPr>
                <w:noProof/>
                <w:webHidden/>
              </w:rPr>
              <w:t>18</w:t>
            </w:r>
            <w:r>
              <w:rPr>
                <w:noProof/>
                <w:webHidden/>
              </w:rPr>
              <w:fldChar w:fldCharType="end"/>
            </w:r>
          </w:hyperlink>
        </w:p>
        <w:p w14:paraId="7D108577" w14:textId="1F4EA5AD" w:rsidR="00882BE8" w:rsidRDefault="00882BE8">
          <w:pPr>
            <w:pStyle w:val="TOC3"/>
            <w:tabs>
              <w:tab w:val="right" w:leader="dot" w:pos="7927"/>
            </w:tabs>
            <w:rPr>
              <w:rFonts w:asciiTheme="minorHAnsi" w:eastAsiaTheme="minorEastAsia" w:hAnsiTheme="minorHAnsi"/>
              <w:noProof/>
              <w:sz w:val="22"/>
            </w:rPr>
          </w:pPr>
          <w:hyperlink w:anchor="_Toc23880350" w:history="1">
            <w:r w:rsidRPr="008C09A4">
              <w:rPr>
                <w:rStyle w:val="Hyperlink"/>
                <w:rFonts w:cs="Times New Roman"/>
                <w:noProof/>
              </w:rPr>
              <w:t xml:space="preserve">3.3.5 Implementasi Metode </w:t>
            </w:r>
            <w:r w:rsidRPr="008C09A4">
              <w:rPr>
                <w:rStyle w:val="Hyperlink"/>
                <w:rFonts w:cs="Times New Roman"/>
                <w:i/>
                <w:noProof/>
              </w:rPr>
              <w:t>Fuzyy</w:t>
            </w:r>
            <w:r>
              <w:rPr>
                <w:noProof/>
                <w:webHidden/>
              </w:rPr>
              <w:tab/>
            </w:r>
            <w:r>
              <w:rPr>
                <w:noProof/>
                <w:webHidden/>
              </w:rPr>
              <w:fldChar w:fldCharType="begin"/>
            </w:r>
            <w:r>
              <w:rPr>
                <w:noProof/>
                <w:webHidden/>
              </w:rPr>
              <w:instrText xml:space="preserve"> PAGEREF _Toc23880350 \h </w:instrText>
            </w:r>
            <w:r>
              <w:rPr>
                <w:noProof/>
                <w:webHidden/>
              </w:rPr>
            </w:r>
            <w:r>
              <w:rPr>
                <w:noProof/>
                <w:webHidden/>
              </w:rPr>
              <w:fldChar w:fldCharType="separate"/>
            </w:r>
            <w:r>
              <w:rPr>
                <w:noProof/>
                <w:webHidden/>
              </w:rPr>
              <w:t>19</w:t>
            </w:r>
            <w:r>
              <w:rPr>
                <w:noProof/>
                <w:webHidden/>
              </w:rPr>
              <w:fldChar w:fldCharType="end"/>
            </w:r>
          </w:hyperlink>
        </w:p>
        <w:p w14:paraId="7DDD17BE" w14:textId="2EDA58CC" w:rsidR="00882BE8" w:rsidRDefault="00882BE8">
          <w:pPr>
            <w:pStyle w:val="TOC3"/>
            <w:tabs>
              <w:tab w:val="right" w:leader="dot" w:pos="7927"/>
            </w:tabs>
            <w:rPr>
              <w:rFonts w:asciiTheme="minorHAnsi" w:eastAsiaTheme="minorEastAsia" w:hAnsiTheme="minorHAnsi"/>
              <w:noProof/>
              <w:sz w:val="22"/>
            </w:rPr>
          </w:pPr>
          <w:hyperlink w:anchor="_Toc23880351" w:history="1">
            <w:r w:rsidRPr="008C09A4">
              <w:rPr>
                <w:rStyle w:val="Hyperlink"/>
                <w:rFonts w:cs="Times New Roman"/>
                <w:noProof/>
                <w:lang w:val="id-ID"/>
              </w:rPr>
              <w:t xml:space="preserve">3.3.6 Implementasi </w:t>
            </w:r>
            <w:r w:rsidRPr="008C09A4">
              <w:rPr>
                <w:rStyle w:val="Hyperlink"/>
                <w:rFonts w:cs="Times New Roman"/>
                <w:i/>
                <w:noProof/>
                <w:lang w:val="id-ID"/>
              </w:rPr>
              <w:t>Solar</w:t>
            </w:r>
            <w:r w:rsidRPr="008C09A4">
              <w:rPr>
                <w:rStyle w:val="Hyperlink"/>
                <w:rFonts w:cs="Times New Roman"/>
                <w:noProof/>
                <w:lang w:val="id-ID"/>
              </w:rPr>
              <w:t xml:space="preserve"> </w:t>
            </w:r>
            <w:r w:rsidRPr="008C09A4">
              <w:rPr>
                <w:rStyle w:val="Hyperlink"/>
                <w:rFonts w:cs="Times New Roman"/>
                <w:i/>
                <w:noProof/>
                <w:lang w:val="id-ID"/>
              </w:rPr>
              <w:t>Tracker</w:t>
            </w:r>
            <w:r w:rsidRPr="008C09A4">
              <w:rPr>
                <w:rStyle w:val="Hyperlink"/>
                <w:rFonts w:cs="Times New Roman"/>
                <w:noProof/>
                <w:lang w:val="id-ID"/>
              </w:rPr>
              <w:t xml:space="preserve"> Tanpa Metode </w:t>
            </w:r>
            <w:r w:rsidRPr="008C09A4">
              <w:rPr>
                <w:rStyle w:val="Hyperlink"/>
                <w:rFonts w:cs="Times New Roman"/>
                <w:i/>
                <w:noProof/>
                <w:lang w:val="id-ID"/>
              </w:rPr>
              <w:t>Fuzyy</w:t>
            </w:r>
            <w:r>
              <w:rPr>
                <w:noProof/>
                <w:webHidden/>
              </w:rPr>
              <w:tab/>
            </w:r>
            <w:r>
              <w:rPr>
                <w:noProof/>
                <w:webHidden/>
              </w:rPr>
              <w:fldChar w:fldCharType="begin"/>
            </w:r>
            <w:r>
              <w:rPr>
                <w:noProof/>
                <w:webHidden/>
              </w:rPr>
              <w:instrText xml:space="preserve"> PAGEREF _Toc23880351 \h </w:instrText>
            </w:r>
            <w:r>
              <w:rPr>
                <w:noProof/>
                <w:webHidden/>
              </w:rPr>
            </w:r>
            <w:r>
              <w:rPr>
                <w:noProof/>
                <w:webHidden/>
              </w:rPr>
              <w:fldChar w:fldCharType="separate"/>
            </w:r>
            <w:r>
              <w:rPr>
                <w:noProof/>
                <w:webHidden/>
              </w:rPr>
              <w:t>25</w:t>
            </w:r>
            <w:r>
              <w:rPr>
                <w:noProof/>
                <w:webHidden/>
              </w:rPr>
              <w:fldChar w:fldCharType="end"/>
            </w:r>
          </w:hyperlink>
        </w:p>
        <w:p w14:paraId="25E4DB6C" w14:textId="4F307BFB" w:rsidR="00882BE8" w:rsidRDefault="00882BE8">
          <w:pPr>
            <w:pStyle w:val="TOC3"/>
            <w:tabs>
              <w:tab w:val="right" w:leader="dot" w:pos="7927"/>
            </w:tabs>
            <w:rPr>
              <w:rFonts w:asciiTheme="minorHAnsi" w:eastAsiaTheme="minorEastAsia" w:hAnsiTheme="minorHAnsi"/>
              <w:noProof/>
              <w:sz w:val="22"/>
            </w:rPr>
          </w:pPr>
          <w:hyperlink w:anchor="_Toc23880352" w:history="1">
            <w:r w:rsidRPr="008C09A4">
              <w:rPr>
                <w:rStyle w:val="Hyperlink"/>
                <w:rFonts w:cs="Times New Roman"/>
                <w:noProof/>
                <w:lang w:val="id-ID"/>
              </w:rPr>
              <w:t xml:space="preserve">3.3.7 Implementasi </w:t>
            </w:r>
            <w:r w:rsidRPr="008C09A4">
              <w:rPr>
                <w:rStyle w:val="Hyperlink"/>
                <w:rFonts w:cs="Times New Roman"/>
                <w:i/>
                <w:noProof/>
                <w:lang w:val="id-ID"/>
              </w:rPr>
              <w:t>Solar</w:t>
            </w:r>
            <w:r w:rsidRPr="008C09A4">
              <w:rPr>
                <w:rStyle w:val="Hyperlink"/>
                <w:rFonts w:cs="Times New Roman"/>
                <w:noProof/>
                <w:lang w:val="id-ID"/>
              </w:rPr>
              <w:t xml:space="preserve"> </w:t>
            </w:r>
            <w:r w:rsidRPr="008C09A4">
              <w:rPr>
                <w:rStyle w:val="Hyperlink"/>
                <w:rFonts w:cs="Times New Roman"/>
                <w:i/>
                <w:noProof/>
                <w:lang w:val="id-ID"/>
              </w:rPr>
              <w:t>Tracker</w:t>
            </w:r>
            <w:r w:rsidRPr="008C09A4">
              <w:rPr>
                <w:rStyle w:val="Hyperlink"/>
                <w:rFonts w:cs="Times New Roman"/>
                <w:noProof/>
                <w:lang w:val="id-ID"/>
              </w:rPr>
              <w:t xml:space="preserve"> Dengan Metode </w:t>
            </w:r>
            <w:r w:rsidRPr="008C09A4">
              <w:rPr>
                <w:rStyle w:val="Hyperlink"/>
                <w:rFonts w:cs="Times New Roman"/>
                <w:i/>
                <w:noProof/>
                <w:lang w:val="id-ID"/>
              </w:rPr>
              <w:t>Fuzyy</w:t>
            </w:r>
            <w:r>
              <w:rPr>
                <w:noProof/>
                <w:webHidden/>
              </w:rPr>
              <w:tab/>
            </w:r>
            <w:r>
              <w:rPr>
                <w:noProof/>
                <w:webHidden/>
              </w:rPr>
              <w:fldChar w:fldCharType="begin"/>
            </w:r>
            <w:r>
              <w:rPr>
                <w:noProof/>
                <w:webHidden/>
              </w:rPr>
              <w:instrText xml:space="preserve"> PAGEREF _Toc23880352 \h </w:instrText>
            </w:r>
            <w:r>
              <w:rPr>
                <w:noProof/>
                <w:webHidden/>
              </w:rPr>
            </w:r>
            <w:r>
              <w:rPr>
                <w:noProof/>
                <w:webHidden/>
              </w:rPr>
              <w:fldChar w:fldCharType="separate"/>
            </w:r>
            <w:r>
              <w:rPr>
                <w:noProof/>
                <w:webHidden/>
              </w:rPr>
              <w:t>26</w:t>
            </w:r>
            <w:r>
              <w:rPr>
                <w:noProof/>
                <w:webHidden/>
              </w:rPr>
              <w:fldChar w:fldCharType="end"/>
            </w:r>
          </w:hyperlink>
        </w:p>
        <w:p w14:paraId="57C27A67" w14:textId="787EECF7" w:rsidR="00882BE8" w:rsidRDefault="00882BE8">
          <w:pPr>
            <w:pStyle w:val="TOC3"/>
            <w:tabs>
              <w:tab w:val="right" w:leader="dot" w:pos="7927"/>
            </w:tabs>
            <w:rPr>
              <w:rFonts w:asciiTheme="minorHAnsi" w:eastAsiaTheme="minorEastAsia" w:hAnsiTheme="minorHAnsi"/>
              <w:noProof/>
              <w:sz w:val="22"/>
            </w:rPr>
          </w:pPr>
          <w:hyperlink w:anchor="_Toc23880353" w:history="1">
            <w:r w:rsidRPr="008C09A4">
              <w:rPr>
                <w:rStyle w:val="Hyperlink"/>
                <w:rFonts w:cs="Times New Roman"/>
                <w:noProof/>
              </w:rPr>
              <w:t>3.3.8 Implementasi Metode PID</w:t>
            </w:r>
            <w:r>
              <w:rPr>
                <w:noProof/>
                <w:webHidden/>
              </w:rPr>
              <w:tab/>
            </w:r>
            <w:r>
              <w:rPr>
                <w:noProof/>
                <w:webHidden/>
              </w:rPr>
              <w:fldChar w:fldCharType="begin"/>
            </w:r>
            <w:r>
              <w:rPr>
                <w:noProof/>
                <w:webHidden/>
              </w:rPr>
              <w:instrText xml:space="preserve"> PAGEREF _Toc23880353 \h </w:instrText>
            </w:r>
            <w:r>
              <w:rPr>
                <w:noProof/>
                <w:webHidden/>
              </w:rPr>
            </w:r>
            <w:r>
              <w:rPr>
                <w:noProof/>
                <w:webHidden/>
              </w:rPr>
              <w:fldChar w:fldCharType="separate"/>
            </w:r>
            <w:r>
              <w:rPr>
                <w:noProof/>
                <w:webHidden/>
              </w:rPr>
              <w:t>26</w:t>
            </w:r>
            <w:r>
              <w:rPr>
                <w:noProof/>
                <w:webHidden/>
              </w:rPr>
              <w:fldChar w:fldCharType="end"/>
            </w:r>
          </w:hyperlink>
        </w:p>
        <w:p w14:paraId="5ADE95C9" w14:textId="07D63F64" w:rsidR="00882BE8" w:rsidRDefault="00882BE8">
          <w:pPr>
            <w:pStyle w:val="TOC3"/>
            <w:tabs>
              <w:tab w:val="right" w:leader="dot" w:pos="7927"/>
            </w:tabs>
            <w:rPr>
              <w:rFonts w:asciiTheme="minorHAnsi" w:eastAsiaTheme="minorEastAsia" w:hAnsiTheme="minorHAnsi"/>
              <w:noProof/>
              <w:sz w:val="22"/>
            </w:rPr>
          </w:pPr>
          <w:hyperlink w:anchor="_Toc23880354" w:history="1">
            <w:r w:rsidRPr="008C09A4">
              <w:rPr>
                <w:rStyle w:val="Hyperlink"/>
                <w:rFonts w:cs="Times New Roman"/>
                <w:noProof/>
              </w:rPr>
              <w:t>3.3.9 Pembuatan Web Sistem</w:t>
            </w:r>
            <w:r>
              <w:rPr>
                <w:noProof/>
                <w:webHidden/>
              </w:rPr>
              <w:tab/>
            </w:r>
            <w:r>
              <w:rPr>
                <w:noProof/>
                <w:webHidden/>
              </w:rPr>
              <w:fldChar w:fldCharType="begin"/>
            </w:r>
            <w:r>
              <w:rPr>
                <w:noProof/>
                <w:webHidden/>
              </w:rPr>
              <w:instrText xml:space="preserve"> PAGEREF _Toc23880354 \h </w:instrText>
            </w:r>
            <w:r>
              <w:rPr>
                <w:noProof/>
                <w:webHidden/>
              </w:rPr>
            </w:r>
            <w:r>
              <w:rPr>
                <w:noProof/>
                <w:webHidden/>
              </w:rPr>
              <w:fldChar w:fldCharType="separate"/>
            </w:r>
            <w:r>
              <w:rPr>
                <w:noProof/>
                <w:webHidden/>
              </w:rPr>
              <w:t>27</w:t>
            </w:r>
            <w:r>
              <w:rPr>
                <w:noProof/>
                <w:webHidden/>
              </w:rPr>
              <w:fldChar w:fldCharType="end"/>
            </w:r>
          </w:hyperlink>
        </w:p>
        <w:p w14:paraId="28252E17" w14:textId="78A891B9" w:rsidR="00882BE8" w:rsidRDefault="00882BE8">
          <w:pPr>
            <w:pStyle w:val="TOC1"/>
            <w:tabs>
              <w:tab w:val="right" w:leader="dot" w:pos="7927"/>
            </w:tabs>
            <w:rPr>
              <w:rFonts w:asciiTheme="minorHAnsi" w:eastAsiaTheme="minorEastAsia" w:hAnsiTheme="minorHAnsi"/>
              <w:noProof/>
              <w:sz w:val="22"/>
            </w:rPr>
          </w:pPr>
          <w:hyperlink w:anchor="_Toc23880355" w:history="1">
            <w:r w:rsidRPr="008C09A4">
              <w:rPr>
                <w:rStyle w:val="Hyperlink"/>
                <w:noProof/>
              </w:rPr>
              <w:t>BAB 4. ANALISA DAN PERANCANGAN SISTEM</w:t>
            </w:r>
            <w:r>
              <w:rPr>
                <w:noProof/>
                <w:webHidden/>
              </w:rPr>
              <w:tab/>
            </w:r>
            <w:r>
              <w:rPr>
                <w:noProof/>
                <w:webHidden/>
              </w:rPr>
              <w:fldChar w:fldCharType="begin"/>
            </w:r>
            <w:r>
              <w:rPr>
                <w:noProof/>
                <w:webHidden/>
              </w:rPr>
              <w:instrText xml:space="preserve"> PAGEREF _Toc23880355 \h </w:instrText>
            </w:r>
            <w:r>
              <w:rPr>
                <w:noProof/>
                <w:webHidden/>
              </w:rPr>
            </w:r>
            <w:r>
              <w:rPr>
                <w:noProof/>
                <w:webHidden/>
              </w:rPr>
              <w:fldChar w:fldCharType="separate"/>
            </w:r>
            <w:r>
              <w:rPr>
                <w:noProof/>
                <w:webHidden/>
              </w:rPr>
              <w:t>28</w:t>
            </w:r>
            <w:r>
              <w:rPr>
                <w:noProof/>
                <w:webHidden/>
              </w:rPr>
              <w:fldChar w:fldCharType="end"/>
            </w:r>
          </w:hyperlink>
        </w:p>
        <w:p w14:paraId="3565FBAD" w14:textId="6A683F5C" w:rsidR="00882BE8" w:rsidRDefault="00882BE8">
          <w:pPr>
            <w:pStyle w:val="TOC2"/>
            <w:tabs>
              <w:tab w:val="right" w:leader="dot" w:pos="7927"/>
            </w:tabs>
            <w:rPr>
              <w:rFonts w:asciiTheme="minorHAnsi" w:eastAsiaTheme="minorEastAsia" w:hAnsiTheme="minorHAnsi"/>
              <w:noProof/>
              <w:sz w:val="22"/>
            </w:rPr>
          </w:pPr>
          <w:hyperlink w:anchor="_Toc23880356" w:history="1">
            <w:r w:rsidRPr="008C09A4">
              <w:rPr>
                <w:rStyle w:val="Hyperlink"/>
                <w:rFonts w:cs="Times New Roman"/>
                <w:noProof/>
              </w:rPr>
              <w:t>4.1 Analisa Kebutuhan</w:t>
            </w:r>
            <w:r>
              <w:rPr>
                <w:noProof/>
                <w:webHidden/>
              </w:rPr>
              <w:tab/>
            </w:r>
            <w:r>
              <w:rPr>
                <w:noProof/>
                <w:webHidden/>
              </w:rPr>
              <w:fldChar w:fldCharType="begin"/>
            </w:r>
            <w:r>
              <w:rPr>
                <w:noProof/>
                <w:webHidden/>
              </w:rPr>
              <w:instrText xml:space="preserve"> PAGEREF _Toc23880356 \h </w:instrText>
            </w:r>
            <w:r>
              <w:rPr>
                <w:noProof/>
                <w:webHidden/>
              </w:rPr>
            </w:r>
            <w:r>
              <w:rPr>
                <w:noProof/>
                <w:webHidden/>
              </w:rPr>
              <w:fldChar w:fldCharType="separate"/>
            </w:r>
            <w:r>
              <w:rPr>
                <w:noProof/>
                <w:webHidden/>
              </w:rPr>
              <w:t>28</w:t>
            </w:r>
            <w:r>
              <w:rPr>
                <w:noProof/>
                <w:webHidden/>
              </w:rPr>
              <w:fldChar w:fldCharType="end"/>
            </w:r>
          </w:hyperlink>
        </w:p>
        <w:p w14:paraId="2474F517" w14:textId="4D12D1AD" w:rsidR="00882BE8" w:rsidRDefault="00882BE8">
          <w:pPr>
            <w:pStyle w:val="TOC3"/>
            <w:tabs>
              <w:tab w:val="right" w:leader="dot" w:pos="7927"/>
            </w:tabs>
            <w:rPr>
              <w:rFonts w:asciiTheme="minorHAnsi" w:eastAsiaTheme="minorEastAsia" w:hAnsiTheme="minorHAnsi"/>
              <w:noProof/>
              <w:sz w:val="22"/>
            </w:rPr>
          </w:pPr>
          <w:hyperlink w:anchor="_Toc23880357" w:history="1">
            <w:r w:rsidRPr="008C09A4">
              <w:rPr>
                <w:rStyle w:val="Hyperlink"/>
                <w:rFonts w:cs="Times New Roman"/>
                <w:noProof/>
              </w:rPr>
              <w:t>4.1.1 Kebutuhan Fumgsional</w:t>
            </w:r>
            <w:r>
              <w:rPr>
                <w:noProof/>
                <w:webHidden/>
              </w:rPr>
              <w:tab/>
            </w:r>
            <w:r>
              <w:rPr>
                <w:noProof/>
                <w:webHidden/>
              </w:rPr>
              <w:fldChar w:fldCharType="begin"/>
            </w:r>
            <w:r>
              <w:rPr>
                <w:noProof/>
                <w:webHidden/>
              </w:rPr>
              <w:instrText xml:space="preserve"> PAGEREF _Toc23880357 \h </w:instrText>
            </w:r>
            <w:r>
              <w:rPr>
                <w:noProof/>
                <w:webHidden/>
              </w:rPr>
            </w:r>
            <w:r>
              <w:rPr>
                <w:noProof/>
                <w:webHidden/>
              </w:rPr>
              <w:fldChar w:fldCharType="separate"/>
            </w:r>
            <w:r>
              <w:rPr>
                <w:noProof/>
                <w:webHidden/>
              </w:rPr>
              <w:t>28</w:t>
            </w:r>
            <w:r>
              <w:rPr>
                <w:noProof/>
                <w:webHidden/>
              </w:rPr>
              <w:fldChar w:fldCharType="end"/>
            </w:r>
          </w:hyperlink>
        </w:p>
        <w:p w14:paraId="35EB33A5" w14:textId="6174F946" w:rsidR="00882BE8" w:rsidRDefault="00882BE8">
          <w:pPr>
            <w:pStyle w:val="TOC3"/>
            <w:tabs>
              <w:tab w:val="right" w:leader="dot" w:pos="7927"/>
            </w:tabs>
            <w:rPr>
              <w:rFonts w:asciiTheme="minorHAnsi" w:eastAsiaTheme="minorEastAsia" w:hAnsiTheme="minorHAnsi"/>
              <w:noProof/>
              <w:sz w:val="22"/>
            </w:rPr>
          </w:pPr>
          <w:hyperlink w:anchor="_Toc23880358" w:history="1">
            <w:r w:rsidRPr="008C09A4">
              <w:rPr>
                <w:rStyle w:val="Hyperlink"/>
                <w:rFonts w:cs="Times New Roman"/>
                <w:noProof/>
              </w:rPr>
              <w:t>4.1.2 Kebutuhan Non Fumgsional</w:t>
            </w:r>
            <w:r>
              <w:rPr>
                <w:noProof/>
                <w:webHidden/>
              </w:rPr>
              <w:tab/>
            </w:r>
            <w:r>
              <w:rPr>
                <w:noProof/>
                <w:webHidden/>
              </w:rPr>
              <w:fldChar w:fldCharType="begin"/>
            </w:r>
            <w:r>
              <w:rPr>
                <w:noProof/>
                <w:webHidden/>
              </w:rPr>
              <w:instrText xml:space="preserve"> PAGEREF _Toc23880358 \h </w:instrText>
            </w:r>
            <w:r>
              <w:rPr>
                <w:noProof/>
                <w:webHidden/>
              </w:rPr>
            </w:r>
            <w:r>
              <w:rPr>
                <w:noProof/>
                <w:webHidden/>
              </w:rPr>
              <w:fldChar w:fldCharType="separate"/>
            </w:r>
            <w:r>
              <w:rPr>
                <w:noProof/>
                <w:webHidden/>
              </w:rPr>
              <w:t>28</w:t>
            </w:r>
            <w:r>
              <w:rPr>
                <w:noProof/>
                <w:webHidden/>
              </w:rPr>
              <w:fldChar w:fldCharType="end"/>
            </w:r>
          </w:hyperlink>
        </w:p>
        <w:p w14:paraId="1B2914F0" w14:textId="278ECF4A" w:rsidR="00882BE8" w:rsidRDefault="00882BE8">
          <w:pPr>
            <w:pStyle w:val="TOC2"/>
            <w:tabs>
              <w:tab w:val="right" w:leader="dot" w:pos="7927"/>
            </w:tabs>
            <w:rPr>
              <w:rFonts w:asciiTheme="minorHAnsi" w:eastAsiaTheme="minorEastAsia" w:hAnsiTheme="minorHAnsi"/>
              <w:noProof/>
              <w:sz w:val="22"/>
            </w:rPr>
          </w:pPr>
          <w:hyperlink w:anchor="_Toc23880359" w:history="1">
            <w:r w:rsidRPr="008C09A4">
              <w:rPr>
                <w:rStyle w:val="Hyperlink"/>
                <w:rFonts w:cs="Times New Roman"/>
                <w:noProof/>
              </w:rPr>
              <w:t>4.2</w:t>
            </w:r>
            <w:r w:rsidRPr="008C09A4">
              <w:rPr>
                <w:rStyle w:val="Hyperlink"/>
                <w:rFonts w:cs="Times New Roman"/>
                <w:i/>
                <w:noProof/>
              </w:rPr>
              <w:t xml:space="preserve"> Business Process</w:t>
            </w:r>
            <w:r>
              <w:rPr>
                <w:noProof/>
                <w:webHidden/>
              </w:rPr>
              <w:tab/>
            </w:r>
            <w:r>
              <w:rPr>
                <w:noProof/>
                <w:webHidden/>
              </w:rPr>
              <w:fldChar w:fldCharType="begin"/>
            </w:r>
            <w:r>
              <w:rPr>
                <w:noProof/>
                <w:webHidden/>
              </w:rPr>
              <w:instrText xml:space="preserve"> PAGEREF _Toc23880359 \h </w:instrText>
            </w:r>
            <w:r>
              <w:rPr>
                <w:noProof/>
                <w:webHidden/>
              </w:rPr>
            </w:r>
            <w:r>
              <w:rPr>
                <w:noProof/>
                <w:webHidden/>
              </w:rPr>
              <w:fldChar w:fldCharType="separate"/>
            </w:r>
            <w:r>
              <w:rPr>
                <w:noProof/>
                <w:webHidden/>
              </w:rPr>
              <w:t>29</w:t>
            </w:r>
            <w:r>
              <w:rPr>
                <w:noProof/>
                <w:webHidden/>
              </w:rPr>
              <w:fldChar w:fldCharType="end"/>
            </w:r>
          </w:hyperlink>
        </w:p>
        <w:p w14:paraId="1215066B" w14:textId="2075FE30" w:rsidR="00882BE8" w:rsidRDefault="00882BE8">
          <w:pPr>
            <w:pStyle w:val="TOC2"/>
            <w:tabs>
              <w:tab w:val="right" w:leader="dot" w:pos="7927"/>
            </w:tabs>
            <w:rPr>
              <w:rFonts w:asciiTheme="minorHAnsi" w:eastAsiaTheme="minorEastAsia" w:hAnsiTheme="minorHAnsi"/>
              <w:noProof/>
              <w:sz w:val="22"/>
            </w:rPr>
          </w:pPr>
          <w:hyperlink w:anchor="_Toc23880360" w:history="1">
            <w:r w:rsidRPr="008C09A4">
              <w:rPr>
                <w:rStyle w:val="Hyperlink"/>
                <w:rFonts w:cs="Times New Roman"/>
                <w:noProof/>
              </w:rPr>
              <w:t>4.3</w:t>
            </w:r>
            <w:r w:rsidRPr="008C09A4">
              <w:rPr>
                <w:rStyle w:val="Hyperlink"/>
                <w:rFonts w:cs="Times New Roman"/>
                <w:i/>
                <w:noProof/>
              </w:rPr>
              <w:t xml:space="preserve"> Usecase Diagram</w:t>
            </w:r>
            <w:r>
              <w:rPr>
                <w:noProof/>
                <w:webHidden/>
              </w:rPr>
              <w:tab/>
            </w:r>
            <w:r>
              <w:rPr>
                <w:noProof/>
                <w:webHidden/>
              </w:rPr>
              <w:fldChar w:fldCharType="begin"/>
            </w:r>
            <w:r>
              <w:rPr>
                <w:noProof/>
                <w:webHidden/>
              </w:rPr>
              <w:instrText xml:space="preserve"> PAGEREF _Toc23880360 \h </w:instrText>
            </w:r>
            <w:r>
              <w:rPr>
                <w:noProof/>
                <w:webHidden/>
              </w:rPr>
            </w:r>
            <w:r>
              <w:rPr>
                <w:noProof/>
                <w:webHidden/>
              </w:rPr>
              <w:fldChar w:fldCharType="separate"/>
            </w:r>
            <w:r>
              <w:rPr>
                <w:noProof/>
                <w:webHidden/>
              </w:rPr>
              <w:t>30</w:t>
            </w:r>
            <w:r>
              <w:rPr>
                <w:noProof/>
                <w:webHidden/>
              </w:rPr>
              <w:fldChar w:fldCharType="end"/>
            </w:r>
          </w:hyperlink>
        </w:p>
        <w:p w14:paraId="4BA3F86F" w14:textId="7FB37B79" w:rsidR="00882BE8" w:rsidRDefault="00882BE8">
          <w:pPr>
            <w:pStyle w:val="TOC2"/>
            <w:tabs>
              <w:tab w:val="right" w:leader="dot" w:pos="7927"/>
            </w:tabs>
            <w:rPr>
              <w:rFonts w:asciiTheme="minorHAnsi" w:eastAsiaTheme="minorEastAsia" w:hAnsiTheme="minorHAnsi"/>
              <w:noProof/>
              <w:sz w:val="22"/>
            </w:rPr>
          </w:pPr>
          <w:hyperlink w:anchor="_Toc23880361" w:history="1">
            <w:r w:rsidRPr="008C09A4">
              <w:rPr>
                <w:rStyle w:val="Hyperlink"/>
                <w:rFonts w:cs="Times New Roman"/>
                <w:noProof/>
                <w:lang w:val="en-ID"/>
              </w:rPr>
              <w:t>4.4 Skenario</w:t>
            </w:r>
            <w:r>
              <w:rPr>
                <w:noProof/>
                <w:webHidden/>
              </w:rPr>
              <w:tab/>
            </w:r>
            <w:r>
              <w:rPr>
                <w:noProof/>
                <w:webHidden/>
              </w:rPr>
              <w:fldChar w:fldCharType="begin"/>
            </w:r>
            <w:r>
              <w:rPr>
                <w:noProof/>
                <w:webHidden/>
              </w:rPr>
              <w:instrText xml:space="preserve"> PAGEREF _Toc23880361 \h </w:instrText>
            </w:r>
            <w:r>
              <w:rPr>
                <w:noProof/>
                <w:webHidden/>
              </w:rPr>
            </w:r>
            <w:r>
              <w:rPr>
                <w:noProof/>
                <w:webHidden/>
              </w:rPr>
              <w:fldChar w:fldCharType="separate"/>
            </w:r>
            <w:r>
              <w:rPr>
                <w:noProof/>
                <w:webHidden/>
              </w:rPr>
              <w:t>32</w:t>
            </w:r>
            <w:r>
              <w:rPr>
                <w:noProof/>
                <w:webHidden/>
              </w:rPr>
              <w:fldChar w:fldCharType="end"/>
            </w:r>
          </w:hyperlink>
        </w:p>
        <w:p w14:paraId="6C7E91B0" w14:textId="6C594407" w:rsidR="00882BE8" w:rsidRDefault="00882BE8">
          <w:pPr>
            <w:pStyle w:val="TOC3"/>
            <w:tabs>
              <w:tab w:val="right" w:leader="dot" w:pos="7927"/>
            </w:tabs>
            <w:rPr>
              <w:rFonts w:asciiTheme="minorHAnsi" w:eastAsiaTheme="minorEastAsia" w:hAnsiTheme="minorHAnsi"/>
              <w:noProof/>
              <w:sz w:val="22"/>
            </w:rPr>
          </w:pPr>
          <w:hyperlink w:anchor="_Toc23880362" w:history="1">
            <w:r w:rsidRPr="008C09A4">
              <w:rPr>
                <w:rStyle w:val="Hyperlink"/>
                <w:rFonts w:cs="Times New Roman"/>
                <w:noProof/>
                <w:lang w:val="en-ID"/>
              </w:rPr>
              <w:t xml:space="preserve">4.4.1 Skenario </w:t>
            </w:r>
            <w:r w:rsidRPr="008C09A4">
              <w:rPr>
                <w:rStyle w:val="Hyperlink"/>
                <w:rFonts w:cs="Times New Roman"/>
                <w:i/>
                <w:noProof/>
                <w:lang w:val="en-ID"/>
              </w:rPr>
              <w:t>Log In</w:t>
            </w:r>
            <w:r>
              <w:rPr>
                <w:noProof/>
                <w:webHidden/>
              </w:rPr>
              <w:tab/>
            </w:r>
            <w:r>
              <w:rPr>
                <w:noProof/>
                <w:webHidden/>
              </w:rPr>
              <w:fldChar w:fldCharType="begin"/>
            </w:r>
            <w:r>
              <w:rPr>
                <w:noProof/>
                <w:webHidden/>
              </w:rPr>
              <w:instrText xml:space="preserve"> PAGEREF _Toc23880362 \h </w:instrText>
            </w:r>
            <w:r>
              <w:rPr>
                <w:noProof/>
                <w:webHidden/>
              </w:rPr>
            </w:r>
            <w:r>
              <w:rPr>
                <w:noProof/>
                <w:webHidden/>
              </w:rPr>
              <w:fldChar w:fldCharType="separate"/>
            </w:r>
            <w:r>
              <w:rPr>
                <w:noProof/>
                <w:webHidden/>
              </w:rPr>
              <w:t>32</w:t>
            </w:r>
            <w:r>
              <w:rPr>
                <w:noProof/>
                <w:webHidden/>
              </w:rPr>
              <w:fldChar w:fldCharType="end"/>
            </w:r>
          </w:hyperlink>
        </w:p>
        <w:p w14:paraId="4EA80532" w14:textId="25C2646E" w:rsidR="00882BE8" w:rsidRDefault="00882BE8">
          <w:pPr>
            <w:pStyle w:val="TOC3"/>
            <w:tabs>
              <w:tab w:val="right" w:leader="dot" w:pos="7927"/>
            </w:tabs>
            <w:rPr>
              <w:rFonts w:asciiTheme="minorHAnsi" w:eastAsiaTheme="minorEastAsia" w:hAnsiTheme="minorHAnsi"/>
              <w:noProof/>
              <w:sz w:val="22"/>
            </w:rPr>
          </w:pPr>
          <w:hyperlink w:anchor="_Toc23880363" w:history="1">
            <w:r w:rsidRPr="008C09A4">
              <w:rPr>
                <w:rStyle w:val="Hyperlink"/>
                <w:rFonts w:cs="Times New Roman"/>
                <w:noProof/>
                <w:lang w:val="en-ID"/>
              </w:rPr>
              <w:t>4.4.2 Skenario Tambah</w:t>
            </w:r>
            <w:r w:rsidRPr="008C09A4">
              <w:rPr>
                <w:rStyle w:val="Hyperlink"/>
                <w:rFonts w:cs="Times New Roman"/>
                <w:i/>
                <w:noProof/>
                <w:lang w:val="en-ID"/>
              </w:rPr>
              <w:t xml:space="preserve"> User</w:t>
            </w:r>
            <w:r>
              <w:rPr>
                <w:noProof/>
                <w:webHidden/>
              </w:rPr>
              <w:tab/>
            </w:r>
            <w:r>
              <w:rPr>
                <w:noProof/>
                <w:webHidden/>
              </w:rPr>
              <w:fldChar w:fldCharType="begin"/>
            </w:r>
            <w:r>
              <w:rPr>
                <w:noProof/>
                <w:webHidden/>
              </w:rPr>
              <w:instrText xml:space="preserve"> PAGEREF _Toc23880363 \h </w:instrText>
            </w:r>
            <w:r>
              <w:rPr>
                <w:noProof/>
                <w:webHidden/>
              </w:rPr>
            </w:r>
            <w:r>
              <w:rPr>
                <w:noProof/>
                <w:webHidden/>
              </w:rPr>
              <w:fldChar w:fldCharType="separate"/>
            </w:r>
            <w:r>
              <w:rPr>
                <w:noProof/>
                <w:webHidden/>
              </w:rPr>
              <w:t>32</w:t>
            </w:r>
            <w:r>
              <w:rPr>
                <w:noProof/>
                <w:webHidden/>
              </w:rPr>
              <w:fldChar w:fldCharType="end"/>
            </w:r>
          </w:hyperlink>
        </w:p>
        <w:p w14:paraId="1EDC3D89" w14:textId="790ED575" w:rsidR="00882BE8" w:rsidRDefault="00882BE8">
          <w:pPr>
            <w:pStyle w:val="TOC3"/>
            <w:tabs>
              <w:tab w:val="right" w:leader="dot" w:pos="7927"/>
            </w:tabs>
            <w:rPr>
              <w:rFonts w:asciiTheme="minorHAnsi" w:eastAsiaTheme="minorEastAsia" w:hAnsiTheme="minorHAnsi"/>
              <w:noProof/>
              <w:sz w:val="22"/>
            </w:rPr>
          </w:pPr>
          <w:hyperlink w:anchor="_Toc23880364" w:history="1">
            <w:r w:rsidRPr="008C09A4">
              <w:rPr>
                <w:rStyle w:val="Hyperlink"/>
                <w:rFonts w:cs="Times New Roman"/>
                <w:noProof/>
              </w:rPr>
              <w:t>4.4.3 Edit Us</w:t>
            </w:r>
            <w:r w:rsidRPr="008C09A4">
              <w:rPr>
                <w:rStyle w:val="Hyperlink"/>
                <w:rFonts w:cs="Times New Roman"/>
                <w:i/>
                <w:noProof/>
              </w:rPr>
              <w:t>er</w:t>
            </w:r>
            <w:r>
              <w:rPr>
                <w:noProof/>
                <w:webHidden/>
              </w:rPr>
              <w:tab/>
            </w:r>
            <w:r>
              <w:rPr>
                <w:noProof/>
                <w:webHidden/>
              </w:rPr>
              <w:fldChar w:fldCharType="begin"/>
            </w:r>
            <w:r>
              <w:rPr>
                <w:noProof/>
                <w:webHidden/>
              </w:rPr>
              <w:instrText xml:space="preserve"> PAGEREF _Toc23880364 \h </w:instrText>
            </w:r>
            <w:r>
              <w:rPr>
                <w:noProof/>
                <w:webHidden/>
              </w:rPr>
            </w:r>
            <w:r>
              <w:rPr>
                <w:noProof/>
                <w:webHidden/>
              </w:rPr>
              <w:fldChar w:fldCharType="separate"/>
            </w:r>
            <w:r>
              <w:rPr>
                <w:noProof/>
                <w:webHidden/>
              </w:rPr>
              <w:t>32</w:t>
            </w:r>
            <w:r>
              <w:rPr>
                <w:noProof/>
                <w:webHidden/>
              </w:rPr>
              <w:fldChar w:fldCharType="end"/>
            </w:r>
          </w:hyperlink>
        </w:p>
        <w:p w14:paraId="0231799B" w14:textId="4488B8CF" w:rsidR="00882BE8" w:rsidRDefault="00882BE8">
          <w:pPr>
            <w:pStyle w:val="TOC3"/>
            <w:tabs>
              <w:tab w:val="right" w:leader="dot" w:pos="7927"/>
            </w:tabs>
            <w:rPr>
              <w:rFonts w:asciiTheme="minorHAnsi" w:eastAsiaTheme="minorEastAsia" w:hAnsiTheme="minorHAnsi"/>
              <w:noProof/>
              <w:sz w:val="22"/>
            </w:rPr>
          </w:pPr>
          <w:hyperlink w:anchor="_Toc23880365" w:history="1">
            <w:r w:rsidRPr="008C09A4">
              <w:rPr>
                <w:rStyle w:val="Hyperlink"/>
                <w:rFonts w:cs="Times New Roman"/>
                <w:noProof/>
              </w:rPr>
              <w:t>4.4.4 History Log In</w:t>
            </w:r>
            <w:r>
              <w:rPr>
                <w:noProof/>
                <w:webHidden/>
              </w:rPr>
              <w:tab/>
            </w:r>
            <w:r>
              <w:rPr>
                <w:noProof/>
                <w:webHidden/>
              </w:rPr>
              <w:fldChar w:fldCharType="begin"/>
            </w:r>
            <w:r>
              <w:rPr>
                <w:noProof/>
                <w:webHidden/>
              </w:rPr>
              <w:instrText xml:space="preserve"> PAGEREF _Toc23880365 \h </w:instrText>
            </w:r>
            <w:r>
              <w:rPr>
                <w:noProof/>
                <w:webHidden/>
              </w:rPr>
            </w:r>
            <w:r>
              <w:rPr>
                <w:noProof/>
                <w:webHidden/>
              </w:rPr>
              <w:fldChar w:fldCharType="separate"/>
            </w:r>
            <w:r>
              <w:rPr>
                <w:noProof/>
                <w:webHidden/>
              </w:rPr>
              <w:t>32</w:t>
            </w:r>
            <w:r>
              <w:rPr>
                <w:noProof/>
                <w:webHidden/>
              </w:rPr>
              <w:fldChar w:fldCharType="end"/>
            </w:r>
          </w:hyperlink>
        </w:p>
        <w:p w14:paraId="3F12D1B3" w14:textId="6962EAA0" w:rsidR="00882BE8" w:rsidRDefault="00882BE8">
          <w:pPr>
            <w:pStyle w:val="TOC3"/>
            <w:tabs>
              <w:tab w:val="right" w:leader="dot" w:pos="7927"/>
            </w:tabs>
            <w:rPr>
              <w:rFonts w:asciiTheme="minorHAnsi" w:eastAsiaTheme="minorEastAsia" w:hAnsiTheme="minorHAnsi"/>
              <w:noProof/>
              <w:sz w:val="22"/>
            </w:rPr>
          </w:pPr>
          <w:hyperlink w:anchor="_Toc23880366" w:history="1">
            <w:r w:rsidRPr="008C09A4">
              <w:rPr>
                <w:rStyle w:val="Hyperlink"/>
                <w:rFonts w:cs="Times New Roman"/>
                <w:noProof/>
              </w:rPr>
              <w:t>4.4.5 Lihat Data</w:t>
            </w:r>
            <w:r w:rsidRPr="008C09A4">
              <w:rPr>
                <w:rStyle w:val="Hyperlink"/>
                <w:rFonts w:cs="Times New Roman"/>
                <w:i/>
                <w:noProof/>
              </w:rPr>
              <w:t xml:space="preserve"> History Tracker</w:t>
            </w:r>
            <w:r>
              <w:rPr>
                <w:noProof/>
                <w:webHidden/>
              </w:rPr>
              <w:tab/>
            </w:r>
            <w:r>
              <w:rPr>
                <w:noProof/>
                <w:webHidden/>
              </w:rPr>
              <w:fldChar w:fldCharType="begin"/>
            </w:r>
            <w:r>
              <w:rPr>
                <w:noProof/>
                <w:webHidden/>
              </w:rPr>
              <w:instrText xml:space="preserve"> PAGEREF _Toc23880366 \h </w:instrText>
            </w:r>
            <w:r>
              <w:rPr>
                <w:noProof/>
                <w:webHidden/>
              </w:rPr>
            </w:r>
            <w:r>
              <w:rPr>
                <w:noProof/>
                <w:webHidden/>
              </w:rPr>
              <w:fldChar w:fldCharType="separate"/>
            </w:r>
            <w:r>
              <w:rPr>
                <w:noProof/>
                <w:webHidden/>
              </w:rPr>
              <w:t>33</w:t>
            </w:r>
            <w:r>
              <w:rPr>
                <w:noProof/>
                <w:webHidden/>
              </w:rPr>
              <w:fldChar w:fldCharType="end"/>
            </w:r>
          </w:hyperlink>
        </w:p>
        <w:p w14:paraId="5003A82E" w14:textId="68D83675" w:rsidR="00882BE8" w:rsidRDefault="00882BE8">
          <w:pPr>
            <w:pStyle w:val="TOC3"/>
            <w:tabs>
              <w:tab w:val="right" w:leader="dot" w:pos="7927"/>
            </w:tabs>
            <w:rPr>
              <w:rFonts w:asciiTheme="minorHAnsi" w:eastAsiaTheme="minorEastAsia" w:hAnsiTheme="minorHAnsi"/>
              <w:noProof/>
              <w:sz w:val="22"/>
            </w:rPr>
          </w:pPr>
          <w:hyperlink w:anchor="_Toc23880367" w:history="1">
            <w:r w:rsidRPr="008C09A4">
              <w:rPr>
                <w:rStyle w:val="Hyperlink"/>
                <w:rFonts w:cs="Times New Roman"/>
                <w:noProof/>
              </w:rPr>
              <w:t>4.4.6 Lihat Data History Aktuator</w:t>
            </w:r>
            <w:r>
              <w:rPr>
                <w:noProof/>
                <w:webHidden/>
              </w:rPr>
              <w:tab/>
            </w:r>
            <w:r>
              <w:rPr>
                <w:noProof/>
                <w:webHidden/>
              </w:rPr>
              <w:fldChar w:fldCharType="begin"/>
            </w:r>
            <w:r>
              <w:rPr>
                <w:noProof/>
                <w:webHidden/>
              </w:rPr>
              <w:instrText xml:space="preserve"> PAGEREF _Toc23880367 \h </w:instrText>
            </w:r>
            <w:r>
              <w:rPr>
                <w:noProof/>
                <w:webHidden/>
              </w:rPr>
            </w:r>
            <w:r>
              <w:rPr>
                <w:noProof/>
                <w:webHidden/>
              </w:rPr>
              <w:fldChar w:fldCharType="separate"/>
            </w:r>
            <w:r>
              <w:rPr>
                <w:noProof/>
                <w:webHidden/>
              </w:rPr>
              <w:t>33</w:t>
            </w:r>
            <w:r>
              <w:rPr>
                <w:noProof/>
                <w:webHidden/>
              </w:rPr>
              <w:fldChar w:fldCharType="end"/>
            </w:r>
          </w:hyperlink>
        </w:p>
        <w:p w14:paraId="3757C99F" w14:textId="12440FFB" w:rsidR="00882BE8" w:rsidRDefault="00882BE8">
          <w:pPr>
            <w:pStyle w:val="TOC3"/>
            <w:tabs>
              <w:tab w:val="right" w:leader="dot" w:pos="7927"/>
            </w:tabs>
            <w:rPr>
              <w:rFonts w:asciiTheme="minorHAnsi" w:eastAsiaTheme="minorEastAsia" w:hAnsiTheme="minorHAnsi"/>
              <w:noProof/>
              <w:sz w:val="22"/>
            </w:rPr>
          </w:pPr>
          <w:hyperlink w:anchor="_Toc23880368" w:history="1">
            <w:r w:rsidRPr="008C09A4">
              <w:rPr>
                <w:rStyle w:val="Hyperlink"/>
                <w:rFonts w:cs="Times New Roman"/>
                <w:noProof/>
              </w:rPr>
              <w:t xml:space="preserve">4.4.7 Lihat </w:t>
            </w:r>
            <w:r w:rsidRPr="008C09A4">
              <w:rPr>
                <w:rStyle w:val="Hyperlink"/>
                <w:rFonts w:cs="Times New Roman"/>
                <w:i/>
                <w:noProof/>
              </w:rPr>
              <w:t>Grafik Sensor</w:t>
            </w:r>
            <w:r>
              <w:rPr>
                <w:noProof/>
                <w:webHidden/>
              </w:rPr>
              <w:tab/>
            </w:r>
            <w:r>
              <w:rPr>
                <w:noProof/>
                <w:webHidden/>
              </w:rPr>
              <w:fldChar w:fldCharType="begin"/>
            </w:r>
            <w:r>
              <w:rPr>
                <w:noProof/>
                <w:webHidden/>
              </w:rPr>
              <w:instrText xml:space="preserve"> PAGEREF _Toc23880368 \h </w:instrText>
            </w:r>
            <w:r>
              <w:rPr>
                <w:noProof/>
                <w:webHidden/>
              </w:rPr>
            </w:r>
            <w:r>
              <w:rPr>
                <w:noProof/>
                <w:webHidden/>
              </w:rPr>
              <w:fldChar w:fldCharType="separate"/>
            </w:r>
            <w:r>
              <w:rPr>
                <w:noProof/>
                <w:webHidden/>
              </w:rPr>
              <w:t>33</w:t>
            </w:r>
            <w:r>
              <w:rPr>
                <w:noProof/>
                <w:webHidden/>
              </w:rPr>
              <w:fldChar w:fldCharType="end"/>
            </w:r>
          </w:hyperlink>
        </w:p>
        <w:p w14:paraId="3DDEBB98" w14:textId="235BF738" w:rsidR="00882BE8" w:rsidRDefault="00882BE8">
          <w:pPr>
            <w:pStyle w:val="TOC3"/>
            <w:tabs>
              <w:tab w:val="right" w:leader="dot" w:pos="7927"/>
            </w:tabs>
            <w:rPr>
              <w:rFonts w:asciiTheme="minorHAnsi" w:eastAsiaTheme="minorEastAsia" w:hAnsiTheme="minorHAnsi"/>
              <w:noProof/>
              <w:sz w:val="22"/>
            </w:rPr>
          </w:pPr>
          <w:hyperlink w:anchor="_Toc23880369" w:history="1">
            <w:r w:rsidRPr="008C09A4">
              <w:rPr>
                <w:rStyle w:val="Hyperlink"/>
                <w:rFonts w:cs="Times New Roman"/>
                <w:noProof/>
              </w:rPr>
              <w:t>4.4.8 Lihat Nilai</w:t>
            </w:r>
            <w:r w:rsidRPr="008C09A4">
              <w:rPr>
                <w:rStyle w:val="Hyperlink"/>
                <w:rFonts w:cs="Times New Roman"/>
                <w:i/>
                <w:noProof/>
              </w:rPr>
              <w:t xml:space="preserve"> Setpoint</w:t>
            </w:r>
            <w:r>
              <w:rPr>
                <w:noProof/>
                <w:webHidden/>
              </w:rPr>
              <w:tab/>
            </w:r>
            <w:r>
              <w:rPr>
                <w:noProof/>
                <w:webHidden/>
              </w:rPr>
              <w:fldChar w:fldCharType="begin"/>
            </w:r>
            <w:r>
              <w:rPr>
                <w:noProof/>
                <w:webHidden/>
              </w:rPr>
              <w:instrText xml:space="preserve"> PAGEREF _Toc23880369 \h </w:instrText>
            </w:r>
            <w:r>
              <w:rPr>
                <w:noProof/>
                <w:webHidden/>
              </w:rPr>
            </w:r>
            <w:r>
              <w:rPr>
                <w:noProof/>
                <w:webHidden/>
              </w:rPr>
              <w:fldChar w:fldCharType="separate"/>
            </w:r>
            <w:r>
              <w:rPr>
                <w:noProof/>
                <w:webHidden/>
              </w:rPr>
              <w:t>33</w:t>
            </w:r>
            <w:r>
              <w:rPr>
                <w:noProof/>
                <w:webHidden/>
              </w:rPr>
              <w:fldChar w:fldCharType="end"/>
            </w:r>
          </w:hyperlink>
        </w:p>
        <w:p w14:paraId="24CF801A" w14:textId="617DBB42" w:rsidR="00882BE8" w:rsidRDefault="00882BE8">
          <w:pPr>
            <w:pStyle w:val="TOC3"/>
            <w:tabs>
              <w:tab w:val="right" w:leader="dot" w:pos="7927"/>
            </w:tabs>
            <w:rPr>
              <w:rFonts w:asciiTheme="minorHAnsi" w:eastAsiaTheme="minorEastAsia" w:hAnsiTheme="minorHAnsi"/>
              <w:noProof/>
              <w:sz w:val="22"/>
            </w:rPr>
          </w:pPr>
          <w:hyperlink w:anchor="_Toc23880370" w:history="1">
            <w:r w:rsidRPr="008C09A4">
              <w:rPr>
                <w:rStyle w:val="Hyperlink"/>
                <w:rFonts w:cs="Times New Roman"/>
                <w:noProof/>
              </w:rPr>
              <w:t>4.4.9 Lihat 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_Toc23880370 \h </w:instrText>
            </w:r>
            <w:r>
              <w:rPr>
                <w:noProof/>
                <w:webHidden/>
              </w:rPr>
            </w:r>
            <w:r>
              <w:rPr>
                <w:noProof/>
                <w:webHidden/>
              </w:rPr>
              <w:fldChar w:fldCharType="separate"/>
            </w:r>
            <w:r>
              <w:rPr>
                <w:noProof/>
                <w:webHidden/>
              </w:rPr>
              <w:t>33</w:t>
            </w:r>
            <w:r>
              <w:rPr>
                <w:noProof/>
                <w:webHidden/>
              </w:rPr>
              <w:fldChar w:fldCharType="end"/>
            </w:r>
          </w:hyperlink>
        </w:p>
        <w:p w14:paraId="47721CAB" w14:textId="43625969" w:rsidR="00882BE8" w:rsidRDefault="00882BE8">
          <w:pPr>
            <w:pStyle w:val="TOC3"/>
            <w:tabs>
              <w:tab w:val="right" w:leader="dot" w:pos="7927"/>
            </w:tabs>
            <w:rPr>
              <w:rFonts w:asciiTheme="minorHAnsi" w:eastAsiaTheme="minorEastAsia" w:hAnsiTheme="minorHAnsi"/>
              <w:noProof/>
              <w:sz w:val="22"/>
            </w:rPr>
          </w:pPr>
          <w:hyperlink w:anchor="_Toc23880371" w:history="1">
            <w:r w:rsidRPr="008C09A4">
              <w:rPr>
                <w:rStyle w:val="Hyperlink"/>
                <w:rFonts w:cs="Times New Roman"/>
                <w:noProof/>
              </w:rPr>
              <w:t>4.4.10 Lihat Grafik Aktuator</w:t>
            </w:r>
            <w:r>
              <w:rPr>
                <w:noProof/>
                <w:webHidden/>
              </w:rPr>
              <w:tab/>
            </w:r>
            <w:r>
              <w:rPr>
                <w:noProof/>
                <w:webHidden/>
              </w:rPr>
              <w:fldChar w:fldCharType="begin"/>
            </w:r>
            <w:r>
              <w:rPr>
                <w:noProof/>
                <w:webHidden/>
              </w:rPr>
              <w:instrText xml:space="preserve"> PAGEREF _Toc23880371 \h </w:instrText>
            </w:r>
            <w:r>
              <w:rPr>
                <w:noProof/>
                <w:webHidden/>
              </w:rPr>
            </w:r>
            <w:r>
              <w:rPr>
                <w:noProof/>
                <w:webHidden/>
              </w:rPr>
              <w:fldChar w:fldCharType="separate"/>
            </w:r>
            <w:r>
              <w:rPr>
                <w:noProof/>
                <w:webHidden/>
              </w:rPr>
              <w:t>34</w:t>
            </w:r>
            <w:r>
              <w:rPr>
                <w:noProof/>
                <w:webHidden/>
              </w:rPr>
              <w:fldChar w:fldCharType="end"/>
            </w:r>
          </w:hyperlink>
        </w:p>
        <w:p w14:paraId="7FC2A0F0" w14:textId="13E9ABD4" w:rsidR="00882BE8" w:rsidRDefault="00882BE8">
          <w:pPr>
            <w:pStyle w:val="TOC3"/>
            <w:tabs>
              <w:tab w:val="right" w:leader="dot" w:pos="7927"/>
            </w:tabs>
            <w:rPr>
              <w:rFonts w:asciiTheme="minorHAnsi" w:eastAsiaTheme="minorEastAsia" w:hAnsiTheme="minorHAnsi"/>
              <w:noProof/>
              <w:sz w:val="22"/>
            </w:rPr>
          </w:pPr>
          <w:hyperlink w:anchor="_Toc23880372" w:history="1">
            <w:r w:rsidRPr="008C09A4">
              <w:rPr>
                <w:rStyle w:val="Hyperlink"/>
                <w:rFonts w:cs="Times New Roman"/>
                <w:noProof/>
              </w:rPr>
              <w:t>4.4.11 Log out</w:t>
            </w:r>
            <w:r>
              <w:rPr>
                <w:noProof/>
                <w:webHidden/>
              </w:rPr>
              <w:tab/>
            </w:r>
            <w:r>
              <w:rPr>
                <w:noProof/>
                <w:webHidden/>
              </w:rPr>
              <w:fldChar w:fldCharType="begin"/>
            </w:r>
            <w:r>
              <w:rPr>
                <w:noProof/>
                <w:webHidden/>
              </w:rPr>
              <w:instrText xml:space="preserve"> PAGEREF _Toc23880372 \h </w:instrText>
            </w:r>
            <w:r>
              <w:rPr>
                <w:noProof/>
                <w:webHidden/>
              </w:rPr>
            </w:r>
            <w:r>
              <w:rPr>
                <w:noProof/>
                <w:webHidden/>
              </w:rPr>
              <w:fldChar w:fldCharType="separate"/>
            </w:r>
            <w:r>
              <w:rPr>
                <w:noProof/>
                <w:webHidden/>
              </w:rPr>
              <w:t>34</w:t>
            </w:r>
            <w:r>
              <w:rPr>
                <w:noProof/>
                <w:webHidden/>
              </w:rPr>
              <w:fldChar w:fldCharType="end"/>
            </w:r>
          </w:hyperlink>
        </w:p>
        <w:p w14:paraId="68A508B4" w14:textId="6CD1352A" w:rsidR="00882BE8" w:rsidRDefault="00882BE8">
          <w:pPr>
            <w:pStyle w:val="TOC2"/>
            <w:tabs>
              <w:tab w:val="right" w:leader="dot" w:pos="7927"/>
            </w:tabs>
            <w:rPr>
              <w:rFonts w:asciiTheme="minorHAnsi" w:eastAsiaTheme="minorEastAsia" w:hAnsiTheme="minorHAnsi"/>
              <w:noProof/>
              <w:sz w:val="22"/>
            </w:rPr>
          </w:pPr>
          <w:hyperlink w:anchor="_Toc23880373" w:history="1">
            <w:r w:rsidRPr="008C09A4">
              <w:rPr>
                <w:rStyle w:val="Hyperlink"/>
                <w:rFonts w:cs="Times New Roman"/>
                <w:noProof/>
              </w:rPr>
              <w:t>4.5 Activity Diagram</w:t>
            </w:r>
            <w:r>
              <w:rPr>
                <w:noProof/>
                <w:webHidden/>
              </w:rPr>
              <w:tab/>
            </w:r>
            <w:r>
              <w:rPr>
                <w:noProof/>
                <w:webHidden/>
              </w:rPr>
              <w:fldChar w:fldCharType="begin"/>
            </w:r>
            <w:r>
              <w:rPr>
                <w:noProof/>
                <w:webHidden/>
              </w:rPr>
              <w:instrText xml:space="preserve"> PAGEREF _Toc23880373 \h </w:instrText>
            </w:r>
            <w:r>
              <w:rPr>
                <w:noProof/>
                <w:webHidden/>
              </w:rPr>
            </w:r>
            <w:r>
              <w:rPr>
                <w:noProof/>
                <w:webHidden/>
              </w:rPr>
              <w:fldChar w:fldCharType="separate"/>
            </w:r>
            <w:r>
              <w:rPr>
                <w:noProof/>
                <w:webHidden/>
              </w:rPr>
              <w:t>34</w:t>
            </w:r>
            <w:r>
              <w:rPr>
                <w:noProof/>
                <w:webHidden/>
              </w:rPr>
              <w:fldChar w:fldCharType="end"/>
            </w:r>
          </w:hyperlink>
        </w:p>
        <w:p w14:paraId="1E4BC26D" w14:textId="098076BC" w:rsidR="00882BE8" w:rsidRDefault="00882BE8">
          <w:pPr>
            <w:pStyle w:val="TOC3"/>
            <w:tabs>
              <w:tab w:val="right" w:leader="dot" w:pos="7927"/>
            </w:tabs>
            <w:rPr>
              <w:rFonts w:asciiTheme="minorHAnsi" w:eastAsiaTheme="minorEastAsia" w:hAnsiTheme="minorHAnsi"/>
              <w:noProof/>
              <w:sz w:val="22"/>
            </w:rPr>
          </w:pPr>
          <w:hyperlink w:anchor="_Toc23880374" w:history="1">
            <w:r w:rsidRPr="008C09A4">
              <w:rPr>
                <w:rStyle w:val="Hyperlink"/>
                <w:rFonts w:cs="Times New Roman"/>
                <w:noProof/>
              </w:rPr>
              <w:t>4.5.1 Log in</w:t>
            </w:r>
            <w:r>
              <w:rPr>
                <w:noProof/>
                <w:webHidden/>
              </w:rPr>
              <w:tab/>
            </w:r>
            <w:r>
              <w:rPr>
                <w:noProof/>
                <w:webHidden/>
              </w:rPr>
              <w:fldChar w:fldCharType="begin"/>
            </w:r>
            <w:r>
              <w:rPr>
                <w:noProof/>
                <w:webHidden/>
              </w:rPr>
              <w:instrText xml:space="preserve"> PAGEREF _Toc23880374 \h </w:instrText>
            </w:r>
            <w:r>
              <w:rPr>
                <w:noProof/>
                <w:webHidden/>
              </w:rPr>
            </w:r>
            <w:r>
              <w:rPr>
                <w:noProof/>
                <w:webHidden/>
              </w:rPr>
              <w:fldChar w:fldCharType="separate"/>
            </w:r>
            <w:r>
              <w:rPr>
                <w:noProof/>
                <w:webHidden/>
              </w:rPr>
              <w:t>34</w:t>
            </w:r>
            <w:r>
              <w:rPr>
                <w:noProof/>
                <w:webHidden/>
              </w:rPr>
              <w:fldChar w:fldCharType="end"/>
            </w:r>
          </w:hyperlink>
        </w:p>
        <w:p w14:paraId="5B6E8BB0" w14:textId="3E57B241" w:rsidR="00882BE8" w:rsidRDefault="00882BE8">
          <w:pPr>
            <w:pStyle w:val="TOC3"/>
            <w:tabs>
              <w:tab w:val="right" w:leader="dot" w:pos="7927"/>
            </w:tabs>
            <w:rPr>
              <w:rFonts w:asciiTheme="minorHAnsi" w:eastAsiaTheme="minorEastAsia" w:hAnsiTheme="minorHAnsi"/>
              <w:noProof/>
              <w:sz w:val="22"/>
            </w:rPr>
          </w:pPr>
          <w:hyperlink w:anchor="_Toc23880375" w:history="1">
            <w:r w:rsidRPr="008C09A4">
              <w:rPr>
                <w:rStyle w:val="Hyperlink"/>
                <w:rFonts w:cs="Times New Roman"/>
                <w:noProof/>
              </w:rPr>
              <w:t>4.5.2 Tambah user</w:t>
            </w:r>
            <w:r>
              <w:rPr>
                <w:noProof/>
                <w:webHidden/>
              </w:rPr>
              <w:tab/>
            </w:r>
            <w:r>
              <w:rPr>
                <w:noProof/>
                <w:webHidden/>
              </w:rPr>
              <w:fldChar w:fldCharType="begin"/>
            </w:r>
            <w:r>
              <w:rPr>
                <w:noProof/>
                <w:webHidden/>
              </w:rPr>
              <w:instrText xml:space="preserve"> PAGEREF _Toc23880375 \h </w:instrText>
            </w:r>
            <w:r>
              <w:rPr>
                <w:noProof/>
                <w:webHidden/>
              </w:rPr>
            </w:r>
            <w:r>
              <w:rPr>
                <w:noProof/>
                <w:webHidden/>
              </w:rPr>
              <w:fldChar w:fldCharType="separate"/>
            </w:r>
            <w:r>
              <w:rPr>
                <w:noProof/>
                <w:webHidden/>
              </w:rPr>
              <w:t>34</w:t>
            </w:r>
            <w:r>
              <w:rPr>
                <w:noProof/>
                <w:webHidden/>
              </w:rPr>
              <w:fldChar w:fldCharType="end"/>
            </w:r>
          </w:hyperlink>
        </w:p>
        <w:p w14:paraId="3AF1D2B4" w14:textId="1D433E08" w:rsidR="00882BE8" w:rsidRDefault="00882BE8">
          <w:pPr>
            <w:pStyle w:val="TOC3"/>
            <w:tabs>
              <w:tab w:val="right" w:leader="dot" w:pos="7927"/>
            </w:tabs>
            <w:rPr>
              <w:rFonts w:asciiTheme="minorHAnsi" w:eastAsiaTheme="minorEastAsia" w:hAnsiTheme="minorHAnsi"/>
              <w:noProof/>
              <w:sz w:val="22"/>
            </w:rPr>
          </w:pPr>
          <w:hyperlink w:anchor="_Toc23880376" w:history="1">
            <w:r w:rsidRPr="008C09A4">
              <w:rPr>
                <w:rStyle w:val="Hyperlink"/>
                <w:rFonts w:cs="Times New Roman"/>
                <w:noProof/>
              </w:rPr>
              <w:t xml:space="preserve">4.5.3 Edit </w:t>
            </w:r>
            <w:r w:rsidRPr="008C09A4">
              <w:rPr>
                <w:rStyle w:val="Hyperlink"/>
                <w:rFonts w:cs="Times New Roman"/>
                <w:i/>
                <w:noProof/>
              </w:rPr>
              <w:t>user</w:t>
            </w:r>
            <w:r>
              <w:rPr>
                <w:noProof/>
                <w:webHidden/>
              </w:rPr>
              <w:tab/>
            </w:r>
            <w:r>
              <w:rPr>
                <w:noProof/>
                <w:webHidden/>
              </w:rPr>
              <w:fldChar w:fldCharType="begin"/>
            </w:r>
            <w:r>
              <w:rPr>
                <w:noProof/>
                <w:webHidden/>
              </w:rPr>
              <w:instrText xml:space="preserve"> PAGEREF _Toc23880376 \h </w:instrText>
            </w:r>
            <w:r>
              <w:rPr>
                <w:noProof/>
                <w:webHidden/>
              </w:rPr>
            </w:r>
            <w:r>
              <w:rPr>
                <w:noProof/>
                <w:webHidden/>
              </w:rPr>
              <w:fldChar w:fldCharType="separate"/>
            </w:r>
            <w:r>
              <w:rPr>
                <w:noProof/>
                <w:webHidden/>
              </w:rPr>
              <w:t>35</w:t>
            </w:r>
            <w:r>
              <w:rPr>
                <w:noProof/>
                <w:webHidden/>
              </w:rPr>
              <w:fldChar w:fldCharType="end"/>
            </w:r>
          </w:hyperlink>
        </w:p>
        <w:p w14:paraId="6A2D0F37" w14:textId="5F4075C6" w:rsidR="00882BE8" w:rsidRDefault="00882BE8">
          <w:pPr>
            <w:pStyle w:val="TOC3"/>
            <w:tabs>
              <w:tab w:val="right" w:leader="dot" w:pos="7927"/>
            </w:tabs>
            <w:rPr>
              <w:rFonts w:asciiTheme="minorHAnsi" w:eastAsiaTheme="minorEastAsia" w:hAnsiTheme="minorHAnsi"/>
              <w:noProof/>
              <w:sz w:val="22"/>
            </w:rPr>
          </w:pPr>
          <w:hyperlink w:anchor="_Toc23880377" w:history="1">
            <w:r w:rsidRPr="008C09A4">
              <w:rPr>
                <w:rStyle w:val="Hyperlink"/>
                <w:rFonts w:cs="Times New Roman"/>
                <w:noProof/>
              </w:rPr>
              <w:t>4.5.4 History login</w:t>
            </w:r>
            <w:r>
              <w:rPr>
                <w:noProof/>
                <w:webHidden/>
              </w:rPr>
              <w:tab/>
            </w:r>
            <w:r>
              <w:rPr>
                <w:noProof/>
                <w:webHidden/>
              </w:rPr>
              <w:fldChar w:fldCharType="begin"/>
            </w:r>
            <w:r>
              <w:rPr>
                <w:noProof/>
                <w:webHidden/>
              </w:rPr>
              <w:instrText xml:space="preserve"> PAGEREF _Toc23880377 \h </w:instrText>
            </w:r>
            <w:r>
              <w:rPr>
                <w:noProof/>
                <w:webHidden/>
              </w:rPr>
            </w:r>
            <w:r>
              <w:rPr>
                <w:noProof/>
                <w:webHidden/>
              </w:rPr>
              <w:fldChar w:fldCharType="separate"/>
            </w:r>
            <w:r>
              <w:rPr>
                <w:noProof/>
                <w:webHidden/>
              </w:rPr>
              <w:t>35</w:t>
            </w:r>
            <w:r>
              <w:rPr>
                <w:noProof/>
                <w:webHidden/>
              </w:rPr>
              <w:fldChar w:fldCharType="end"/>
            </w:r>
          </w:hyperlink>
        </w:p>
        <w:p w14:paraId="5DADAA4A" w14:textId="7E9E2687" w:rsidR="00882BE8" w:rsidRDefault="00882BE8">
          <w:pPr>
            <w:pStyle w:val="TOC3"/>
            <w:tabs>
              <w:tab w:val="right" w:leader="dot" w:pos="7927"/>
            </w:tabs>
            <w:rPr>
              <w:rFonts w:asciiTheme="minorHAnsi" w:eastAsiaTheme="minorEastAsia" w:hAnsiTheme="minorHAnsi"/>
              <w:noProof/>
              <w:sz w:val="22"/>
            </w:rPr>
          </w:pPr>
          <w:hyperlink w:anchor="_Toc23880378" w:history="1">
            <w:r w:rsidRPr="008C09A4">
              <w:rPr>
                <w:rStyle w:val="Hyperlink"/>
                <w:rFonts w:cs="Times New Roman"/>
                <w:noProof/>
              </w:rPr>
              <w:t>4.5.5 Lihat Data History Aktuator</w:t>
            </w:r>
            <w:r>
              <w:rPr>
                <w:noProof/>
                <w:webHidden/>
              </w:rPr>
              <w:tab/>
            </w:r>
            <w:r>
              <w:rPr>
                <w:noProof/>
                <w:webHidden/>
              </w:rPr>
              <w:fldChar w:fldCharType="begin"/>
            </w:r>
            <w:r>
              <w:rPr>
                <w:noProof/>
                <w:webHidden/>
              </w:rPr>
              <w:instrText xml:space="preserve"> PAGEREF _Toc23880378 \h </w:instrText>
            </w:r>
            <w:r>
              <w:rPr>
                <w:noProof/>
                <w:webHidden/>
              </w:rPr>
            </w:r>
            <w:r>
              <w:rPr>
                <w:noProof/>
                <w:webHidden/>
              </w:rPr>
              <w:fldChar w:fldCharType="separate"/>
            </w:r>
            <w:r>
              <w:rPr>
                <w:noProof/>
                <w:webHidden/>
              </w:rPr>
              <w:t>35</w:t>
            </w:r>
            <w:r>
              <w:rPr>
                <w:noProof/>
                <w:webHidden/>
              </w:rPr>
              <w:fldChar w:fldCharType="end"/>
            </w:r>
          </w:hyperlink>
        </w:p>
        <w:p w14:paraId="6A6AB5A4" w14:textId="01704745" w:rsidR="00882BE8" w:rsidRDefault="00882BE8">
          <w:pPr>
            <w:pStyle w:val="TOC3"/>
            <w:tabs>
              <w:tab w:val="right" w:leader="dot" w:pos="7927"/>
            </w:tabs>
            <w:rPr>
              <w:rFonts w:asciiTheme="minorHAnsi" w:eastAsiaTheme="minorEastAsia" w:hAnsiTheme="minorHAnsi"/>
              <w:noProof/>
              <w:sz w:val="22"/>
            </w:rPr>
          </w:pPr>
          <w:hyperlink w:anchor="_Toc23880379" w:history="1">
            <w:r w:rsidRPr="008C09A4">
              <w:rPr>
                <w:rStyle w:val="Hyperlink"/>
                <w:rFonts w:cs="Times New Roman"/>
                <w:noProof/>
              </w:rPr>
              <w:t>4.5.6 Lihat Data</w:t>
            </w:r>
            <w:r w:rsidRPr="008C09A4">
              <w:rPr>
                <w:rStyle w:val="Hyperlink"/>
                <w:rFonts w:cs="Times New Roman"/>
                <w:i/>
                <w:noProof/>
              </w:rPr>
              <w:t xml:space="preserve"> History Tracker</w:t>
            </w:r>
            <w:r>
              <w:rPr>
                <w:noProof/>
                <w:webHidden/>
              </w:rPr>
              <w:tab/>
            </w:r>
            <w:r>
              <w:rPr>
                <w:noProof/>
                <w:webHidden/>
              </w:rPr>
              <w:fldChar w:fldCharType="begin"/>
            </w:r>
            <w:r>
              <w:rPr>
                <w:noProof/>
                <w:webHidden/>
              </w:rPr>
              <w:instrText xml:space="preserve"> PAGEREF _Toc23880379 \h </w:instrText>
            </w:r>
            <w:r>
              <w:rPr>
                <w:noProof/>
                <w:webHidden/>
              </w:rPr>
            </w:r>
            <w:r>
              <w:rPr>
                <w:noProof/>
                <w:webHidden/>
              </w:rPr>
              <w:fldChar w:fldCharType="separate"/>
            </w:r>
            <w:r>
              <w:rPr>
                <w:noProof/>
                <w:webHidden/>
              </w:rPr>
              <w:t>35</w:t>
            </w:r>
            <w:r>
              <w:rPr>
                <w:noProof/>
                <w:webHidden/>
              </w:rPr>
              <w:fldChar w:fldCharType="end"/>
            </w:r>
          </w:hyperlink>
        </w:p>
        <w:p w14:paraId="1AC74FD6" w14:textId="141A7940" w:rsidR="00882BE8" w:rsidRDefault="00882BE8">
          <w:pPr>
            <w:pStyle w:val="TOC3"/>
            <w:tabs>
              <w:tab w:val="right" w:leader="dot" w:pos="7927"/>
            </w:tabs>
            <w:rPr>
              <w:rFonts w:asciiTheme="minorHAnsi" w:eastAsiaTheme="minorEastAsia" w:hAnsiTheme="minorHAnsi"/>
              <w:noProof/>
              <w:sz w:val="22"/>
            </w:rPr>
          </w:pPr>
          <w:hyperlink w:anchor="_Toc23880380" w:history="1">
            <w:r w:rsidRPr="008C09A4">
              <w:rPr>
                <w:rStyle w:val="Hyperlink"/>
                <w:rFonts w:cs="Times New Roman"/>
                <w:noProof/>
              </w:rPr>
              <w:t>4.5.7 Lihat Grafik Sensor</w:t>
            </w:r>
            <w:r>
              <w:rPr>
                <w:noProof/>
                <w:webHidden/>
              </w:rPr>
              <w:tab/>
            </w:r>
            <w:r>
              <w:rPr>
                <w:noProof/>
                <w:webHidden/>
              </w:rPr>
              <w:fldChar w:fldCharType="begin"/>
            </w:r>
            <w:r>
              <w:rPr>
                <w:noProof/>
                <w:webHidden/>
              </w:rPr>
              <w:instrText xml:space="preserve"> PAGEREF _Toc23880380 \h </w:instrText>
            </w:r>
            <w:r>
              <w:rPr>
                <w:noProof/>
                <w:webHidden/>
              </w:rPr>
            </w:r>
            <w:r>
              <w:rPr>
                <w:noProof/>
                <w:webHidden/>
              </w:rPr>
              <w:fldChar w:fldCharType="separate"/>
            </w:r>
            <w:r>
              <w:rPr>
                <w:noProof/>
                <w:webHidden/>
              </w:rPr>
              <w:t>35</w:t>
            </w:r>
            <w:r>
              <w:rPr>
                <w:noProof/>
                <w:webHidden/>
              </w:rPr>
              <w:fldChar w:fldCharType="end"/>
            </w:r>
          </w:hyperlink>
        </w:p>
        <w:p w14:paraId="6B4E96DC" w14:textId="2827C658" w:rsidR="00882BE8" w:rsidRDefault="00882BE8">
          <w:pPr>
            <w:pStyle w:val="TOC3"/>
            <w:tabs>
              <w:tab w:val="right" w:leader="dot" w:pos="7927"/>
            </w:tabs>
            <w:rPr>
              <w:rFonts w:asciiTheme="minorHAnsi" w:eastAsiaTheme="minorEastAsia" w:hAnsiTheme="minorHAnsi"/>
              <w:noProof/>
              <w:sz w:val="22"/>
            </w:rPr>
          </w:pPr>
          <w:hyperlink w:anchor="_Toc23880381" w:history="1">
            <w:r w:rsidRPr="008C09A4">
              <w:rPr>
                <w:rStyle w:val="Hyperlink"/>
                <w:rFonts w:cs="Times New Roman"/>
                <w:noProof/>
              </w:rPr>
              <w:t>4.5.8 Lihat Nilai Setpoint</w:t>
            </w:r>
            <w:r>
              <w:rPr>
                <w:noProof/>
                <w:webHidden/>
              </w:rPr>
              <w:tab/>
            </w:r>
            <w:r>
              <w:rPr>
                <w:noProof/>
                <w:webHidden/>
              </w:rPr>
              <w:fldChar w:fldCharType="begin"/>
            </w:r>
            <w:r>
              <w:rPr>
                <w:noProof/>
                <w:webHidden/>
              </w:rPr>
              <w:instrText xml:space="preserve"> PAGEREF _Toc23880381 \h </w:instrText>
            </w:r>
            <w:r>
              <w:rPr>
                <w:noProof/>
                <w:webHidden/>
              </w:rPr>
            </w:r>
            <w:r>
              <w:rPr>
                <w:noProof/>
                <w:webHidden/>
              </w:rPr>
              <w:fldChar w:fldCharType="separate"/>
            </w:r>
            <w:r>
              <w:rPr>
                <w:noProof/>
                <w:webHidden/>
              </w:rPr>
              <w:t>36</w:t>
            </w:r>
            <w:r>
              <w:rPr>
                <w:noProof/>
                <w:webHidden/>
              </w:rPr>
              <w:fldChar w:fldCharType="end"/>
            </w:r>
          </w:hyperlink>
        </w:p>
        <w:p w14:paraId="40FE791F" w14:textId="1DDF3C7C" w:rsidR="00882BE8" w:rsidRDefault="00882BE8">
          <w:pPr>
            <w:pStyle w:val="TOC3"/>
            <w:tabs>
              <w:tab w:val="right" w:leader="dot" w:pos="7927"/>
            </w:tabs>
            <w:rPr>
              <w:rFonts w:asciiTheme="minorHAnsi" w:eastAsiaTheme="minorEastAsia" w:hAnsiTheme="minorHAnsi"/>
              <w:noProof/>
              <w:sz w:val="22"/>
            </w:rPr>
          </w:pPr>
          <w:hyperlink w:anchor="_Toc23880382" w:history="1">
            <w:r w:rsidRPr="008C09A4">
              <w:rPr>
                <w:rStyle w:val="Hyperlink"/>
                <w:rFonts w:cs="Times New Roman"/>
                <w:noProof/>
              </w:rPr>
              <w:t xml:space="preserve">4.5.9 Lihat Grafik </w:t>
            </w:r>
            <w:r w:rsidRPr="008C09A4">
              <w:rPr>
                <w:rStyle w:val="Hyperlink"/>
                <w:rFonts w:cs="Times New Roman"/>
                <w:i/>
                <w:noProof/>
              </w:rPr>
              <w:t>Tracker</w:t>
            </w:r>
            <w:r>
              <w:rPr>
                <w:noProof/>
                <w:webHidden/>
              </w:rPr>
              <w:tab/>
            </w:r>
            <w:r>
              <w:rPr>
                <w:noProof/>
                <w:webHidden/>
              </w:rPr>
              <w:fldChar w:fldCharType="begin"/>
            </w:r>
            <w:r>
              <w:rPr>
                <w:noProof/>
                <w:webHidden/>
              </w:rPr>
              <w:instrText xml:space="preserve"> PAGEREF _Toc23880382 \h </w:instrText>
            </w:r>
            <w:r>
              <w:rPr>
                <w:noProof/>
                <w:webHidden/>
              </w:rPr>
            </w:r>
            <w:r>
              <w:rPr>
                <w:noProof/>
                <w:webHidden/>
              </w:rPr>
              <w:fldChar w:fldCharType="separate"/>
            </w:r>
            <w:r>
              <w:rPr>
                <w:noProof/>
                <w:webHidden/>
              </w:rPr>
              <w:t>36</w:t>
            </w:r>
            <w:r>
              <w:rPr>
                <w:noProof/>
                <w:webHidden/>
              </w:rPr>
              <w:fldChar w:fldCharType="end"/>
            </w:r>
          </w:hyperlink>
        </w:p>
        <w:p w14:paraId="7D797632" w14:textId="73837CB4" w:rsidR="00882BE8" w:rsidRDefault="00882BE8">
          <w:pPr>
            <w:pStyle w:val="TOC3"/>
            <w:tabs>
              <w:tab w:val="right" w:leader="dot" w:pos="7927"/>
            </w:tabs>
            <w:rPr>
              <w:rFonts w:asciiTheme="minorHAnsi" w:eastAsiaTheme="minorEastAsia" w:hAnsiTheme="minorHAnsi"/>
              <w:noProof/>
              <w:sz w:val="22"/>
            </w:rPr>
          </w:pPr>
          <w:hyperlink w:anchor="_Toc23880383" w:history="1">
            <w:r w:rsidRPr="008C09A4">
              <w:rPr>
                <w:rStyle w:val="Hyperlink"/>
                <w:rFonts w:cs="Times New Roman"/>
                <w:noProof/>
              </w:rPr>
              <w:t>4.5.10 Lihat Grafik Aktuator</w:t>
            </w:r>
            <w:r>
              <w:rPr>
                <w:noProof/>
                <w:webHidden/>
              </w:rPr>
              <w:tab/>
            </w:r>
            <w:r>
              <w:rPr>
                <w:noProof/>
                <w:webHidden/>
              </w:rPr>
              <w:fldChar w:fldCharType="begin"/>
            </w:r>
            <w:r>
              <w:rPr>
                <w:noProof/>
                <w:webHidden/>
              </w:rPr>
              <w:instrText xml:space="preserve"> PAGEREF _Toc23880383 \h </w:instrText>
            </w:r>
            <w:r>
              <w:rPr>
                <w:noProof/>
                <w:webHidden/>
              </w:rPr>
            </w:r>
            <w:r>
              <w:rPr>
                <w:noProof/>
                <w:webHidden/>
              </w:rPr>
              <w:fldChar w:fldCharType="separate"/>
            </w:r>
            <w:r>
              <w:rPr>
                <w:noProof/>
                <w:webHidden/>
              </w:rPr>
              <w:t>36</w:t>
            </w:r>
            <w:r>
              <w:rPr>
                <w:noProof/>
                <w:webHidden/>
              </w:rPr>
              <w:fldChar w:fldCharType="end"/>
            </w:r>
          </w:hyperlink>
        </w:p>
        <w:p w14:paraId="37B8577F" w14:textId="63394809" w:rsidR="00882BE8" w:rsidRDefault="00882BE8">
          <w:pPr>
            <w:pStyle w:val="TOC3"/>
            <w:tabs>
              <w:tab w:val="right" w:leader="dot" w:pos="7927"/>
            </w:tabs>
            <w:rPr>
              <w:rFonts w:asciiTheme="minorHAnsi" w:eastAsiaTheme="minorEastAsia" w:hAnsiTheme="minorHAnsi"/>
              <w:noProof/>
              <w:sz w:val="22"/>
            </w:rPr>
          </w:pPr>
          <w:hyperlink w:anchor="_Toc23880384" w:history="1">
            <w:r w:rsidRPr="008C09A4">
              <w:rPr>
                <w:rStyle w:val="Hyperlink"/>
                <w:rFonts w:cs="Times New Roman"/>
                <w:noProof/>
              </w:rPr>
              <w:t>4.5.11 Log out</w:t>
            </w:r>
            <w:r>
              <w:rPr>
                <w:noProof/>
                <w:webHidden/>
              </w:rPr>
              <w:tab/>
            </w:r>
            <w:r>
              <w:rPr>
                <w:noProof/>
                <w:webHidden/>
              </w:rPr>
              <w:fldChar w:fldCharType="begin"/>
            </w:r>
            <w:r>
              <w:rPr>
                <w:noProof/>
                <w:webHidden/>
              </w:rPr>
              <w:instrText xml:space="preserve"> PAGEREF _Toc23880384 \h </w:instrText>
            </w:r>
            <w:r>
              <w:rPr>
                <w:noProof/>
                <w:webHidden/>
              </w:rPr>
            </w:r>
            <w:r>
              <w:rPr>
                <w:noProof/>
                <w:webHidden/>
              </w:rPr>
              <w:fldChar w:fldCharType="separate"/>
            </w:r>
            <w:r>
              <w:rPr>
                <w:noProof/>
                <w:webHidden/>
              </w:rPr>
              <w:t>36</w:t>
            </w:r>
            <w:r>
              <w:rPr>
                <w:noProof/>
                <w:webHidden/>
              </w:rPr>
              <w:fldChar w:fldCharType="end"/>
            </w:r>
          </w:hyperlink>
        </w:p>
        <w:p w14:paraId="36017C61" w14:textId="7D9FC9B1" w:rsidR="00882BE8" w:rsidRDefault="00882BE8">
          <w:pPr>
            <w:pStyle w:val="TOC2"/>
            <w:tabs>
              <w:tab w:val="right" w:leader="dot" w:pos="7927"/>
            </w:tabs>
            <w:rPr>
              <w:rFonts w:asciiTheme="minorHAnsi" w:eastAsiaTheme="minorEastAsia" w:hAnsiTheme="minorHAnsi"/>
              <w:noProof/>
              <w:sz w:val="22"/>
            </w:rPr>
          </w:pPr>
          <w:hyperlink w:anchor="_Toc23880385" w:history="1">
            <w:r w:rsidRPr="008C09A4">
              <w:rPr>
                <w:rStyle w:val="Hyperlink"/>
                <w:rFonts w:cs="Times New Roman"/>
                <w:noProof/>
              </w:rPr>
              <w:t>4.6 Sequence Diagram</w:t>
            </w:r>
            <w:r>
              <w:rPr>
                <w:noProof/>
                <w:webHidden/>
              </w:rPr>
              <w:tab/>
            </w:r>
            <w:r>
              <w:rPr>
                <w:noProof/>
                <w:webHidden/>
              </w:rPr>
              <w:fldChar w:fldCharType="begin"/>
            </w:r>
            <w:r>
              <w:rPr>
                <w:noProof/>
                <w:webHidden/>
              </w:rPr>
              <w:instrText xml:space="preserve"> PAGEREF _Toc23880385 \h </w:instrText>
            </w:r>
            <w:r>
              <w:rPr>
                <w:noProof/>
                <w:webHidden/>
              </w:rPr>
            </w:r>
            <w:r>
              <w:rPr>
                <w:noProof/>
                <w:webHidden/>
              </w:rPr>
              <w:fldChar w:fldCharType="separate"/>
            </w:r>
            <w:r>
              <w:rPr>
                <w:noProof/>
                <w:webHidden/>
              </w:rPr>
              <w:t>36</w:t>
            </w:r>
            <w:r>
              <w:rPr>
                <w:noProof/>
                <w:webHidden/>
              </w:rPr>
              <w:fldChar w:fldCharType="end"/>
            </w:r>
          </w:hyperlink>
        </w:p>
        <w:p w14:paraId="720D5586" w14:textId="6F7D0C72" w:rsidR="00882BE8" w:rsidRDefault="00882BE8">
          <w:pPr>
            <w:pStyle w:val="TOC3"/>
            <w:tabs>
              <w:tab w:val="right" w:leader="dot" w:pos="7927"/>
            </w:tabs>
            <w:rPr>
              <w:rFonts w:asciiTheme="minorHAnsi" w:eastAsiaTheme="minorEastAsia" w:hAnsiTheme="minorHAnsi"/>
              <w:noProof/>
              <w:sz w:val="22"/>
            </w:rPr>
          </w:pPr>
          <w:hyperlink w:anchor="_Toc23880386" w:history="1">
            <w:r w:rsidRPr="008C09A4">
              <w:rPr>
                <w:rStyle w:val="Hyperlink"/>
                <w:rFonts w:cs="Times New Roman"/>
                <w:noProof/>
              </w:rPr>
              <w:t>4.6.1 Log In</w:t>
            </w:r>
            <w:r>
              <w:rPr>
                <w:noProof/>
                <w:webHidden/>
              </w:rPr>
              <w:tab/>
            </w:r>
            <w:r>
              <w:rPr>
                <w:noProof/>
                <w:webHidden/>
              </w:rPr>
              <w:fldChar w:fldCharType="begin"/>
            </w:r>
            <w:r>
              <w:rPr>
                <w:noProof/>
                <w:webHidden/>
              </w:rPr>
              <w:instrText xml:space="preserve"> PAGEREF _Toc23880386 \h </w:instrText>
            </w:r>
            <w:r>
              <w:rPr>
                <w:noProof/>
                <w:webHidden/>
              </w:rPr>
            </w:r>
            <w:r>
              <w:rPr>
                <w:noProof/>
                <w:webHidden/>
              </w:rPr>
              <w:fldChar w:fldCharType="separate"/>
            </w:r>
            <w:r>
              <w:rPr>
                <w:noProof/>
                <w:webHidden/>
              </w:rPr>
              <w:t>36</w:t>
            </w:r>
            <w:r>
              <w:rPr>
                <w:noProof/>
                <w:webHidden/>
              </w:rPr>
              <w:fldChar w:fldCharType="end"/>
            </w:r>
          </w:hyperlink>
        </w:p>
        <w:p w14:paraId="0496F00B" w14:textId="1B1FCAD5" w:rsidR="00882BE8" w:rsidRDefault="00882BE8">
          <w:pPr>
            <w:pStyle w:val="TOC3"/>
            <w:tabs>
              <w:tab w:val="right" w:leader="dot" w:pos="7927"/>
            </w:tabs>
            <w:rPr>
              <w:rFonts w:asciiTheme="minorHAnsi" w:eastAsiaTheme="minorEastAsia" w:hAnsiTheme="minorHAnsi"/>
              <w:noProof/>
              <w:sz w:val="22"/>
            </w:rPr>
          </w:pPr>
          <w:hyperlink w:anchor="_Toc23880387" w:history="1">
            <w:r w:rsidRPr="008C09A4">
              <w:rPr>
                <w:rStyle w:val="Hyperlink"/>
                <w:rFonts w:cs="Times New Roman"/>
                <w:noProof/>
              </w:rPr>
              <w:t>4.6.2 Tambah User</w:t>
            </w:r>
            <w:r>
              <w:rPr>
                <w:noProof/>
                <w:webHidden/>
              </w:rPr>
              <w:tab/>
            </w:r>
            <w:r>
              <w:rPr>
                <w:noProof/>
                <w:webHidden/>
              </w:rPr>
              <w:fldChar w:fldCharType="begin"/>
            </w:r>
            <w:r>
              <w:rPr>
                <w:noProof/>
                <w:webHidden/>
              </w:rPr>
              <w:instrText xml:space="preserve"> PAGEREF _Toc23880387 \h </w:instrText>
            </w:r>
            <w:r>
              <w:rPr>
                <w:noProof/>
                <w:webHidden/>
              </w:rPr>
            </w:r>
            <w:r>
              <w:rPr>
                <w:noProof/>
                <w:webHidden/>
              </w:rPr>
              <w:fldChar w:fldCharType="separate"/>
            </w:r>
            <w:r>
              <w:rPr>
                <w:noProof/>
                <w:webHidden/>
              </w:rPr>
              <w:t>37</w:t>
            </w:r>
            <w:r>
              <w:rPr>
                <w:noProof/>
                <w:webHidden/>
              </w:rPr>
              <w:fldChar w:fldCharType="end"/>
            </w:r>
          </w:hyperlink>
        </w:p>
        <w:p w14:paraId="2D837AF0" w14:textId="5D922E72" w:rsidR="00882BE8" w:rsidRDefault="00882BE8">
          <w:pPr>
            <w:pStyle w:val="TOC3"/>
            <w:tabs>
              <w:tab w:val="right" w:leader="dot" w:pos="7927"/>
            </w:tabs>
            <w:rPr>
              <w:rFonts w:asciiTheme="minorHAnsi" w:eastAsiaTheme="minorEastAsia" w:hAnsiTheme="minorHAnsi"/>
              <w:noProof/>
              <w:sz w:val="22"/>
            </w:rPr>
          </w:pPr>
          <w:hyperlink w:anchor="_Toc23880388" w:history="1">
            <w:r w:rsidRPr="008C09A4">
              <w:rPr>
                <w:rStyle w:val="Hyperlink"/>
                <w:rFonts w:cs="Times New Roman"/>
                <w:noProof/>
              </w:rPr>
              <w:t>4.6.3 Edit user</w:t>
            </w:r>
            <w:r>
              <w:rPr>
                <w:noProof/>
                <w:webHidden/>
              </w:rPr>
              <w:tab/>
            </w:r>
            <w:r>
              <w:rPr>
                <w:noProof/>
                <w:webHidden/>
              </w:rPr>
              <w:fldChar w:fldCharType="begin"/>
            </w:r>
            <w:r>
              <w:rPr>
                <w:noProof/>
                <w:webHidden/>
              </w:rPr>
              <w:instrText xml:space="preserve"> PAGEREF _Toc23880388 \h </w:instrText>
            </w:r>
            <w:r>
              <w:rPr>
                <w:noProof/>
                <w:webHidden/>
              </w:rPr>
            </w:r>
            <w:r>
              <w:rPr>
                <w:noProof/>
                <w:webHidden/>
              </w:rPr>
              <w:fldChar w:fldCharType="separate"/>
            </w:r>
            <w:r>
              <w:rPr>
                <w:noProof/>
                <w:webHidden/>
              </w:rPr>
              <w:t>37</w:t>
            </w:r>
            <w:r>
              <w:rPr>
                <w:noProof/>
                <w:webHidden/>
              </w:rPr>
              <w:fldChar w:fldCharType="end"/>
            </w:r>
          </w:hyperlink>
        </w:p>
        <w:p w14:paraId="281011B8" w14:textId="436A137A" w:rsidR="00882BE8" w:rsidRDefault="00882BE8">
          <w:pPr>
            <w:pStyle w:val="TOC3"/>
            <w:tabs>
              <w:tab w:val="right" w:leader="dot" w:pos="7927"/>
            </w:tabs>
            <w:rPr>
              <w:rFonts w:asciiTheme="minorHAnsi" w:eastAsiaTheme="minorEastAsia" w:hAnsiTheme="minorHAnsi"/>
              <w:noProof/>
              <w:sz w:val="22"/>
            </w:rPr>
          </w:pPr>
          <w:hyperlink w:anchor="_Toc23880389" w:history="1">
            <w:r w:rsidRPr="008C09A4">
              <w:rPr>
                <w:rStyle w:val="Hyperlink"/>
                <w:rFonts w:cs="Times New Roman"/>
                <w:noProof/>
              </w:rPr>
              <w:t>4.6.4 History Login</w:t>
            </w:r>
            <w:r>
              <w:rPr>
                <w:noProof/>
                <w:webHidden/>
              </w:rPr>
              <w:tab/>
            </w:r>
            <w:r>
              <w:rPr>
                <w:noProof/>
                <w:webHidden/>
              </w:rPr>
              <w:fldChar w:fldCharType="begin"/>
            </w:r>
            <w:r>
              <w:rPr>
                <w:noProof/>
                <w:webHidden/>
              </w:rPr>
              <w:instrText xml:space="preserve"> PAGEREF _Toc23880389 \h </w:instrText>
            </w:r>
            <w:r>
              <w:rPr>
                <w:noProof/>
                <w:webHidden/>
              </w:rPr>
            </w:r>
            <w:r>
              <w:rPr>
                <w:noProof/>
                <w:webHidden/>
              </w:rPr>
              <w:fldChar w:fldCharType="separate"/>
            </w:r>
            <w:r>
              <w:rPr>
                <w:noProof/>
                <w:webHidden/>
              </w:rPr>
              <w:t>37</w:t>
            </w:r>
            <w:r>
              <w:rPr>
                <w:noProof/>
                <w:webHidden/>
              </w:rPr>
              <w:fldChar w:fldCharType="end"/>
            </w:r>
          </w:hyperlink>
        </w:p>
        <w:p w14:paraId="0B849318" w14:textId="4DFB16E0" w:rsidR="00882BE8" w:rsidRDefault="00882BE8">
          <w:pPr>
            <w:pStyle w:val="TOC3"/>
            <w:tabs>
              <w:tab w:val="right" w:leader="dot" w:pos="7927"/>
            </w:tabs>
            <w:rPr>
              <w:rFonts w:asciiTheme="minorHAnsi" w:eastAsiaTheme="minorEastAsia" w:hAnsiTheme="minorHAnsi"/>
              <w:noProof/>
              <w:sz w:val="22"/>
            </w:rPr>
          </w:pPr>
          <w:hyperlink w:anchor="_Toc23880390" w:history="1">
            <w:r w:rsidRPr="008C09A4">
              <w:rPr>
                <w:rStyle w:val="Hyperlink"/>
                <w:rFonts w:cs="Times New Roman"/>
                <w:noProof/>
              </w:rPr>
              <w:t xml:space="preserve">4.6.5 Lihat Data </w:t>
            </w:r>
            <w:r w:rsidRPr="008C09A4">
              <w:rPr>
                <w:rStyle w:val="Hyperlink"/>
                <w:rFonts w:cs="Times New Roman"/>
                <w:i/>
                <w:noProof/>
              </w:rPr>
              <w:t>History</w:t>
            </w:r>
            <w:r w:rsidRPr="008C09A4">
              <w:rPr>
                <w:rStyle w:val="Hyperlink"/>
                <w:rFonts w:cs="Times New Roman"/>
                <w:noProof/>
              </w:rPr>
              <w:t xml:space="preserve"> Aktuator</w:t>
            </w:r>
            <w:r>
              <w:rPr>
                <w:noProof/>
                <w:webHidden/>
              </w:rPr>
              <w:tab/>
            </w:r>
            <w:r>
              <w:rPr>
                <w:noProof/>
                <w:webHidden/>
              </w:rPr>
              <w:fldChar w:fldCharType="begin"/>
            </w:r>
            <w:r>
              <w:rPr>
                <w:noProof/>
                <w:webHidden/>
              </w:rPr>
              <w:instrText xml:space="preserve"> PAGEREF _Toc23880390 \h </w:instrText>
            </w:r>
            <w:r>
              <w:rPr>
                <w:noProof/>
                <w:webHidden/>
              </w:rPr>
            </w:r>
            <w:r>
              <w:rPr>
                <w:noProof/>
                <w:webHidden/>
              </w:rPr>
              <w:fldChar w:fldCharType="separate"/>
            </w:r>
            <w:r>
              <w:rPr>
                <w:noProof/>
                <w:webHidden/>
              </w:rPr>
              <w:t>37</w:t>
            </w:r>
            <w:r>
              <w:rPr>
                <w:noProof/>
                <w:webHidden/>
              </w:rPr>
              <w:fldChar w:fldCharType="end"/>
            </w:r>
          </w:hyperlink>
        </w:p>
        <w:p w14:paraId="780BABA0" w14:textId="52BEE8A9" w:rsidR="00882BE8" w:rsidRDefault="00882BE8">
          <w:pPr>
            <w:pStyle w:val="TOC3"/>
            <w:tabs>
              <w:tab w:val="right" w:leader="dot" w:pos="7927"/>
            </w:tabs>
            <w:rPr>
              <w:rFonts w:asciiTheme="minorHAnsi" w:eastAsiaTheme="minorEastAsia" w:hAnsiTheme="minorHAnsi"/>
              <w:noProof/>
              <w:sz w:val="22"/>
            </w:rPr>
          </w:pPr>
          <w:hyperlink w:anchor="_Toc23880391" w:history="1">
            <w:r w:rsidRPr="008C09A4">
              <w:rPr>
                <w:rStyle w:val="Hyperlink"/>
                <w:rFonts w:cs="Times New Roman"/>
                <w:noProof/>
              </w:rPr>
              <w:t xml:space="preserve">4.6.6 Lihat Data </w:t>
            </w:r>
            <w:r w:rsidRPr="008C09A4">
              <w:rPr>
                <w:rStyle w:val="Hyperlink"/>
                <w:rFonts w:cs="Times New Roman"/>
                <w:i/>
                <w:noProof/>
              </w:rPr>
              <w:t>History Tracker</w:t>
            </w:r>
            <w:r>
              <w:rPr>
                <w:noProof/>
                <w:webHidden/>
              </w:rPr>
              <w:tab/>
            </w:r>
            <w:r>
              <w:rPr>
                <w:noProof/>
                <w:webHidden/>
              </w:rPr>
              <w:fldChar w:fldCharType="begin"/>
            </w:r>
            <w:r>
              <w:rPr>
                <w:noProof/>
                <w:webHidden/>
              </w:rPr>
              <w:instrText xml:space="preserve"> PAGEREF _Toc23880391 \h </w:instrText>
            </w:r>
            <w:r>
              <w:rPr>
                <w:noProof/>
                <w:webHidden/>
              </w:rPr>
            </w:r>
            <w:r>
              <w:rPr>
                <w:noProof/>
                <w:webHidden/>
              </w:rPr>
              <w:fldChar w:fldCharType="separate"/>
            </w:r>
            <w:r>
              <w:rPr>
                <w:noProof/>
                <w:webHidden/>
              </w:rPr>
              <w:t>38</w:t>
            </w:r>
            <w:r>
              <w:rPr>
                <w:noProof/>
                <w:webHidden/>
              </w:rPr>
              <w:fldChar w:fldCharType="end"/>
            </w:r>
          </w:hyperlink>
        </w:p>
        <w:p w14:paraId="72C403E5" w14:textId="66A5BEEC" w:rsidR="00882BE8" w:rsidRDefault="00882BE8">
          <w:pPr>
            <w:pStyle w:val="TOC3"/>
            <w:tabs>
              <w:tab w:val="right" w:leader="dot" w:pos="7927"/>
            </w:tabs>
            <w:rPr>
              <w:rFonts w:asciiTheme="minorHAnsi" w:eastAsiaTheme="minorEastAsia" w:hAnsiTheme="minorHAnsi"/>
              <w:noProof/>
              <w:sz w:val="22"/>
            </w:rPr>
          </w:pPr>
          <w:hyperlink w:anchor="_Toc23880392" w:history="1">
            <w:r w:rsidRPr="008C09A4">
              <w:rPr>
                <w:rStyle w:val="Hyperlink"/>
                <w:rFonts w:cs="Times New Roman"/>
                <w:noProof/>
              </w:rPr>
              <w:t>4.6.7 Lihat Grafik Sensor</w:t>
            </w:r>
            <w:r>
              <w:rPr>
                <w:noProof/>
                <w:webHidden/>
              </w:rPr>
              <w:tab/>
            </w:r>
            <w:r>
              <w:rPr>
                <w:noProof/>
                <w:webHidden/>
              </w:rPr>
              <w:fldChar w:fldCharType="begin"/>
            </w:r>
            <w:r>
              <w:rPr>
                <w:noProof/>
                <w:webHidden/>
              </w:rPr>
              <w:instrText xml:space="preserve"> PAGEREF _Toc23880392 \h </w:instrText>
            </w:r>
            <w:r>
              <w:rPr>
                <w:noProof/>
                <w:webHidden/>
              </w:rPr>
            </w:r>
            <w:r>
              <w:rPr>
                <w:noProof/>
                <w:webHidden/>
              </w:rPr>
              <w:fldChar w:fldCharType="separate"/>
            </w:r>
            <w:r>
              <w:rPr>
                <w:noProof/>
                <w:webHidden/>
              </w:rPr>
              <w:t>38</w:t>
            </w:r>
            <w:r>
              <w:rPr>
                <w:noProof/>
                <w:webHidden/>
              </w:rPr>
              <w:fldChar w:fldCharType="end"/>
            </w:r>
          </w:hyperlink>
        </w:p>
        <w:p w14:paraId="64D6623F" w14:textId="42763BC5" w:rsidR="00882BE8" w:rsidRDefault="00882BE8">
          <w:pPr>
            <w:pStyle w:val="TOC3"/>
            <w:tabs>
              <w:tab w:val="right" w:leader="dot" w:pos="7927"/>
            </w:tabs>
            <w:rPr>
              <w:rFonts w:asciiTheme="minorHAnsi" w:eastAsiaTheme="minorEastAsia" w:hAnsiTheme="minorHAnsi"/>
              <w:noProof/>
              <w:sz w:val="22"/>
            </w:rPr>
          </w:pPr>
          <w:hyperlink w:anchor="_Toc23880393" w:history="1">
            <w:r w:rsidRPr="008C09A4">
              <w:rPr>
                <w:rStyle w:val="Hyperlink"/>
                <w:rFonts w:cs="Times New Roman"/>
                <w:noProof/>
              </w:rPr>
              <w:t xml:space="preserve">4.6.8 Lihat Nilai </w:t>
            </w:r>
            <w:r w:rsidRPr="008C09A4">
              <w:rPr>
                <w:rStyle w:val="Hyperlink"/>
                <w:rFonts w:cs="Times New Roman"/>
                <w:i/>
                <w:noProof/>
              </w:rPr>
              <w:t>Setpoint</w:t>
            </w:r>
            <w:r>
              <w:rPr>
                <w:noProof/>
                <w:webHidden/>
              </w:rPr>
              <w:tab/>
            </w:r>
            <w:r>
              <w:rPr>
                <w:noProof/>
                <w:webHidden/>
              </w:rPr>
              <w:fldChar w:fldCharType="begin"/>
            </w:r>
            <w:r>
              <w:rPr>
                <w:noProof/>
                <w:webHidden/>
              </w:rPr>
              <w:instrText xml:space="preserve"> PAGEREF _Toc23880393 \h </w:instrText>
            </w:r>
            <w:r>
              <w:rPr>
                <w:noProof/>
                <w:webHidden/>
              </w:rPr>
            </w:r>
            <w:r>
              <w:rPr>
                <w:noProof/>
                <w:webHidden/>
              </w:rPr>
              <w:fldChar w:fldCharType="separate"/>
            </w:r>
            <w:r>
              <w:rPr>
                <w:noProof/>
                <w:webHidden/>
              </w:rPr>
              <w:t>38</w:t>
            </w:r>
            <w:r>
              <w:rPr>
                <w:noProof/>
                <w:webHidden/>
              </w:rPr>
              <w:fldChar w:fldCharType="end"/>
            </w:r>
          </w:hyperlink>
        </w:p>
        <w:p w14:paraId="0F84070C" w14:textId="1231E603" w:rsidR="00882BE8" w:rsidRDefault="00882BE8">
          <w:pPr>
            <w:pStyle w:val="TOC3"/>
            <w:tabs>
              <w:tab w:val="right" w:leader="dot" w:pos="7927"/>
            </w:tabs>
            <w:rPr>
              <w:rFonts w:asciiTheme="minorHAnsi" w:eastAsiaTheme="minorEastAsia" w:hAnsiTheme="minorHAnsi"/>
              <w:noProof/>
              <w:sz w:val="22"/>
            </w:rPr>
          </w:pPr>
          <w:hyperlink w:anchor="_Toc23880394" w:history="1">
            <w:r w:rsidRPr="008C09A4">
              <w:rPr>
                <w:rStyle w:val="Hyperlink"/>
                <w:rFonts w:cs="Times New Roman"/>
                <w:noProof/>
              </w:rPr>
              <w:t>4.6.9 Lihat 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_Toc23880394 \h </w:instrText>
            </w:r>
            <w:r>
              <w:rPr>
                <w:noProof/>
                <w:webHidden/>
              </w:rPr>
            </w:r>
            <w:r>
              <w:rPr>
                <w:noProof/>
                <w:webHidden/>
              </w:rPr>
              <w:fldChar w:fldCharType="separate"/>
            </w:r>
            <w:r>
              <w:rPr>
                <w:noProof/>
                <w:webHidden/>
              </w:rPr>
              <w:t>39</w:t>
            </w:r>
            <w:r>
              <w:rPr>
                <w:noProof/>
                <w:webHidden/>
              </w:rPr>
              <w:fldChar w:fldCharType="end"/>
            </w:r>
          </w:hyperlink>
        </w:p>
        <w:p w14:paraId="570F0A03" w14:textId="714E20D8" w:rsidR="00882BE8" w:rsidRDefault="00882BE8">
          <w:pPr>
            <w:pStyle w:val="TOC3"/>
            <w:tabs>
              <w:tab w:val="right" w:leader="dot" w:pos="7927"/>
            </w:tabs>
            <w:rPr>
              <w:rFonts w:asciiTheme="minorHAnsi" w:eastAsiaTheme="minorEastAsia" w:hAnsiTheme="minorHAnsi"/>
              <w:noProof/>
              <w:sz w:val="22"/>
            </w:rPr>
          </w:pPr>
          <w:hyperlink w:anchor="_Toc23880395" w:history="1">
            <w:r w:rsidRPr="008C09A4">
              <w:rPr>
                <w:rStyle w:val="Hyperlink"/>
                <w:rFonts w:cs="Times New Roman"/>
                <w:noProof/>
              </w:rPr>
              <w:t>4.6.10 Lihat Grafik</w:t>
            </w:r>
            <w:r w:rsidRPr="008C09A4">
              <w:rPr>
                <w:rStyle w:val="Hyperlink"/>
                <w:rFonts w:cs="Times New Roman"/>
                <w:i/>
                <w:noProof/>
              </w:rPr>
              <w:t xml:space="preserve"> </w:t>
            </w:r>
            <w:r w:rsidRPr="008C09A4">
              <w:rPr>
                <w:rStyle w:val="Hyperlink"/>
                <w:rFonts w:cs="Times New Roman"/>
                <w:noProof/>
              </w:rPr>
              <w:t>Aktuator</w:t>
            </w:r>
            <w:r>
              <w:rPr>
                <w:noProof/>
                <w:webHidden/>
              </w:rPr>
              <w:tab/>
            </w:r>
            <w:r>
              <w:rPr>
                <w:noProof/>
                <w:webHidden/>
              </w:rPr>
              <w:fldChar w:fldCharType="begin"/>
            </w:r>
            <w:r>
              <w:rPr>
                <w:noProof/>
                <w:webHidden/>
              </w:rPr>
              <w:instrText xml:space="preserve"> PAGEREF _Toc23880395 \h </w:instrText>
            </w:r>
            <w:r>
              <w:rPr>
                <w:noProof/>
                <w:webHidden/>
              </w:rPr>
            </w:r>
            <w:r>
              <w:rPr>
                <w:noProof/>
                <w:webHidden/>
              </w:rPr>
              <w:fldChar w:fldCharType="separate"/>
            </w:r>
            <w:r>
              <w:rPr>
                <w:noProof/>
                <w:webHidden/>
              </w:rPr>
              <w:t>39</w:t>
            </w:r>
            <w:r>
              <w:rPr>
                <w:noProof/>
                <w:webHidden/>
              </w:rPr>
              <w:fldChar w:fldCharType="end"/>
            </w:r>
          </w:hyperlink>
        </w:p>
        <w:p w14:paraId="76FFE6D5" w14:textId="10A01C1C" w:rsidR="00882BE8" w:rsidRDefault="00882BE8">
          <w:pPr>
            <w:pStyle w:val="TOC3"/>
            <w:tabs>
              <w:tab w:val="right" w:leader="dot" w:pos="7927"/>
            </w:tabs>
            <w:rPr>
              <w:rFonts w:asciiTheme="minorHAnsi" w:eastAsiaTheme="minorEastAsia" w:hAnsiTheme="minorHAnsi"/>
              <w:noProof/>
              <w:sz w:val="22"/>
            </w:rPr>
          </w:pPr>
          <w:hyperlink w:anchor="_Toc23880396" w:history="1">
            <w:r w:rsidRPr="008C09A4">
              <w:rPr>
                <w:rStyle w:val="Hyperlink"/>
                <w:rFonts w:cs="Times New Roman"/>
                <w:noProof/>
              </w:rPr>
              <w:t>4.6.11 Log out</w:t>
            </w:r>
            <w:r>
              <w:rPr>
                <w:noProof/>
                <w:webHidden/>
              </w:rPr>
              <w:tab/>
            </w:r>
            <w:r>
              <w:rPr>
                <w:noProof/>
                <w:webHidden/>
              </w:rPr>
              <w:fldChar w:fldCharType="begin"/>
            </w:r>
            <w:r>
              <w:rPr>
                <w:noProof/>
                <w:webHidden/>
              </w:rPr>
              <w:instrText xml:space="preserve"> PAGEREF _Toc23880396 \h </w:instrText>
            </w:r>
            <w:r>
              <w:rPr>
                <w:noProof/>
                <w:webHidden/>
              </w:rPr>
            </w:r>
            <w:r>
              <w:rPr>
                <w:noProof/>
                <w:webHidden/>
              </w:rPr>
              <w:fldChar w:fldCharType="separate"/>
            </w:r>
            <w:r>
              <w:rPr>
                <w:noProof/>
                <w:webHidden/>
              </w:rPr>
              <w:t>39</w:t>
            </w:r>
            <w:r>
              <w:rPr>
                <w:noProof/>
                <w:webHidden/>
              </w:rPr>
              <w:fldChar w:fldCharType="end"/>
            </w:r>
          </w:hyperlink>
        </w:p>
        <w:p w14:paraId="52478019" w14:textId="7E19B98F" w:rsidR="00882BE8" w:rsidRDefault="00882BE8">
          <w:pPr>
            <w:pStyle w:val="TOC2"/>
            <w:tabs>
              <w:tab w:val="right" w:leader="dot" w:pos="7927"/>
            </w:tabs>
            <w:rPr>
              <w:rFonts w:asciiTheme="minorHAnsi" w:eastAsiaTheme="minorEastAsia" w:hAnsiTheme="minorHAnsi"/>
              <w:noProof/>
              <w:sz w:val="22"/>
            </w:rPr>
          </w:pPr>
          <w:hyperlink w:anchor="_Toc23880397" w:history="1">
            <w:r w:rsidRPr="008C09A4">
              <w:rPr>
                <w:rStyle w:val="Hyperlink"/>
                <w:rFonts w:cs="Times New Roman"/>
                <w:noProof/>
              </w:rPr>
              <w:t>4.7</w:t>
            </w:r>
            <w:r w:rsidRPr="008C09A4">
              <w:rPr>
                <w:rStyle w:val="Hyperlink"/>
                <w:rFonts w:cs="Times New Roman"/>
                <w:i/>
                <w:noProof/>
              </w:rPr>
              <w:t xml:space="preserve"> Entity Relationship Diagram</w:t>
            </w:r>
            <w:r w:rsidRPr="008C09A4">
              <w:rPr>
                <w:rStyle w:val="Hyperlink"/>
                <w:rFonts w:cs="Times New Roman"/>
                <w:noProof/>
              </w:rPr>
              <w:t xml:space="preserve"> (ERD)</w:t>
            </w:r>
            <w:r>
              <w:rPr>
                <w:noProof/>
                <w:webHidden/>
              </w:rPr>
              <w:tab/>
            </w:r>
            <w:r>
              <w:rPr>
                <w:noProof/>
                <w:webHidden/>
              </w:rPr>
              <w:fldChar w:fldCharType="begin"/>
            </w:r>
            <w:r>
              <w:rPr>
                <w:noProof/>
                <w:webHidden/>
              </w:rPr>
              <w:instrText xml:space="preserve"> PAGEREF _Toc23880397 \h </w:instrText>
            </w:r>
            <w:r>
              <w:rPr>
                <w:noProof/>
                <w:webHidden/>
              </w:rPr>
            </w:r>
            <w:r>
              <w:rPr>
                <w:noProof/>
                <w:webHidden/>
              </w:rPr>
              <w:fldChar w:fldCharType="separate"/>
            </w:r>
            <w:r>
              <w:rPr>
                <w:noProof/>
                <w:webHidden/>
              </w:rPr>
              <w:t>40</w:t>
            </w:r>
            <w:r>
              <w:rPr>
                <w:noProof/>
                <w:webHidden/>
              </w:rPr>
              <w:fldChar w:fldCharType="end"/>
            </w:r>
          </w:hyperlink>
        </w:p>
        <w:p w14:paraId="1C0A2FB4" w14:textId="54FF50A7" w:rsidR="00882BE8" w:rsidRDefault="00882BE8">
          <w:pPr>
            <w:pStyle w:val="TOC2"/>
            <w:tabs>
              <w:tab w:val="right" w:leader="dot" w:pos="7927"/>
            </w:tabs>
            <w:rPr>
              <w:rFonts w:asciiTheme="minorHAnsi" w:eastAsiaTheme="minorEastAsia" w:hAnsiTheme="minorHAnsi"/>
              <w:noProof/>
              <w:sz w:val="22"/>
            </w:rPr>
          </w:pPr>
          <w:hyperlink w:anchor="_Toc23880398" w:history="1">
            <w:r w:rsidRPr="008C09A4">
              <w:rPr>
                <w:rStyle w:val="Hyperlink"/>
                <w:rFonts w:cs="Times New Roman"/>
                <w:noProof/>
              </w:rPr>
              <w:t>4.8</w:t>
            </w:r>
            <w:r w:rsidRPr="008C09A4">
              <w:rPr>
                <w:rStyle w:val="Hyperlink"/>
                <w:rFonts w:cs="Times New Roman"/>
                <w:i/>
                <w:noProof/>
              </w:rPr>
              <w:t xml:space="preserve"> Class Diagram</w:t>
            </w:r>
            <w:r>
              <w:rPr>
                <w:noProof/>
                <w:webHidden/>
              </w:rPr>
              <w:tab/>
            </w:r>
            <w:r>
              <w:rPr>
                <w:noProof/>
                <w:webHidden/>
              </w:rPr>
              <w:fldChar w:fldCharType="begin"/>
            </w:r>
            <w:r>
              <w:rPr>
                <w:noProof/>
                <w:webHidden/>
              </w:rPr>
              <w:instrText xml:space="preserve"> PAGEREF _Toc23880398 \h </w:instrText>
            </w:r>
            <w:r>
              <w:rPr>
                <w:noProof/>
                <w:webHidden/>
              </w:rPr>
            </w:r>
            <w:r>
              <w:rPr>
                <w:noProof/>
                <w:webHidden/>
              </w:rPr>
              <w:fldChar w:fldCharType="separate"/>
            </w:r>
            <w:r>
              <w:rPr>
                <w:noProof/>
                <w:webHidden/>
              </w:rPr>
              <w:t>40</w:t>
            </w:r>
            <w:r>
              <w:rPr>
                <w:noProof/>
                <w:webHidden/>
              </w:rPr>
              <w:fldChar w:fldCharType="end"/>
            </w:r>
          </w:hyperlink>
        </w:p>
        <w:p w14:paraId="4DD4C017" w14:textId="738F67D0" w:rsidR="00882BE8" w:rsidRDefault="00882BE8">
          <w:pPr>
            <w:pStyle w:val="TOC2"/>
            <w:tabs>
              <w:tab w:val="right" w:leader="dot" w:pos="7927"/>
            </w:tabs>
            <w:rPr>
              <w:rFonts w:asciiTheme="minorHAnsi" w:eastAsiaTheme="minorEastAsia" w:hAnsiTheme="minorHAnsi"/>
              <w:noProof/>
              <w:sz w:val="22"/>
            </w:rPr>
          </w:pPr>
          <w:hyperlink w:anchor="_Toc23880399" w:history="1">
            <w:r w:rsidRPr="008C09A4">
              <w:rPr>
                <w:rStyle w:val="Hyperlink"/>
                <w:rFonts w:cs="Times New Roman"/>
                <w:noProof/>
              </w:rPr>
              <w:t xml:space="preserve">4.9 Desain </w:t>
            </w:r>
            <w:r w:rsidRPr="008C09A4">
              <w:rPr>
                <w:rStyle w:val="Hyperlink"/>
                <w:rFonts w:cs="Times New Roman"/>
                <w:i/>
                <w:noProof/>
              </w:rPr>
              <w:t xml:space="preserve">User Interface </w:t>
            </w:r>
            <w:r w:rsidRPr="008C09A4">
              <w:rPr>
                <w:rStyle w:val="Hyperlink"/>
                <w:rFonts w:cs="Times New Roman"/>
                <w:noProof/>
              </w:rPr>
              <w:t>(UI)</w:t>
            </w:r>
            <w:r>
              <w:rPr>
                <w:noProof/>
                <w:webHidden/>
              </w:rPr>
              <w:tab/>
            </w:r>
            <w:r>
              <w:rPr>
                <w:noProof/>
                <w:webHidden/>
              </w:rPr>
              <w:fldChar w:fldCharType="begin"/>
            </w:r>
            <w:r>
              <w:rPr>
                <w:noProof/>
                <w:webHidden/>
              </w:rPr>
              <w:instrText xml:space="preserve"> PAGEREF _Toc23880399 \h </w:instrText>
            </w:r>
            <w:r>
              <w:rPr>
                <w:noProof/>
                <w:webHidden/>
              </w:rPr>
            </w:r>
            <w:r>
              <w:rPr>
                <w:noProof/>
                <w:webHidden/>
              </w:rPr>
              <w:fldChar w:fldCharType="separate"/>
            </w:r>
            <w:r>
              <w:rPr>
                <w:noProof/>
                <w:webHidden/>
              </w:rPr>
              <w:t>41</w:t>
            </w:r>
            <w:r>
              <w:rPr>
                <w:noProof/>
                <w:webHidden/>
              </w:rPr>
              <w:fldChar w:fldCharType="end"/>
            </w:r>
          </w:hyperlink>
        </w:p>
        <w:p w14:paraId="75DA18EE" w14:textId="53D69369" w:rsidR="00882BE8" w:rsidRDefault="00882BE8">
          <w:pPr>
            <w:pStyle w:val="TOC3"/>
            <w:tabs>
              <w:tab w:val="right" w:leader="dot" w:pos="7927"/>
            </w:tabs>
            <w:rPr>
              <w:rFonts w:asciiTheme="minorHAnsi" w:eastAsiaTheme="minorEastAsia" w:hAnsiTheme="minorHAnsi"/>
              <w:noProof/>
              <w:sz w:val="22"/>
            </w:rPr>
          </w:pPr>
          <w:hyperlink w:anchor="_Toc23880400" w:history="1">
            <w:r w:rsidRPr="008C09A4">
              <w:rPr>
                <w:rStyle w:val="Hyperlink"/>
                <w:rFonts w:cs="Times New Roman"/>
                <w:noProof/>
              </w:rPr>
              <w:t>4.9.1</w:t>
            </w:r>
            <w:r w:rsidRPr="008C09A4">
              <w:rPr>
                <w:rStyle w:val="Hyperlink"/>
                <w:rFonts w:cs="Times New Roman"/>
                <w:i/>
                <w:noProof/>
              </w:rPr>
              <w:t xml:space="preserve"> User Interface Log In</w:t>
            </w:r>
            <w:r>
              <w:rPr>
                <w:noProof/>
                <w:webHidden/>
              </w:rPr>
              <w:tab/>
            </w:r>
            <w:r>
              <w:rPr>
                <w:noProof/>
                <w:webHidden/>
              </w:rPr>
              <w:fldChar w:fldCharType="begin"/>
            </w:r>
            <w:r>
              <w:rPr>
                <w:noProof/>
                <w:webHidden/>
              </w:rPr>
              <w:instrText xml:space="preserve"> PAGEREF _Toc23880400 \h </w:instrText>
            </w:r>
            <w:r>
              <w:rPr>
                <w:noProof/>
                <w:webHidden/>
              </w:rPr>
            </w:r>
            <w:r>
              <w:rPr>
                <w:noProof/>
                <w:webHidden/>
              </w:rPr>
              <w:fldChar w:fldCharType="separate"/>
            </w:r>
            <w:r>
              <w:rPr>
                <w:noProof/>
                <w:webHidden/>
              </w:rPr>
              <w:t>41</w:t>
            </w:r>
            <w:r>
              <w:rPr>
                <w:noProof/>
                <w:webHidden/>
              </w:rPr>
              <w:fldChar w:fldCharType="end"/>
            </w:r>
          </w:hyperlink>
        </w:p>
        <w:p w14:paraId="4AFB55DA" w14:textId="61F639AD" w:rsidR="00882BE8" w:rsidRDefault="00882BE8">
          <w:pPr>
            <w:pStyle w:val="TOC3"/>
            <w:tabs>
              <w:tab w:val="right" w:leader="dot" w:pos="7927"/>
            </w:tabs>
            <w:rPr>
              <w:rFonts w:asciiTheme="minorHAnsi" w:eastAsiaTheme="minorEastAsia" w:hAnsiTheme="minorHAnsi"/>
              <w:noProof/>
              <w:sz w:val="22"/>
            </w:rPr>
          </w:pPr>
          <w:hyperlink w:anchor="_Toc23880401" w:history="1">
            <w:r w:rsidRPr="008C09A4">
              <w:rPr>
                <w:rStyle w:val="Hyperlink"/>
                <w:rFonts w:cs="Times New Roman"/>
                <w:noProof/>
              </w:rPr>
              <w:t>4.9.2</w:t>
            </w:r>
            <w:r w:rsidRPr="008C09A4">
              <w:rPr>
                <w:rStyle w:val="Hyperlink"/>
                <w:rFonts w:cs="Times New Roman"/>
                <w:i/>
                <w:noProof/>
              </w:rPr>
              <w:t xml:space="preserve"> User Interface</w:t>
            </w:r>
            <w:r w:rsidRPr="008C09A4">
              <w:rPr>
                <w:rStyle w:val="Hyperlink"/>
                <w:rFonts w:cs="Times New Roman"/>
                <w:noProof/>
              </w:rPr>
              <w:t xml:space="preserve"> Tambah User</w:t>
            </w:r>
            <w:r>
              <w:rPr>
                <w:noProof/>
                <w:webHidden/>
              </w:rPr>
              <w:tab/>
            </w:r>
            <w:r>
              <w:rPr>
                <w:noProof/>
                <w:webHidden/>
              </w:rPr>
              <w:fldChar w:fldCharType="begin"/>
            </w:r>
            <w:r>
              <w:rPr>
                <w:noProof/>
                <w:webHidden/>
              </w:rPr>
              <w:instrText xml:space="preserve"> PAGEREF _Toc23880401 \h </w:instrText>
            </w:r>
            <w:r>
              <w:rPr>
                <w:noProof/>
                <w:webHidden/>
              </w:rPr>
            </w:r>
            <w:r>
              <w:rPr>
                <w:noProof/>
                <w:webHidden/>
              </w:rPr>
              <w:fldChar w:fldCharType="separate"/>
            </w:r>
            <w:r>
              <w:rPr>
                <w:noProof/>
                <w:webHidden/>
              </w:rPr>
              <w:t>41</w:t>
            </w:r>
            <w:r>
              <w:rPr>
                <w:noProof/>
                <w:webHidden/>
              </w:rPr>
              <w:fldChar w:fldCharType="end"/>
            </w:r>
          </w:hyperlink>
        </w:p>
        <w:p w14:paraId="27195B8C" w14:textId="104B0241" w:rsidR="00882BE8" w:rsidRDefault="00882BE8">
          <w:pPr>
            <w:pStyle w:val="TOC3"/>
            <w:tabs>
              <w:tab w:val="right" w:leader="dot" w:pos="7927"/>
            </w:tabs>
            <w:rPr>
              <w:rFonts w:asciiTheme="minorHAnsi" w:eastAsiaTheme="minorEastAsia" w:hAnsiTheme="minorHAnsi"/>
              <w:noProof/>
              <w:sz w:val="22"/>
            </w:rPr>
          </w:pPr>
          <w:hyperlink w:anchor="_Toc23880402" w:history="1">
            <w:r w:rsidRPr="008C09A4">
              <w:rPr>
                <w:rStyle w:val="Hyperlink"/>
                <w:rFonts w:cs="Times New Roman"/>
                <w:noProof/>
              </w:rPr>
              <w:t>4.9.3</w:t>
            </w:r>
            <w:r w:rsidRPr="008C09A4">
              <w:rPr>
                <w:rStyle w:val="Hyperlink"/>
                <w:rFonts w:cs="Times New Roman"/>
                <w:i/>
                <w:noProof/>
              </w:rPr>
              <w:t xml:space="preserve"> User Interface </w:t>
            </w:r>
            <w:r w:rsidRPr="008C09A4">
              <w:rPr>
                <w:rStyle w:val="Hyperlink"/>
                <w:rFonts w:cs="Times New Roman"/>
                <w:noProof/>
              </w:rPr>
              <w:t>Edit User</w:t>
            </w:r>
            <w:r>
              <w:rPr>
                <w:noProof/>
                <w:webHidden/>
              </w:rPr>
              <w:tab/>
            </w:r>
            <w:r>
              <w:rPr>
                <w:noProof/>
                <w:webHidden/>
              </w:rPr>
              <w:fldChar w:fldCharType="begin"/>
            </w:r>
            <w:r>
              <w:rPr>
                <w:noProof/>
                <w:webHidden/>
              </w:rPr>
              <w:instrText xml:space="preserve"> PAGEREF _Toc23880402 \h </w:instrText>
            </w:r>
            <w:r>
              <w:rPr>
                <w:noProof/>
                <w:webHidden/>
              </w:rPr>
            </w:r>
            <w:r>
              <w:rPr>
                <w:noProof/>
                <w:webHidden/>
              </w:rPr>
              <w:fldChar w:fldCharType="separate"/>
            </w:r>
            <w:r>
              <w:rPr>
                <w:noProof/>
                <w:webHidden/>
              </w:rPr>
              <w:t>41</w:t>
            </w:r>
            <w:r>
              <w:rPr>
                <w:noProof/>
                <w:webHidden/>
              </w:rPr>
              <w:fldChar w:fldCharType="end"/>
            </w:r>
          </w:hyperlink>
        </w:p>
        <w:p w14:paraId="12D9CB0D" w14:textId="776F1FF4" w:rsidR="00882BE8" w:rsidRDefault="00882BE8">
          <w:pPr>
            <w:pStyle w:val="TOC3"/>
            <w:tabs>
              <w:tab w:val="right" w:leader="dot" w:pos="7927"/>
            </w:tabs>
            <w:rPr>
              <w:rFonts w:asciiTheme="minorHAnsi" w:eastAsiaTheme="minorEastAsia" w:hAnsiTheme="minorHAnsi"/>
              <w:noProof/>
              <w:sz w:val="22"/>
            </w:rPr>
          </w:pPr>
          <w:hyperlink w:anchor="_Toc23880403" w:history="1">
            <w:r w:rsidRPr="008C09A4">
              <w:rPr>
                <w:rStyle w:val="Hyperlink"/>
                <w:rFonts w:cs="Times New Roman"/>
                <w:noProof/>
              </w:rPr>
              <w:t>4.9.4</w:t>
            </w:r>
            <w:r w:rsidRPr="008C09A4">
              <w:rPr>
                <w:rStyle w:val="Hyperlink"/>
                <w:rFonts w:cs="Times New Roman"/>
                <w:i/>
                <w:noProof/>
              </w:rPr>
              <w:t xml:space="preserve"> User Interface History Log in</w:t>
            </w:r>
            <w:r>
              <w:rPr>
                <w:noProof/>
                <w:webHidden/>
              </w:rPr>
              <w:tab/>
            </w:r>
            <w:r>
              <w:rPr>
                <w:noProof/>
                <w:webHidden/>
              </w:rPr>
              <w:fldChar w:fldCharType="begin"/>
            </w:r>
            <w:r>
              <w:rPr>
                <w:noProof/>
                <w:webHidden/>
              </w:rPr>
              <w:instrText xml:space="preserve"> PAGEREF _Toc23880403 \h </w:instrText>
            </w:r>
            <w:r>
              <w:rPr>
                <w:noProof/>
                <w:webHidden/>
              </w:rPr>
            </w:r>
            <w:r>
              <w:rPr>
                <w:noProof/>
                <w:webHidden/>
              </w:rPr>
              <w:fldChar w:fldCharType="separate"/>
            </w:r>
            <w:r>
              <w:rPr>
                <w:noProof/>
                <w:webHidden/>
              </w:rPr>
              <w:t>42</w:t>
            </w:r>
            <w:r>
              <w:rPr>
                <w:noProof/>
                <w:webHidden/>
              </w:rPr>
              <w:fldChar w:fldCharType="end"/>
            </w:r>
          </w:hyperlink>
        </w:p>
        <w:p w14:paraId="484F663F" w14:textId="40D9B784" w:rsidR="00882BE8" w:rsidRDefault="00882BE8">
          <w:pPr>
            <w:pStyle w:val="TOC3"/>
            <w:tabs>
              <w:tab w:val="right" w:leader="dot" w:pos="7927"/>
            </w:tabs>
            <w:rPr>
              <w:rFonts w:asciiTheme="minorHAnsi" w:eastAsiaTheme="minorEastAsia" w:hAnsiTheme="minorHAnsi"/>
              <w:noProof/>
              <w:sz w:val="22"/>
            </w:rPr>
          </w:pPr>
          <w:hyperlink w:anchor="_Toc23880404" w:history="1">
            <w:r w:rsidRPr="008C09A4">
              <w:rPr>
                <w:rStyle w:val="Hyperlink"/>
                <w:rFonts w:cs="Times New Roman"/>
                <w:noProof/>
              </w:rPr>
              <w:t>4.9.5</w:t>
            </w:r>
            <w:r w:rsidRPr="008C09A4">
              <w:rPr>
                <w:rStyle w:val="Hyperlink"/>
                <w:rFonts w:cs="Times New Roman"/>
                <w:i/>
                <w:noProof/>
              </w:rPr>
              <w:t xml:space="preserve"> User Interface History Tracker</w:t>
            </w:r>
            <w:r>
              <w:rPr>
                <w:noProof/>
                <w:webHidden/>
              </w:rPr>
              <w:tab/>
            </w:r>
            <w:r>
              <w:rPr>
                <w:noProof/>
                <w:webHidden/>
              </w:rPr>
              <w:fldChar w:fldCharType="begin"/>
            </w:r>
            <w:r>
              <w:rPr>
                <w:noProof/>
                <w:webHidden/>
              </w:rPr>
              <w:instrText xml:space="preserve"> PAGEREF _Toc23880404 \h </w:instrText>
            </w:r>
            <w:r>
              <w:rPr>
                <w:noProof/>
                <w:webHidden/>
              </w:rPr>
            </w:r>
            <w:r>
              <w:rPr>
                <w:noProof/>
                <w:webHidden/>
              </w:rPr>
              <w:fldChar w:fldCharType="separate"/>
            </w:r>
            <w:r>
              <w:rPr>
                <w:noProof/>
                <w:webHidden/>
              </w:rPr>
              <w:t>42</w:t>
            </w:r>
            <w:r>
              <w:rPr>
                <w:noProof/>
                <w:webHidden/>
              </w:rPr>
              <w:fldChar w:fldCharType="end"/>
            </w:r>
          </w:hyperlink>
        </w:p>
        <w:p w14:paraId="29126564" w14:textId="547CDB22" w:rsidR="00882BE8" w:rsidRDefault="00882BE8">
          <w:pPr>
            <w:pStyle w:val="TOC3"/>
            <w:tabs>
              <w:tab w:val="right" w:leader="dot" w:pos="7927"/>
            </w:tabs>
            <w:rPr>
              <w:rFonts w:asciiTheme="minorHAnsi" w:eastAsiaTheme="minorEastAsia" w:hAnsiTheme="minorHAnsi"/>
              <w:noProof/>
              <w:sz w:val="22"/>
            </w:rPr>
          </w:pPr>
          <w:hyperlink w:anchor="_Toc23880405" w:history="1">
            <w:r w:rsidRPr="008C09A4">
              <w:rPr>
                <w:rStyle w:val="Hyperlink"/>
                <w:rFonts w:cs="Times New Roman"/>
                <w:noProof/>
              </w:rPr>
              <w:t>4.9.6</w:t>
            </w:r>
            <w:r w:rsidRPr="008C09A4">
              <w:rPr>
                <w:rStyle w:val="Hyperlink"/>
                <w:rFonts w:cs="Times New Roman"/>
                <w:i/>
                <w:noProof/>
              </w:rPr>
              <w:t xml:space="preserve"> User Interface History </w:t>
            </w:r>
            <w:r w:rsidRPr="008C09A4">
              <w:rPr>
                <w:rStyle w:val="Hyperlink"/>
                <w:rFonts w:cs="Times New Roman"/>
                <w:noProof/>
              </w:rPr>
              <w:t>Aktuator</w:t>
            </w:r>
            <w:r>
              <w:rPr>
                <w:noProof/>
                <w:webHidden/>
              </w:rPr>
              <w:tab/>
            </w:r>
            <w:r>
              <w:rPr>
                <w:noProof/>
                <w:webHidden/>
              </w:rPr>
              <w:fldChar w:fldCharType="begin"/>
            </w:r>
            <w:r>
              <w:rPr>
                <w:noProof/>
                <w:webHidden/>
              </w:rPr>
              <w:instrText xml:space="preserve"> PAGEREF _Toc23880405 \h </w:instrText>
            </w:r>
            <w:r>
              <w:rPr>
                <w:noProof/>
                <w:webHidden/>
              </w:rPr>
            </w:r>
            <w:r>
              <w:rPr>
                <w:noProof/>
                <w:webHidden/>
              </w:rPr>
              <w:fldChar w:fldCharType="separate"/>
            </w:r>
            <w:r>
              <w:rPr>
                <w:noProof/>
                <w:webHidden/>
              </w:rPr>
              <w:t>42</w:t>
            </w:r>
            <w:r>
              <w:rPr>
                <w:noProof/>
                <w:webHidden/>
              </w:rPr>
              <w:fldChar w:fldCharType="end"/>
            </w:r>
          </w:hyperlink>
        </w:p>
        <w:p w14:paraId="41C87363" w14:textId="3AED2673" w:rsidR="00882BE8" w:rsidRDefault="00882BE8">
          <w:pPr>
            <w:pStyle w:val="TOC3"/>
            <w:tabs>
              <w:tab w:val="right" w:leader="dot" w:pos="7927"/>
            </w:tabs>
            <w:rPr>
              <w:rFonts w:asciiTheme="minorHAnsi" w:eastAsiaTheme="minorEastAsia" w:hAnsiTheme="minorHAnsi"/>
              <w:noProof/>
              <w:sz w:val="22"/>
            </w:rPr>
          </w:pPr>
          <w:hyperlink w:anchor="_Toc23880406" w:history="1">
            <w:r w:rsidRPr="008C09A4">
              <w:rPr>
                <w:rStyle w:val="Hyperlink"/>
                <w:rFonts w:cs="Times New Roman"/>
                <w:noProof/>
              </w:rPr>
              <w:t>4.9.7</w:t>
            </w:r>
            <w:r w:rsidRPr="008C09A4">
              <w:rPr>
                <w:rStyle w:val="Hyperlink"/>
                <w:rFonts w:cs="Times New Roman"/>
                <w:i/>
                <w:noProof/>
              </w:rPr>
              <w:t xml:space="preserve"> User Interface </w:t>
            </w:r>
            <w:r w:rsidRPr="008C09A4">
              <w:rPr>
                <w:rStyle w:val="Hyperlink"/>
                <w:rFonts w:cs="Times New Roman"/>
                <w:noProof/>
              </w:rPr>
              <w:t>Grafik Sensor</w:t>
            </w:r>
            <w:r>
              <w:rPr>
                <w:noProof/>
                <w:webHidden/>
              </w:rPr>
              <w:tab/>
            </w:r>
            <w:r>
              <w:rPr>
                <w:noProof/>
                <w:webHidden/>
              </w:rPr>
              <w:fldChar w:fldCharType="begin"/>
            </w:r>
            <w:r>
              <w:rPr>
                <w:noProof/>
                <w:webHidden/>
              </w:rPr>
              <w:instrText xml:space="preserve"> PAGEREF _Toc23880406 \h </w:instrText>
            </w:r>
            <w:r>
              <w:rPr>
                <w:noProof/>
                <w:webHidden/>
              </w:rPr>
            </w:r>
            <w:r>
              <w:rPr>
                <w:noProof/>
                <w:webHidden/>
              </w:rPr>
              <w:fldChar w:fldCharType="separate"/>
            </w:r>
            <w:r>
              <w:rPr>
                <w:noProof/>
                <w:webHidden/>
              </w:rPr>
              <w:t>42</w:t>
            </w:r>
            <w:r>
              <w:rPr>
                <w:noProof/>
                <w:webHidden/>
              </w:rPr>
              <w:fldChar w:fldCharType="end"/>
            </w:r>
          </w:hyperlink>
        </w:p>
        <w:p w14:paraId="41FF706F" w14:textId="1D55BC6D" w:rsidR="00882BE8" w:rsidRDefault="00882BE8">
          <w:pPr>
            <w:pStyle w:val="TOC3"/>
            <w:tabs>
              <w:tab w:val="right" w:leader="dot" w:pos="7927"/>
            </w:tabs>
            <w:rPr>
              <w:rFonts w:asciiTheme="minorHAnsi" w:eastAsiaTheme="minorEastAsia" w:hAnsiTheme="minorHAnsi"/>
              <w:noProof/>
              <w:sz w:val="22"/>
            </w:rPr>
          </w:pPr>
          <w:hyperlink w:anchor="_Toc23880407" w:history="1">
            <w:r w:rsidRPr="008C09A4">
              <w:rPr>
                <w:rStyle w:val="Hyperlink"/>
                <w:rFonts w:cs="Times New Roman"/>
                <w:noProof/>
              </w:rPr>
              <w:t>4.9.8</w:t>
            </w:r>
            <w:r w:rsidRPr="008C09A4">
              <w:rPr>
                <w:rStyle w:val="Hyperlink"/>
                <w:rFonts w:cs="Times New Roman"/>
                <w:i/>
                <w:noProof/>
              </w:rPr>
              <w:t xml:space="preserve"> User Interface</w:t>
            </w:r>
            <w:r w:rsidRPr="008C09A4">
              <w:rPr>
                <w:rStyle w:val="Hyperlink"/>
                <w:rFonts w:cs="Times New Roman"/>
                <w:noProof/>
              </w:rPr>
              <w:t xml:space="preserve"> Nilai </w:t>
            </w:r>
            <w:r w:rsidRPr="008C09A4">
              <w:rPr>
                <w:rStyle w:val="Hyperlink"/>
                <w:rFonts w:cs="Times New Roman"/>
                <w:i/>
                <w:noProof/>
              </w:rPr>
              <w:t>Setpoint</w:t>
            </w:r>
            <w:r>
              <w:rPr>
                <w:noProof/>
                <w:webHidden/>
              </w:rPr>
              <w:tab/>
            </w:r>
            <w:r>
              <w:rPr>
                <w:noProof/>
                <w:webHidden/>
              </w:rPr>
              <w:fldChar w:fldCharType="begin"/>
            </w:r>
            <w:r>
              <w:rPr>
                <w:noProof/>
                <w:webHidden/>
              </w:rPr>
              <w:instrText xml:space="preserve"> PAGEREF _Toc23880407 \h </w:instrText>
            </w:r>
            <w:r>
              <w:rPr>
                <w:noProof/>
                <w:webHidden/>
              </w:rPr>
            </w:r>
            <w:r>
              <w:rPr>
                <w:noProof/>
                <w:webHidden/>
              </w:rPr>
              <w:fldChar w:fldCharType="separate"/>
            </w:r>
            <w:r>
              <w:rPr>
                <w:noProof/>
                <w:webHidden/>
              </w:rPr>
              <w:t>42</w:t>
            </w:r>
            <w:r>
              <w:rPr>
                <w:noProof/>
                <w:webHidden/>
              </w:rPr>
              <w:fldChar w:fldCharType="end"/>
            </w:r>
          </w:hyperlink>
        </w:p>
        <w:p w14:paraId="7F89397F" w14:textId="4B8D9CCF" w:rsidR="00882BE8" w:rsidRDefault="00882BE8">
          <w:pPr>
            <w:pStyle w:val="TOC3"/>
            <w:tabs>
              <w:tab w:val="right" w:leader="dot" w:pos="7927"/>
            </w:tabs>
            <w:rPr>
              <w:rFonts w:asciiTheme="minorHAnsi" w:eastAsiaTheme="minorEastAsia" w:hAnsiTheme="minorHAnsi"/>
              <w:noProof/>
              <w:sz w:val="22"/>
            </w:rPr>
          </w:pPr>
          <w:hyperlink w:anchor="_Toc23880408" w:history="1">
            <w:r w:rsidRPr="008C09A4">
              <w:rPr>
                <w:rStyle w:val="Hyperlink"/>
                <w:rFonts w:cs="Times New Roman"/>
                <w:noProof/>
              </w:rPr>
              <w:t>4.9.9</w:t>
            </w:r>
            <w:r w:rsidRPr="008C09A4">
              <w:rPr>
                <w:rStyle w:val="Hyperlink"/>
                <w:rFonts w:cs="Times New Roman"/>
                <w:i/>
                <w:noProof/>
              </w:rPr>
              <w:t xml:space="preserve"> User Interface </w:t>
            </w:r>
            <w:r w:rsidRPr="008C09A4">
              <w:rPr>
                <w:rStyle w:val="Hyperlink"/>
                <w:rFonts w:cs="Times New Roman"/>
                <w:noProof/>
              </w:rPr>
              <w:t>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_Toc23880408 \h </w:instrText>
            </w:r>
            <w:r>
              <w:rPr>
                <w:noProof/>
                <w:webHidden/>
              </w:rPr>
            </w:r>
            <w:r>
              <w:rPr>
                <w:noProof/>
                <w:webHidden/>
              </w:rPr>
              <w:fldChar w:fldCharType="separate"/>
            </w:r>
            <w:r>
              <w:rPr>
                <w:noProof/>
                <w:webHidden/>
              </w:rPr>
              <w:t>43</w:t>
            </w:r>
            <w:r>
              <w:rPr>
                <w:noProof/>
                <w:webHidden/>
              </w:rPr>
              <w:fldChar w:fldCharType="end"/>
            </w:r>
          </w:hyperlink>
        </w:p>
        <w:p w14:paraId="4E6FC1E9" w14:textId="7F91D360" w:rsidR="00882BE8" w:rsidRDefault="00882BE8">
          <w:pPr>
            <w:pStyle w:val="TOC3"/>
            <w:tabs>
              <w:tab w:val="right" w:leader="dot" w:pos="7927"/>
            </w:tabs>
            <w:rPr>
              <w:rFonts w:asciiTheme="minorHAnsi" w:eastAsiaTheme="minorEastAsia" w:hAnsiTheme="minorHAnsi"/>
              <w:noProof/>
              <w:sz w:val="22"/>
            </w:rPr>
          </w:pPr>
          <w:hyperlink w:anchor="_Toc23880409" w:history="1">
            <w:r w:rsidRPr="008C09A4">
              <w:rPr>
                <w:rStyle w:val="Hyperlink"/>
                <w:rFonts w:cs="Times New Roman"/>
                <w:noProof/>
              </w:rPr>
              <w:t>4.9.10</w:t>
            </w:r>
            <w:r w:rsidRPr="008C09A4">
              <w:rPr>
                <w:rStyle w:val="Hyperlink"/>
                <w:rFonts w:cs="Times New Roman"/>
                <w:i/>
                <w:noProof/>
              </w:rPr>
              <w:t xml:space="preserve"> User Interface </w:t>
            </w:r>
            <w:r w:rsidRPr="008C09A4">
              <w:rPr>
                <w:rStyle w:val="Hyperlink"/>
                <w:rFonts w:cs="Times New Roman"/>
                <w:noProof/>
              </w:rPr>
              <w:t>Grafik Aktuator</w:t>
            </w:r>
            <w:r>
              <w:rPr>
                <w:noProof/>
                <w:webHidden/>
              </w:rPr>
              <w:tab/>
            </w:r>
            <w:r>
              <w:rPr>
                <w:noProof/>
                <w:webHidden/>
              </w:rPr>
              <w:fldChar w:fldCharType="begin"/>
            </w:r>
            <w:r>
              <w:rPr>
                <w:noProof/>
                <w:webHidden/>
              </w:rPr>
              <w:instrText xml:space="preserve"> PAGEREF _Toc23880409 \h </w:instrText>
            </w:r>
            <w:r>
              <w:rPr>
                <w:noProof/>
                <w:webHidden/>
              </w:rPr>
            </w:r>
            <w:r>
              <w:rPr>
                <w:noProof/>
                <w:webHidden/>
              </w:rPr>
              <w:fldChar w:fldCharType="separate"/>
            </w:r>
            <w:r>
              <w:rPr>
                <w:noProof/>
                <w:webHidden/>
              </w:rPr>
              <w:t>43</w:t>
            </w:r>
            <w:r>
              <w:rPr>
                <w:noProof/>
                <w:webHidden/>
              </w:rPr>
              <w:fldChar w:fldCharType="end"/>
            </w:r>
          </w:hyperlink>
        </w:p>
        <w:p w14:paraId="306EDC64" w14:textId="247D01E5" w:rsidR="00882BE8" w:rsidRDefault="00882BE8">
          <w:pPr>
            <w:pStyle w:val="TOC3"/>
            <w:tabs>
              <w:tab w:val="right" w:leader="dot" w:pos="7927"/>
            </w:tabs>
            <w:rPr>
              <w:rFonts w:asciiTheme="minorHAnsi" w:eastAsiaTheme="minorEastAsia" w:hAnsiTheme="minorHAnsi"/>
              <w:noProof/>
              <w:sz w:val="22"/>
            </w:rPr>
          </w:pPr>
          <w:hyperlink w:anchor="_Toc23880410" w:history="1">
            <w:r w:rsidRPr="008C09A4">
              <w:rPr>
                <w:rStyle w:val="Hyperlink"/>
                <w:rFonts w:cs="Times New Roman"/>
                <w:noProof/>
              </w:rPr>
              <w:t>4.9.11</w:t>
            </w:r>
            <w:r w:rsidRPr="008C09A4">
              <w:rPr>
                <w:rStyle w:val="Hyperlink"/>
                <w:rFonts w:cs="Times New Roman"/>
                <w:i/>
                <w:noProof/>
              </w:rPr>
              <w:t xml:space="preserve"> User Interface Log Out</w:t>
            </w:r>
            <w:r>
              <w:rPr>
                <w:noProof/>
                <w:webHidden/>
              </w:rPr>
              <w:tab/>
            </w:r>
            <w:r>
              <w:rPr>
                <w:noProof/>
                <w:webHidden/>
              </w:rPr>
              <w:fldChar w:fldCharType="begin"/>
            </w:r>
            <w:r>
              <w:rPr>
                <w:noProof/>
                <w:webHidden/>
              </w:rPr>
              <w:instrText xml:space="preserve"> PAGEREF _Toc23880410 \h </w:instrText>
            </w:r>
            <w:r>
              <w:rPr>
                <w:noProof/>
                <w:webHidden/>
              </w:rPr>
            </w:r>
            <w:r>
              <w:rPr>
                <w:noProof/>
                <w:webHidden/>
              </w:rPr>
              <w:fldChar w:fldCharType="separate"/>
            </w:r>
            <w:r>
              <w:rPr>
                <w:noProof/>
                <w:webHidden/>
              </w:rPr>
              <w:t>43</w:t>
            </w:r>
            <w:r>
              <w:rPr>
                <w:noProof/>
                <w:webHidden/>
              </w:rPr>
              <w:fldChar w:fldCharType="end"/>
            </w:r>
          </w:hyperlink>
        </w:p>
        <w:p w14:paraId="2809AC84" w14:textId="28B7C0DD" w:rsidR="00882BE8" w:rsidRDefault="00882BE8">
          <w:pPr>
            <w:pStyle w:val="TOC2"/>
            <w:tabs>
              <w:tab w:val="right" w:leader="dot" w:pos="7927"/>
            </w:tabs>
            <w:rPr>
              <w:rFonts w:asciiTheme="minorHAnsi" w:eastAsiaTheme="minorEastAsia" w:hAnsiTheme="minorHAnsi"/>
              <w:noProof/>
              <w:sz w:val="22"/>
            </w:rPr>
          </w:pPr>
          <w:hyperlink w:anchor="_Toc23880411" w:history="1">
            <w:r w:rsidRPr="008C09A4">
              <w:rPr>
                <w:rStyle w:val="Hyperlink"/>
                <w:rFonts w:cs="Times New Roman"/>
                <w:noProof/>
              </w:rPr>
              <w:t>4.10 Pengujian Sistem</w:t>
            </w:r>
            <w:r>
              <w:rPr>
                <w:noProof/>
                <w:webHidden/>
              </w:rPr>
              <w:tab/>
            </w:r>
            <w:r>
              <w:rPr>
                <w:noProof/>
                <w:webHidden/>
              </w:rPr>
              <w:fldChar w:fldCharType="begin"/>
            </w:r>
            <w:r>
              <w:rPr>
                <w:noProof/>
                <w:webHidden/>
              </w:rPr>
              <w:instrText xml:space="preserve"> PAGEREF _Toc23880411 \h </w:instrText>
            </w:r>
            <w:r>
              <w:rPr>
                <w:noProof/>
                <w:webHidden/>
              </w:rPr>
            </w:r>
            <w:r>
              <w:rPr>
                <w:noProof/>
                <w:webHidden/>
              </w:rPr>
              <w:fldChar w:fldCharType="separate"/>
            </w:r>
            <w:r>
              <w:rPr>
                <w:noProof/>
                <w:webHidden/>
              </w:rPr>
              <w:t>43</w:t>
            </w:r>
            <w:r>
              <w:rPr>
                <w:noProof/>
                <w:webHidden/>
              </w:rPr>
              <w:fldChar w:fldCharType="end"/>
            </w:r>
          </w:hyperlink>
        </w:p>
        <w:p w14:paraId="162C02AC" w14:textId="7ABA3F58" w:rsidR="00882BE8" w:rsidRDefault="00882BE8">
          <w:pPr>
            <w:pStyle w:val="TOC3"/>
            <w:tabs>
              <w:tab w:val="right" w:leader="dot" w:pos="7927"/>
            </w:tabs>
            <w:rPr>
              <w:rFonts w:asciiTheme="minorHAnsi" w:eastAsiaTheme="minorEastAsia" w:hAnsiTheme="minorHAnsi"/>
              <w:noProof/>
              <w:sz w:val="22"/>
            </w:rPr>
          </w:pPr>
          <w:hyperlink w:anchor="_Toc23880412" w:history="1">
            <w:r w:rsidRPr="008C09A4">
              <w:rPr>
                <w:rStyle w:val="Hyperlink"/>
                <w:rFonts w:cs="Times New Roman"/>
                <w:noProof/>
              </w:rPr>
              <w:t xml:space="preserve">4.10.1 Pengujian </w:t>
            </w:r>
            <w:r w:rsidRPr="008C09A4">
              <w:rPr>
                <w:rStyle w:val="Hyperlink"/>
                <w:rFonts w:cs="Times New Roman"/>
                <w:i/>
                <w:noProof/>
              </w:rPr>
              <w:t xml:space="preserve">Solar Tracker </w:t>
            </w:r>
            <w:r w:rsidRPr="008C09A4">
              <w:rPr>
                <w:rStyle w:val="Hyperlink"/>
                <w:rFonts w:cs="Times New Roman"/>
                <w:noProof/>
              </w:rPr>
              <w:t>Tanpa Metode</w:t>
            </w:r>
            <w:r w:rsidRPr="008C09A4">
              <w:rPr>
                <w:rStyle w:val="Hyperlink"/>
                <w:rFonts w:cs="Times New Roman"/>
                <w:i/>
                <w:noProof/>
              </w:rPr>
              <w:t xml:space="preserve"> Fuzzy</w:t>
            </w:r>
            <w:r>
              <w:rPr>
                <w:noProof/>
                <w:webHidden/>
              </w:rPr>
              <w:tab/>
            </w:r>
            <w:r>
              <w:rPr>
                <w:noProof/>
                <w:webHidden/>
              </w:rPr>
              <w:fldChar w:fldCharType="begin"/>
            </w:r>
            <w:r>
              <w:rPr>
                <w:noProof/>
                <w:webHidden/>
              </w:rPr>
              <w:instrText xml:space="preserve"> PAGEREF _Toc23880412 \h </w:instrText>
            </w:r>
            <w:r>
              <w:rPr>
                <w:noProof/>
                <w:webHidden/>
              </w:rPr>
            </w:r>
            <w:r>
              <w:rPr>
                <w:noProof/>
                <w:webHidden/>
              </w:rPr>
              <w:fldChar w:fldCharType="separate"/>
            </w:r>
            <w:r>
              <w:rPr>
                <w:noProof/>
                <w:webHidden/>
              </w:rPr>
              <w:t>43</w:t>
            </w:r>
            <w:r>
              <w:rPr>
                <w:noProof/>
                <w:webHidden/>
              </w:rPr>
              <w:fldChar w:fldCharType="end"/>
            </w:r>
          </w:hyperlink>
        </w:p>
        <w:p w14:paraId="316F353C" w14:textId="5D3FB27B" w:rsidR="00882BE8" w:rsidRDefault="00882BE8">
          <w:pPr>
            <w:pStyle w:val="TOC3"/>
            <w:tabs>
              <w:tab w:val="right" w:leader="dot" w:pos="7927"/>
            </w:tabs>
            <w:rPr>
              <w:rFonts w:asciiTheme="minorHAnsi" w:eastAsiaTheme="minorEastAsia" w:hAnsiTheme="minorHAnsi"/>
              <w:noProof/>
              <w:sz w:val="22"/>
            </w:rPr>
          </w:pPr>
          <w:hyperlink w:anchor="_Toc23880413" w:history="1">
            <w:r w:rsidRPr="008C09A4">
              <w:rPr>
                <w:rStyle w:val="Hyperlink"/>
                <w:rFonts w:cs="Times New Roman"/>
                <w:noProof/>
              </w:rPr>
              <w:t xml:space="preserve">4.10.2 Pengujian </w:t>
            </w:r>
            <w:r w:rsidRPr="008C09A4">
              <w:rPr>
                <w:rStyle w:val="Hyperlink"/>
                <w:rFonts w:cs="Times New Roman"/>
                <w:i/>
                <w:noProof/>
              </w:rPr>
              <w:t xml:space="preserve">Solar Tracker </w:t>
            </w:r>
            <w:r w:rsidRPr="008C09A4">
              <w:rPr>
                <w:rStyle w:val="Hyperlink"/>
                <w:rFonts w:cs="Times New Roman"/>
                <w:noProof/>
              </w:rPr>
              <w:t>dengan Metode</w:t>
            </w:r>
            <w:r w:rsidRPr="008C09A4">
              <w:rPr>
                <w:rStyle w:val="Hyperlink"/>
                <w:rFonts w:cs="Times New Roman"/>
                <w:i/>
                <w:noProof/>
              </w:rPr>
              <w:t xml:space="preserve"> Fuzzy</w:t>
            </w:r>
            <w:r>
              <w:rPr>
                <w:noProof/>
                <w:webHidden/>
              </w:rPr>
              <w:tab/>
            </w:r>
            <w:r>
              <w:rPr>
                <w:noProof/>
                <w:webHidden/>
              </w:rPr>
              <w:fldChar w:fldCharType="begin"/>
            </w:r>
            <w:r>
              <w:rPr>
                <w:noProof/>
                <w:webHidden/>
              </w:rPr>
              <w:instrText xml:space="preserve"> PAGEREF _Toc23880413 \h </w:instrText>
            </w:r>
            <w:r>
              <w:rPr>
                <w:noProof/>
                <w:webHidden/>
              </w:rPr>
            </w:r>
            <w:r>
              <w:rPr>
                <w:noProof/>
                <w:webHidden/>
              </w:rPr>
              <w:fldChar w:fldCharType="separate"/>
            </w:r>
            <w:r>
              <w:rPr>
                <w:noProof/>
                <w:webHidden/>
              </w:rPr>
              <w:t>44</w:t>
            </w:r>
            <w:r>
              <w:rPr>
                <w:noProof/>
                <w:webHidden/>
              </w:rPr>
              <w:fldChar w:fldCharType="end"/>
            </w:r>
          </w:hyperlink>
        </w:p>
        <w:p w14:paraId="125A13D8" w14:textId="51FED389" w:rsidR="00882BE8" w:rsidRDefault="00882BE8">
          <w:pPr>
            <w:pStyle w:val="TOC3"/>
            <w:tabs>
              <w:tab w:val="right" w:leader="dot" w:pos="7927"/>
            </w:tabs>
            <w:rPr>
              <w:rFonts w:asciiTheme="minorHAnsi" w:eastAsiaTheme="minorEastAsia" w:hAnsiTheme="minorHAnsi"/>
              <w:noProof/>
              <w:sz w:val="22"/>
            </w:rPr>
          </w:pPr>
          <w:hyperlink w:anchor="_Toc23880414" w:history="1">
            <w:r w:rsidRPr="008C09A4">
              <w:rPr>
                <w:rStyle w:val="Hyperlink"/>
                <w:rFonts w:cs="Times New Roman"/>
                <w:noProof/>
              </w:rPr>
              <w:t xml:space="preserve">4.10.3 Pengujian Aktuator </w:t>
            </w:r>
            <w:r w:rsidRPr="008C09A4">
              <w:rPr>
                <w:rStyle w:val="Hyperlink"/>
                <w:rFonts w:cs="Times New Roman"/>
                <w:i/>
                <w:noProof/>
              </w:rPr>
              <w:t xml:space="preserve"> </w:t>
            </w:r>
            <w:r w:rsidRPr="008C09A4">
              <w:rPr>
                <w:rStyle w:val="Hyperlink"/>
                <w:rFonts w:cs="Times New Roman"/>
                <w:noProof/>
              </w:rPr>
              <w:t>dengan Metode</w:t>
            </w:r>
            <w:r w:rsidRPr="008C09A4">
              <w:rPr>
                <w:rStyle w:val="Hyperlink"/>
                <w:rFonts w:cs="Times New Roman"/>
                <w:i/>
                <w:noProof/>
              </w:rPr>
              <w:t xml:space="preserve"> </w:t>
            </w:r>
            <w:r w:rsidRPr="008C09A4">
              <w:rPr>
                <w:rStyle w:val="Hyperlink"/>
                <w:rFonts w:cs="Times New Roman"/>
                <w:noProof/>
              </w:rPr>
              <w:t>PID</w:t>
            </w:r>
            <w:r>
              <w:rPr>
                <w:noProof/>
                <w:webHidden/>
              </w:rPr>
              <w:tab/>
            </w:r>
            <w:r>
              <w:rPr>
                <w:noProof/>
                <w:webHidden/>
              </w:rPr>
              <w:fldChar w:fldCharType="begin"/>
            </w:r>
            <w:r>
              <w:rPr>
                <w:noProof/>
                <w:webHidden/>
              </w:rPr>
              <w:instrText xml:space="preserve"> PAGEREF _Toc23880414 \h </w:instrText>
            </w:r>
            <w:r>
              <w:rPr>
                <w:noProof/>
                <w:webHidden/>
              </w:rPr>
            </w:r>
            <w:r>
              <w:rPr>
                <w:noProof/>
                <w:webHidden/>
              </w:rPr>
              <w:fldChar w:fldCharType="separate"/>
            </w:r>
            <w:r>
              <w:rPr>
                <w:noProof/>
                <w:webHidden/>
              </w:rPr>
              <w:t>44</w:t>
            </w:r>
            <w:r>
              <w:rPr>
                <w:noProof/>
                <w:webHidden/>
              </w:rPr>
              <w:fldChar w:fldCharType="end"/>
            </w:r>
          </w:hyperlink>
        </w:p>
        <w:p w14:paraId="24B7FF2A" w14:textId="6F1F7C82" w:rsidR="00882BE8" w:rsidRDefault="00882BE8">
          <w:pPr>
            <w:pStyle w:val="TOC3"/>
            <w:tabs>
              <w:tab w:val="right" w:leader="dot" w:pos="7927"/>
            </w:tabs>
            <w:rPr>
              <w:rFonts w:asciiTheme="minorHAnsi" w:eastAsiaTheme="minorEastAsia" w:hAnsiTheme="minorHAnsi"/>
              <w:noProof/>
              <w:sz w:val="22"/>
            </w:rPr>
          </w:pPr>
          <w:hyperlink w:anchor="_Toc23880415" w:history="1">
            <w:r w:rsidRPr="008C09A4">
              <w:rPr>
                <w:rStyle w:val="Hyperlink"/>
                <w:rFonts w:cs="Times New Roman"/>
                <w:noProof/>
              </w:rPr>
              <w:t>4.10.4 Pengujian Aktuator dengan Metode</w:t>
            </w:r>
            <w:r w:rsidRPr="008C09A4">
              <w:rPr>
                <w:rStyle w:val="Hyperlink"/>
                <w:rFonts w:cs="Times New Roman"/>
                <w:i/>
                <w:noProof/>
              </w:rPr>
              <w:t xml:space="preserve"> </w:t>
            </w:r>
            <w:r w:rsidRPr="008C09A4">
              <w:rPr>
                <w:rStyle w:val="Hyperlink"/>
                <w:rFonts w:cs="Times New Roman"/>
                <w:noProof/>
              </w:rPr>
              <w:t>PID</w:t>
            </w:r>
            <w:r>
              <w:rPr>
                <w:noProof/>
                <w:webHidden/>
              </w:rPr>
              <w:tab/>
            </w:r>
            <w:r>
              <w:rPr>
                <w:noProof/>
                <w:webHidden/>
              </w:rPr>
              <w:fldChar w:fldCharType="begin"/>
            </w:r>
            <w:r>
              <w:rPr>
                <w:noProof/>
                <w:webHidden/>
              </w:rPr>
              <w:instrText xml:space="preserve"> PAGEREF _Toc23880415 \h </w:instrText>
            </w:r>
            <w:r>
              <w:rPr>
                <w:noProof/>
                <w:webHidden/>
              </w:rPr>
            </w:r>
            <w:r>
              <w:rPr>
                <w:noProof/>
                <w:webHidden/>
              </w:rPr>
              <w:fldChar w:fldCharType="separate"/>
            </w:r>
            <w:r>
              <w:rPr>
                <w:noProof/>
                <w:webHidden/>
              </w:rPr>
              <w:t>45</w:t>
            </w:r>
            <w:r>
              <w:rPr>
                <w:noProof/>
                <w:webHidden/>
              </w:rPr>
              <w:fldChar w:fldCharType="end"/>
            </w:r>
          </w:hyperlink>
        </w:p>
        <w:p w14:paraId="41C4C2DA" w14:textId="63A9C5B9" w:rsidR="00882BE8" w:rsidRDefault="00882BE8">
          <w:pPr>
            <w:pStyle w:val="TOC1"/>
            <w:tabs>
              <w:tab w:val="right" w:leader="dot" w:pos="7927"/>
            </w:tabs>
            <w:rPr>
              <w:rFonts w:asciiTheme="minorHAnsi" w:eastAsiaTheme="minorEastAsia" w:hAnsiTheme="minorHAnsi"/>
              <w:noProof/>
              <w:sz w:val="22"/>
            </w:rPr>
          </w:pPr>
          <w:hyperlink w:anchor="_Toc23880416" w:history="1">
            <w:r w:rsidRPr="008C09A4">
              <w:rPr>
                <w:rStyle w:val="Hyperlink"/>
                <w:noProof/>
              </w:rPr>
              <w:t>BAB 5. HASIL DAN PEMBAHASAN</w:t>
            </w:r>
            <w:r>
              <w:rPr>
                <w:noProof/>
                <w:webHidden/>
              </w:rPr>
              <w:tab/>
            </w:r>
            <w:r>
              <w:rPr>
                <w:noProof/>
                <w:webHidden/>
              </w:rPr>
              <w:fldChar w:fldCharType="begin"/>
            </w:r>
            <w:r>
              <w:rPr>
                <w:noProof/>
                <w:webHidden/>
              </w:rPr>
              <w:instrText xml:space="preserve"> PAGEREF _Toc23880416 \h </w:instrText>
            </w:r>
            <w:r>
              <w:rPr>
                <w:noProof/>
                <w:webHidden/>
              </w:rPr>
            </w:r>
            <w:r>
              <w:rPr>
                <w:noProof/>
                <w:webHidden/>
              </w:rPr>
              <w:fldChar w:fldCharType="separate"/>
            </w:r>
            <w:r>
              <w:rPr>
                <w:noProof/>
                <w:webHidden/>
              </w:rPr>
              <w:t>46</w:t>
            </w:r>
            <w:r>
              <w:rPr>
                <w:noProof/>
                <w:webHidden/>
              </w:rPr>
              <w:fldChar w:fldCharType="end"/>
            </w:r>
          </w:hyperlink>
        </w:p>
        <w:p w14:paraId="347401CF" w14:textId="366EC3D2" w:rsidR="00882BE8" w:rsidRDefault="00882BE8">
          <w:pPr>
            <w:pStyle w:val="TOC2"/>
            <w:tabs>
              <w:tab w:val="right" w:leader="dot" w:pos="7927"/>
            </w:tabs>
            <w:rPr>
              <w:rFonts w:asciiTheme="minorHAnsi" w:eastAsiaTheme="minorEastAsia" w:hAnsiTheme="minorHAnsi"/>
              <w:noProof/>
              <w:sz w:val="22"/>
            </w:rPr>
          </w:pPr>
          <w:hyperlink w:anchor="_Toc23880417" w:history="1">
            <w:r w:rsidRPr="008C09A4">
              <w:rPr>
                <w:rStyle w:val="Hyperlink"/>
                <w:rFonts w:cs="Times New Roman"/>
                <w:noProof/>
              </w:rPr>
              <w:t xml:space="preserve">5.1 Hasil Implementasi </w:t>
            </w:r>
            <w:r w:rsidRPr="008C09A4">
              <w:rPr>
                <w:rStyle w:val="Hyperlink"/>
                <w:rFonts w:cs="Times New Roman"/>
                <w:i/>
                <w:noProof/>
              </w:rPr>
              <w:t>Hardware</w:t>
            </w:r>
            <w:r>
              <w:rPr>
                <w:noProof/>
                <w:webHidden/>
              </w:rPr>
              <w:tab/>
            </w:r>
            <w:r>
              <w:rPr>
                <w:noProof/>
                <w:webHidden/>
              </w:rPr>
              <w:fldChar w:fldCharType="begin"/>
            </w:r>
            <w:r>
              <w:rPr>
                <w:noProof/>
                <w:webHidden/>
              </w:rPr>
              <w:instrText xml:space="preserve"> PAGEREF _Toc23880417 \h </w:instrText>
            </w:r>
            <w:r>
              <w:rPr>
                <w:noProof/>
                <w:webHidden/>
              </w:rPr>
            </w:r>
            <w:r>
              <w:rPr>
                <w:noProof/>
                <w:webHidden/>
              </w:rPr>
              <w:fldChar w:fldCharType="separate"/>
            </w:r>
            <w:r>
              <w:rPr>
                <w:noProof/>
                <w:webHidden/>
              </w:rPr>
              <w:t>46</w:t>
            </w:r>
            <w:r>
              <w:rPr>
                <w:noProof/>
                <w:webHidden/>
              </w:rPr>
              <w:fldChar w:fldCharType="end"/>
            </w:r>
          </w:hyperlink>
        </w:p>
        <w:p w14:paraId="61762928" w14:textId="4E8924AA" w:rsidR="00882BE8" w:rsidRDefault="00882BE8">
          <w:pPr>
            <w:pStyle w:val="TOC2"/>
            <w:tabs>
              <w:tab w:val="right" w:leader="dot" w:pos="7927"/>
            </w:tabs>
            <w:rPr>
              <w:rFonts w:asciiTheme="minorHAnsi" w:eastAsiaTheme="minorEastAsia" w:hAnsiTheme="minorHAnsi"/>
              <w:noProof/>
              <w:sz w:val="22"/>
            </w:rPr>
          </w:pPr>
          <w:hyperlink w:anchor="_Toc23880418" w:history="1">
            <w:r w:rsidRPr="008C09A4">
              <w:rPr>
                <w:rStyle w:val="Hyperlink"/>
                <w:rFonts w:cs="Times New Roman"/>
                <w:noProof/>
              </w:rPr>
              <w:t>5.2 Hasil Pembangunan Sistem</w:t>
            </w:r>
            <w:r>
              <w:rPr>
                <w:noProof/>
                <w:webHidden/>
              </w:rPr>
              <w:tab/>
            </w:r>
            <w:r>
              <w:rPr>
                <w:noProof/>
                <w:webHidden/>
              </w:rPr>
              <w:fldChar w:fldCharType="begin"/>
            </w:r>
            <w:r>
              <w:rPr>
                <w:noProof/>
                <w:webHidden/>
              </w:rPr>
              <w:instrText xml:space="preserve"> PAGEREF _Toc23880418 \h </w:instrText>
            </w:r>
            <w:r>
              <w:rPr>
                <w:noProof/>
                <w:webHidden/>
              </w:rPr>
            </w:r>
            <w:r>
              <w:rPr>
                <w:noProof/>
                <w:webHidden/>
              </w:rPr>
              <w:fldChar w:fldCharType="separate"/>
            </w:r>
            <w:r>
              <w:rPr>
                <w:noProof/>
                <w:webHidden/>
              </w:rPr>
              <w:t>47</w:t>
            </w:r>
            <w:r>
              <w:rPr>
                <w:noProof/>
                <w:webHidden/>
              </w:rPr>
              <w:fldChar w:fldCharType="end"/>
            </w:r>
          </w:hyperlink>
        </w:p>
        <w:p w14:paraId="0D15BDE6" w14:textId="582DC6E3" w:rsidR="00882BE8" w:rsidRDefault="00882BE8">
          <w:pPr>
            <w:pStyle w:val="TOC3"/>
            <w:tabs>
              <w:tab w:val="right" w:leader="dot" w:pos="7927"/>
            </w:tabs>
            <w:rPr>
              <w:rFonts w:asciiTheme="minorHAnsi" w:eastAsiaTheme="minorEastAsia" w:hAnsiTheme="minorHAnsi"/>
              <w:noProof/>
              <w:sz w:val="22"/>
            </w:rPr>
          </w:pPr>
          <w:hyperlink w:anchor="_Toc23880419" w:history="1">
            <w:r w:rsidRPr="008C09A4">
              <w:rPr>
                <w:rStyle w:val="Hyperlink"/>
                <w:rFonts w:cs="Times New Roman"/>
                <w:noProof/>
              </w:rPr>
              <w:t xml:space="preserve">5.2.1 Fitur </w:t>
            </w:r>
            <w:r w:rsidRPr="008C09A4">
              <w:rPr>
                <w:rStyle w:val="Hyperlink"/>
                <w:rFonts w:cs="Times New Roman"/>
                <w:i/>
                <w:noProof/>
              </w:rPr>
              <w:t>Log In</w:t>
            </w:r>
            <w:r>
              <w:rPr>
                <w:noProof/>
                <w:webHidden/>
              </w:rPr>
              <w:tab/>
            </w:r>
            <w:r>
              <w:rPr>
                <w:noProof/>
                <w:webHidden/>
              </w:rPr>
              <w:fldChar w:fldCharType="begin"/>
            </w:r>
            <w:r>
              <w:rPr>
                <w:noProof/>
                <w:webHidden/>
              </w:rPr>
              <w:instrText xml:space="preserve"> PAGEREF _Toc23880419 \h </w:instrText>
            </w:r>
            <w:r>
              <w:rPr>
                <w:noProof/>
                <w:webHidden/>
              </w:rPr>
            </w:r>
            <w:r>
              <w:rPr>
                <w:noProof/>
                <w:webHidden/>
              </w:rPr>
              <w:fldChar w:fldCharType="separate"/>
            </w:r>
            <w:r>
              <w:rPr>
                <w:noProof/>
                <w:webHidden/>
              </w:rPr>
              <w:t>47</w:t>
            </w:r>
            <w:r>
              <w:rPr>
                <w:noProof/>
                <w:webHidden/>
              </w:rPr>
              <w:fldChar w:fldCharType="end"/>
            </w:r>
          </w:hyperlink>
        </w:p>
        <w:p w14:paraId="1622D648" w14:textId="62D9A63E" w:rsidR="00882BE8" w:rsidRDefault="00882BE8">
          <w:pPr>
            <w:pStyle w:val="TOC3"/>
            <w:tabs>
              <w:tab w:val="right" w:leader="dot" w:pos="7927"/>
            </w:tabs>
            <w:rPr>
              <w:rFonts w:asciiTheme="minorHAnsi" w:eastAsiaTheme="minorEastAsia" w:hAnsiTheme="minorHAnsi"/>
              <w:noProof/>
              <w:sz w:val="22"/>
            </w:rPr>
          </w:pPr>
          <w:hyperlink w:anchor="_Toc23880420" w:history="1">
            <w:r w:rsidRPr="008C09A4">
              <w:rPr>
                <w:rStyle w:val="Hyperlink"/>
                <w:rFonts w:cs="Times New Roman"/>
                <w:noProof/>
              </w:rPr>
              <w:t>5.2.2 Fitur Tambah User</w:t>
            </w:r>
            <w:r>
              <w:rPr>
                <w:noProof/>
                <w:webHidden/>
              </w:rPr>
              <w:tab/>
            </w:r>
            <w:r>
              <w:rPr>
                <w:noProof/>
                <w:webHidden/>
              </w:rPr>
              <w:fldChar w:fldCharType="begin"/>
            </w:r>
            <w:r>
              <w:rPr>
                <w:noProof/>
                <w:webHidden/>
              </w:rPr>
              <w:instrText xml:space="preserve"> PAGEREF _Toc23880420 \h </w:instrText>
            </w:r>
            <w:r>
              <w:rPr>
                <w:noProof/>
                <w:webHidden/>
              </w:rPr>
            </w:r>
            <w:r>
              <w:rPr>
                <w:noProof/>
                <w:webHidden/>
              </w:rPr>
              <w:fldChar w:fldCharType="separate"/>
            </w:r>
            <w:r>
              <w:rPr>
                <w:noProof/>
                <w:webHidden/>
              </w:rPr>
              <w:t>48</w:t>
            </w:r>
            <w:r>
              <w:rPr>
                <w:noProof/>
                <w:webHidden/>
              </w:rPr>
              <w:fldChar w:fldCharType="end"/>
            </w:r>
          </w:hyperlink>
        </w:p>
        <w:p w14:paraId="518344B3" w14:textId="172A340B" w:rsidR="00882BE8" w:rsidRDefault="00882BE8">
          <w:pPr>
            <w:pStyle w:val="TOC3"/>
            <w:tabs>
              <w:tab w:val="right" w:leader="dot" w:pos="7927"/>
            </w:tabs>
            <w:rPr>
              <w:rFonts w:asciiTheme="minorHAnsi" w:eastAsiaTheme="minorEastAsia" w:hAnsiTheme="minorHAnsi"/>
              <w:noProof/>
              <w:sz w:val="22"/>
            </w:rPr>
          </w:pPr>
          <w:hyperlink w:anchor="_Toc23880421" w:history="1">
            <w:r w:rsidRPr="008C09A4">
              <w:rPr>
                <w:rStyle w:val="Hyperlink"/>
                <w:rFonts w:cs="Times New Roman"/>
                <w:noProof/>
              </w:rPr>
              <w:t>5.2.3 Fitur Edit User</w:t>
            </w:r>
            <w:r>
              <w:rPr>
                <w:noProof/>
                <w:webHidden/>
              </w:rPr>
              <w:tab/>
            </w:r>
            <w:r>
              <w:rPr>
                <w:noProof/>
                <w:webHidden/>
              </w:rPr>
              <w:fldChar w:fldCharType="begin"/>
            </w:r>
            <w:r>
              <w:rPr>
                <w:noProof/>
                <w:webHidden/>
              </w:rPr>
              <w:instrText xml:space="preserve"> PAGEREF _Toc23880421 \h </w:instrText>
            </w:r>
            <w:r>
              <w:rPr>
                <w:noProof/>
                <w:webHidden/>
              </w:rPr>
            </w:r>
            <w:r>
              <w:rPr>
                <w:noProof/>
                <w:webHidden/>
              </w:rPr>
              <w:fldChar w:fldCharType="separate"/>
            </w:r>
            <w:r>
              <w:rPr>
                <w:noProof/>
                <w:webHidden/>
              </w:rPr>
              <w:t>49</w:t>
            </w:r>
            <w:r>
              <w:rPr>
                <w:noProof/>
                <w:webHidden/>
              </w:rPr>
              <w:fldChar w:fldCharType="end"/>
            </w:r>
          </w:hyperlink>
        </w:p>
        <w:p w14:paraId="33EF57E0" w14:textId="5118CCC2" w:rsidR="00882BE8" w:rsidRDefault="00882BE8">
          <w:pPr>
            <w:pStyle w:val="TOC3"/>
            <w:tabs>
              <w:tab w:val="right" w:leader="dot" w:pos="7927"/>
            </w:tabs>
            <w:rPr>
              <w:rFonts w:asciiTheme="minorHAnsi" w:eastAsiaTheme="minorEastAsia" w:hAnsiTheme="minorHAnsi"/>
              <w:noProof/>
              <w:sz w:val="22"/>
            </w:rPr>
          </w:pPr>
          <w:hyperlink w:anchor="_Toc23880422" w:history="1">
            <w:r w:rsidRPr="008C09A4">
              <w:rPr>
                <w:rStyle w:val="Hyperlink"/>
                <w:rFonts w:cs="Times New Roman"/>
                <w:noProof/>
              </w:rPr>
              <w:t xml:space="preserve">5.2.4 Fitur </w:t>
            </w:r>
            <w:r w:rsidRPr="008C09A4">
              <w:rPr>
                <w:rStyle w:val="Hyperlink"/>
                <w:rFonts w:cs="Times New Roman"/>
                <w:i/>
                <w:noProof/>
              </w:rPr>
              <w:t>History Log in</w:t>
            </w:r>
            <w:r>
              <w:rPr>
                <w:noProof/>
                <w:webHidden/>
              </w:rPr>
              <w:tab/>
            </w:r>
            <w:r>
              <w:rPr>
                <w:noProof/>
                <w:webHidden/>
              </w:rPr>
              <w:fldChar w:fldCharType="begin"/>
            </w:r>
            <w:r>
              <w:rPr>
                <w:noProof/>
                <w:webHidden/>
              </w:rPr>
              <w:instrText xml:space="preserve"> PAGEREF _Toc23880422 \h </w:instrText>
            </w:r>
            <w:r>
              <w:rPr>
                <w:noProof/>
                <w:webHidden/>
              </w:rPr>
            </w:r>
            <w:r>
              <w:rPr>
                <w:noProof/>
                <w:webHidden/>
              </w:rPr>
              <w:fldChar w:fldCharType="separate"/>
            </w:r>
            <w:r>
              <w:rPr>
                <w:noProof/>
                <w:webHidden/>
              </w:rPr>
              <w:t>49</w:t>
            </w:r>
            <w:r>
              <w:rPr>
                <w:noProof/>
                <w:webHidden/>
              </w:rPr>
              <w:fldChar w:fldCharType="end"/>
            </w:r>
          </w:hyperlink>
        </w:p>
        <w:p w14:paraId="000B05D8" w14:textId="44894FFE" w:rsidR="00882BE8" w:rsidRDefault="00882BE8">
          <w:pPr>
            <w:pStyle w:val="TOC3"/>
            <w:tabs>
              <w:tab w:val="right" w:leader="dot" w:pos="7927"/>
            </w:tabs>
            <w:rPr>
              <w:rFonts w:asciiTheme="minorHAnsi" w:eastAsiaTheme="minorEastAsia" w:hAnsiTheme="minorHAnsi"/>
              <w:noProof/>
              <w:sz w:val="22"/>
            </w:rPr>
          </w:pPr>
          <w:hyperlink w:anchor="_Toc23880423" w:history="1">
            <w:r w:rsidRPr="008C09A4">
              <w:rPr>
                <w:rStyle w:val="Hyperlink"/>
                <w:rFonts w:cs="Times New Roman"/>
                <w:noProof/>
              </w:rPr>
              <w:t xml:space="preserve">5.2.5 Fitur </w:t>
            </w:r>
            <w:r w:rsidRPr="008C09A4">
              <w:rPr>
                <w:rStyle w:val="Hyperlink"/>
                <w:rFonts w:cs="Times New Roman"/>
                <w:i/>
                <w:noProof/>
              </w:rPr>
              <w:t>History Tracker</w:t>
            </w:r>
            <w:r>
              <w:rPr>
                <w:noProof/>
                <w:webHidden/>
              </w:rPr>
              <w:tab/>
            </w:r>
            <w:r>
              <w:rPr>
                <w:noProof/>
                <w:webHidden/>
              </w:rPr>
              <w:fldChar w:fldCharType="begin"/>
            </w:r>
            <w:r>
              <w:rPr>
                <w:noProof/>
                <w:webHidden/>
              </w:rPr>
              <w:instrText xml:space="preserve"> PAGEREF _Toc23880423 \h </w:instrText>
            </w:r>
            <w:r>
              <w:rPr>
                <w:noProof/>
                <w:webHidden/>
              </w:rPr>
            </w:r>
            <w:r>
              <w:rPr>
                <w:noProof/>
                <w:webHidden/>
              </w:rPr>
              <w:fldChar w:fldCharType="separate"/>
            </w:r>
            <w:r>
              <w:rPr>
                <w:noProof/>
                <w:webHidden/>
              </w:rPr>
              <w:t>50</w:t>
            </w:r>
            <w:r>
              <w:rPr>
                <w:noProof/>
                <w:webHidden/>
              </w:rPr>
              <w:fldChar w:fldCharType="end"/>
            </w:r>
          </w:hyperlink>
        </w:p>
        <w:p w14:paraId="41EBDE4D" w14:textId="4E6604CC" w:rsidR="00882BE8" w:rsidRDefault="00882BE8">
          <w:pPr>
            <w:pStyle w:val="TOC3"/>
            <w:tabs>
              <w:tab w:val="right" w:leader="dot" w:pos="7927"/>
            </w:tabs>
            <w:rPr>
              <w:rFonts w:asciiTheme="minorHAnsi" w:eastAsiaTheme="minorEastAsia" w:hAnsiTheme="minorHAnsi"/>
              <w:noProof/>
              <w:sz w:val="22"/>
            </w:rPr>
          </w:pPr>
          <w:hyperlink w:anchor="_Toc23880424" w:history="1">
            <w:r w:rsidRPr="008C09A4">
              <w:rPr>
                <w:rStyle w:val="Hyperlink"/>
                <w:rFonts w:cs="Times New Roman"/>
                <w:noProof/>
              </w:rPr>
              <w:t xml:space="preserve">5.2.6 Fitur </w:t>
            </w:r>
            <w:r w:rsidRPr="008C09A4">
              <w:rPr>
                <w:rStyle w:val="Hyperlink"/>
                <w:rFonts w:cs="Times New Roman"/>
                <w:i/>
                <w:noProof/>
              </w:rPr>
              <w:t xml:space="preserve">History </w:t>
            </w:r>
            <w:r w:rsidRPr="008C09A4">
              <w:rPr>
                <w:rStyle w:val="Hyperlink"/>
                <w:rFonts w:cs="Times New Roman"/>
                <w:noProof/>
              </w:rPr>
              <w:t>Aktuator</w:t>
            </w:r>
            <w:r>
              <w:rPr>
                <w:noProof/>
                <w:webHidden/>
              </w:rPr>
              <w:tab/>
            </w:r>
            <w:r>
              <w:rPr>
                <w:noProof/>
                <w:webHidden/>
              </w:rPr>
              <w:fldChar w:fldCharType="begin"/>
            </w:r>
            <w:r>
              <w:rPr>
                <w:noProof/>
                <w:webHidden/>
              </w:rPr>
              <w:instrText xml:space="preserve"> PAGEREF _Toc23880424 \h </w:instrText>
            </w:r>
            <w:r>
              <w:rPr>
                <w:noProof/>
                <w:webHidden/>
              </w:rPr>
            </w:r>
            <w:r>
              <w:rPr>
                <w:noProof/>
                <w:webHidden/>
              </w:rPr>
              <w:fldChar w:fldCharType="separate"/>
            </w:r>
            <w:r>
              <w:rPr>
                <w:noProof/>
                <w:webHidden/>
              </w:rPr>
              <w:t>50</w:t>
            </w:r>
            <w:r>
              <w:rPr>
                <w:noProof/>
                <w:webHidden/>
              </w:rPr>
              <w:fldChar w:fldCharType="end"/>
            </w:r>
          </w:hyperlink>
        </w:p>
        <w:p w14:paraId="10BBF79C" w14:textId="22087CA4" w:rsidR="00882BE8" w:rsidRDefault="00882BE8">
          <w:pPr>
            <w:pStyle w:val="TOC3"/>
            <w:tabs>
              <w:tab w:val="right" w:leader="dot" w:pos="7927"/>
            </w:tabs>
            <w:rPr>
              <w:rFonts w:asciiTheme="minorHAnsi" w:eastAsiaTheme="minorEastAsia" w:hAnsiTheme="minorHAnsi"/>
              <w:noProof/>
              <w:sz w:val="22"/>
            </w:rPr>
          </w:pPr>
          <w:hyperlink w:anchor="_Toc23880425" w:history="1">
            <w:r w:rsidRPr="008C09A4">
              <w:rPr>
                <w:rStyle w:val="Hyperlink"/>
                <w:rFonts w:cs="Times New Roman"/>
                <w:noProof/>
              </w:rPr>
              <w:t>5.2.7 Fitur Grafik Sensor</w:t>
            </w:r>
            <w:r>
              <w:rPr>
                <w:noProof/>
                <w:webHidden/>
              </w:rPr>
              <w:tab/>
            </w:r>
            <w:r>
              <w:rPr>
                <w:noProof/>
                <w:webHidden/>
              </w:rPr>
              <w:fldChar w:fldCharType="begin"/>
            </w:r>
            <w:r>
              <w:rPr>
                <w:noProof/>
                <w:webHidden/>
              </w:rPr>
              <w:instrText xml:space="preserve"> PAGEREF _Toc23880425 \h </w:instrText>
            </w:r>
            <w:r>
              <w:rPr>
                <w:noProof/>
                <w:webHidden/>
              </w:rPr>
            </w:r>
            <w:r>
              <w:rPr>
                <w:noProof/>
                <w:webHidden/>
              </w:rPr>
              <w:fldChar w:fldCharType="separate"/>
            </w:r>
            <w:r>
              <w:rPr>
                <w:noProof/>
                <w:webHidden/>
              </w:rPr>
              <w:t>51</w:t>
            </w:r>
            <w:r>
              <w:rPr>
                <w:noProof/>
                <w:webHidden/>
              </w:rPr>
              <w:fldChar w:fldCharType="end"/>
            </w:r>
          </w:hyperlink>
        </w:p>
        <w:p w14:paraId="1616CF4D" w14:textId="2EEDC05D" w:rsidR="00882BE8" w:rsidRDefault="00882BE8">
          <w:pPr>
            <w:pStyle w:val="TOC3"/>
            <w:tabs>
              <w:tab w:val="right" w:leader="dot" w:pos="7927"/>
            </w:tabs>
            <w:rPr>
              <w:rFonts w:asciiTheme="minorHAnsi" w:eastAsiaTheme="minorEastAsia" w:hAnsiTheme="minorHAnsi"/>
              <w:noProof/>
              <w:sz w:val="22"/>
            </w:rPr>
          </w:pPr>
          <w:hyperlink w:anchor="_Toc23880426" w:history="1">
            <w:r w:rsidRPr="008C09A4">
              <w:rPr>
                <w:rStyle w:val="Hyperlink"/>
                <w:rFonts w:cs="Times New Roman"/>
                <w:noProof/>
              </w:rPr>
              <w:t xml:space="preserve">5.2.8 Fitur Nilai </w:t>
            </w:r>
            <w:r w:rsidRPr="008C09A4">
              <w:rPr>
                <w:rStyle w:val="Hyperlink"/>
                <w:rFonts w:cs="Times New Roman"/>
                <w:i/>
                <w:noProof/>
              </w:rPr>
              <w:t>Setpoint</w:t>
            </w:r>
            <w:r>
              <w:rPr>
                <w:noProof/>
                <w:webHidden/>
              </w:rPr>
              <w:tab/>
            </w:r>
            <w:r>
              <w:rPr>
                <w:noProof/>
                <w:webHidden/>
              </w:rPr>
              <w:fldChar w:fldCharType="begin"/>
            </w:r>
            <w:r>
              <w:rPr>
                <w:noProof/>
                <w:webHidden/>
              </w:rPr>
              <w:instrText xml:space="preserve"> PAGEREF _Toc23880426 \h </w:instrText>
            </w:r>
            <w:r>
              <w:rPr>
                <w:noProof/>
                <w:webHidden/>
              </w:rPr>
            </w:r>
            <w:r>
              <w:rPr>
                <w:noProof/>
                <w:webHidden/>
              </w:rPr>
              <w:fldChar w:fldCharType="separate"/>
            </w:r>
            <w:r>
              <w:rPr>
                <w:noProof/>
                <w:webHidden/>
              </w:rPr>
              <w:t>51</w:t>
            </w:r>
            <w:r>
              <w:rPr>
                <w:noProof/>
                <w:webHidden/>
              </w:rPr>
              <w:fldChar w:fldCharType="end"/>
            </w:r>
          </w:hyperlink>
        </w:p>
        <w:p w14:paraId="041B7639" w14:textId="340E4EC9" w:rsidR="00882BE8" w:rsidRDefault="00882BE8">
          <w:pPr>
            <w:pStyle w:val="TOC3"/>
            <w:tabs>
              <w:tab w:val="right" w:leader="dot" w:pos="7927"/>
            </w:tabs>
            <w:rPr>
              <w:rFonts w:asciiTheme="minorHAnsi" w:eastAsiaTheme="minorEastAsia" w:hAnsiTheme="minorHAnsi"/>
              <w:noProof/>
              <w:sz w:val="22"/>
            </w:rPr>
          </w:pPr>
          <w:hyperlink w:anchor="_Toc23880427" w:history="1">
            <w:r w:rsidRPr="008C09A4">
              <w:rPr>
                <w:rStyle w:val="Hyperlink"/>
                <w:rFonts w:cs="Times New Roman"/>
                <w:noProof/>
              </w:rPr>
              <w:t>5.2.9 Fitur 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_Toc23880427 \h </w:instrText>
            </w:r>
            <w:r>
              <w:rPr>
                <w:noProof/>
                <w:webHidden/>
              </w:rPr>
            </w:r>
            <w:r>
              <w:rPr>
                <w:noProof/>
                <w:webHidden/>
              </w:rPr>
              <w:fldChar w:fldCharType="separate"/>
            </w:r>
            <w:r>
              <w:rPr>
                <w:noProof/>
                <w:webHidden/>
              </w:rPr>
              <w:t>52</w:t>
            </w:r>
            <w:r>
              <w:rPr>
                <w:noProof/>
                <w:webHidden/>
              </w:rPr>
              <w:fldChar w:fldCharType="end"/>
            </w:r>
          </w:hyperlink>
        </w:p>
        <w:p w14:paraId="2C93137E" w14:textId="1E4AFC47" w:rsidR="00882BE8" w:rsidRDefault="00882BE8">
          <w:pPr>
            <w:pStyle w:val="TOC3"/>
            <w:tabs>
              <w:tab w:val="right" w:leader="dot" w:pos="7927"/>
            </w:tabs>
            <w:rPr>
              <w:rFonts w:asciiTheme="minorHAnsi" w:eastAsiaTheme="minorEastAsia" w:hAnsiTheme="minorHAnsi"/>
              <w:noProof/>
              <w:sz w:val="22"/>
            </w:rPr>
          </w:pPr>
          <w:hyperlink w:anchor="_Toc23880428" w:history="1">
            <w:r w:rsidRPr="008C09A4">
              <w:rPr>
                <w:rStyle w:val="Hyperlink"/>
                <w:rFonts w:cs="Times New Roman"/>
                <w:noProof/>
              </w:rPr>
              <w:t>5.2.10 Fitur Grafik Aktuator</w:t>
            </w:r>
            <w:r>
              <w:rPr>
                <w:noProof/>
                <w:webHidden/>
              </w:rPr>
              <w:tab/>
            </w:r>
            <w:r>
              <w:rPr>
                <w:noProof/>
                <w:webHidden/>
              </w:rPr>
              <w:fldChar w:fldCharType="begin"/>
            </w:r>
            <w:r>
              <w:rPr>
                <w:noProof/>
                <w:webHidden/>
              </w:rPr>
              <w:instrText xml:space="preserve"> PAGEREF _Toc23880428 \h </w:instrText>
            </w:r>
            <w:r>
              <w:rPr>
                <w:noProof/>
                <w:webHidden/>
              </w:rPr>
            </w:r>
            <w:r>
              <w:rPr>
                <w:noProof/>
                <w:webHidden/>
              </w:rPr>
              <w:fldChar w:fldCharType="separate"/>
            </w:r>
            <w:r>
              <w:rPr>
                <w:noProof/>
                <w:webHidden/>
              </w:rPr>
              <w:t>52</w:t>
            </w:r>
            <w:r>
              <w:rPr>
                <w:noProof/>
                <w:webHidden/>
              </w:rPr>
              <w:fldChar w:fldCharType="end"/>
            </w:r>
          </w:hyperlink>
        </w:p>
        <w:p w14:paraId="215F97C0" w14:textId="7CD8EE4A" w:rsidR="00882BE8" w:rsidRDefault="00882BE8">
          <w:pPr>
            <w:pStyle w:val="TOC3"/>
            <w:tabs>
              <w:tab w:val="right" w:leader="dot" w:pos="7927"/>
            </w:tabs>
            <w:rPr>
              <w:rFonts w:asciiTheme="minorHAnsi" w:eastAsiaTheme="minorEastAsia" w:hAnsiTheme="minorHAnsi"/>
              <w:noProof/>
              <w:sz w:val="22"/>
            </w:rPr>
          </w:pPr>
          <w:hyperlink w:anchor="_Toc23880429" w:history="1">
            <w:r w:rsidRPr="008C09A4">
              <w:rPr>
                <w:rStyle w:val="Hyperlink"/>
                <w:rFonts w:cs="Times New Roman"/>
                <w:noProof/>
              </w:rPr>
              <w:t xml:space="preserve">5.2.11 Fitur </w:t>
            </w:r>
            <w:r w:rsidRPr="008C09A4">
              <w:rPr>
                <w:rStyle w:val="Hyperlink"/>
                <w:rFonts w:cs="Times New Roman"/>
                <w:i/>
                <w:noProof/>
              </w:rPr>
              <w:t>Log Out</w:t>
            </w:r>
            <w:r>
              <w:rPr>
                <w:noProof/>
                <w:webHidden/>
              </w:rPr>
              <w:tab/>
            </w:r>
            <w:r>
              <w:rPr>
                <w:noProof/>
                <w:webHidden/>
              </w:rPr>
              <w:fldChar w:fldCharType="begin"/>
            </w:r>
            <w:r>
              <w:rPr>
                <w:noProof/>
                <w:webHidden/>
              </w:rPr>
              <w:instrText xml:space="preserve"> PAGEREF _Toc23880429 \h </w:instrText>
            </w:r>
            <w:r>
              <w:rPr>
                <w:noProof/>
                <w:webHidden/>
              </w:rPr>
            </w:r>
            <w:r>
              <w:rPr>
                <w:noProof/>
                <w:webHidden/>
              </w:rPr>
              <w:fldChar w:fldCharType="separate"/>
            </w:r>
            <w:r>
              <w:rPr>
                <w:noProof/>
                <w:webHidden/>
              </w:rPr>
              <w:t>53</w:t>
            </w:r>
            <w:r>
              <w:rPr>
                <w:noProof/>
                <w:webHidden/>
              </w:rPr>
              <w:fldChar w:fldCharType="end"/>
            </w:r>
          </w:hyperlink>
        </w:p>
        <w:p w14:paraId="6B4D6575" w14:textId="4749AC6B" w:rsidR="00882BE8" w:rsidRDefault="00882BE8">
          <w:pPr>
            <w:pStyle w:val="TOC2"/>
            <w:tabs>
              <w:tab w:val="right" w:leader="dot" w:pos="7927"/>
            </w:tabs>
            <w:rPr>
              <w:rFonts w:asciiTheme="minorHAnsi" w:eastAsiaTheme="minorEastAsia" w:hAnsiTheme="minorHAnsi"/>
              <w:noProof/>
              <w:sz w:val="22"/>
            </w:rPr>
          </w:pPr>
          <w:hyperlink w:anchor="_Toc23880430" w:history="1">
            <w:r w:rsidRPr="008C09A4">
              <w:rPr>
                <w:rStyle w:val="Hyperlink"/>
                <w:rFonts w:cs="Times New Roman"/>
                <w:noProof/>
              </w:rPr>
              <w:t xml:space="preserve">5.3 Hasil Implementasi Solar Tracker dengan Metode </w:t>
            </w:r>
            <w:r w:rsidRPr="008C09A4">
              <w:rPr>
                <w:rStyle w:val="Hyperlink"/>
                <w:rFonts w:cs="Times New Roman"/>
                <w:i/>
                <w:noProof/>
              </w:rPr>
              <w:t>Fuzzy</w:t>
            </w:r>
            <w:r>
              <w:rPr>
                <w:noProof/>
                <w:webHidden/>
              </w:rPr>
              <w:tab/>
            </w:r>
            <w:r>
              <w:rPr>
                <w:noProof/>
                <w:webHidden/>
              </w:rPr>
              <w:fldChar w:fldCharType="begin"/>
            </w:r>
            <w:r>
              <w:rPr>
                <w:noProof/>
                <w:webHidden/>
              </w:rPr>
              <w:instrText xml:space="preserve"> PAGEREF _Toc23880430 \h </w:instrText>
            </w:r>
            <w:r>
              <w:rPr>
                <w:noProof/>
                <w:webHidden/>
              </w:rPr>
            </w:r>
            <w:r>
              <w:rPr>
                <w:noProof/>
                <w:webHidden/>
              </w:rPr>
              <w:fldChar w:fldCharType="separate"/>
            </w:r>
            <w:r>
              <w:rPr>
                <w:noProof/>
                <w:webHidden/>
              </w:rPr>
              <w:t>54</w:t>
            </w:r>
            <w:r>
              <w:rPr>
                <w:noProof/>
                <w:webHidden/>
              </w:rPr>
              <w:fldChar w:fldCharType="end"/>
            </w:r>
          </w:hyperlink>
        </w:p>
        <w:p w14:paraId="133A2900" w14:textId="1F459230" w:rsidR="00882BE8" w:rsidRDefault="00882BE8">
          <w:pPr>
            <w:pStyle w:val="TOC3"/>
            <w:tabs>
              <w:tab w:val="right" w:leader="dot" w:pos="7927"/>
            </w:tabs>
            <w:rPr>
              <w:rFonts w:asciiTheme="minorHAnsi" w:eastAsiaTheme="minorEastAsia" w:hAnsiTheme="minorHAnsi"/>
              <w:noProof/>
              <w:sz w:val="22"/>
            </w:rPr>
          </w:pPr>
          <w:hyperlink w:anchor="_Toc23880431" w:history="1">
            <w:r w:rsidRPr="008C09A4">
              <w:rPr>
                <w:rStyle w:val="Hyperlink"/>
                <w:noProof/>
              </w:rPr>
              <w:t>5.3.1 Fuzzifikasi</w:t>
            </w:r>
            <w:r>
              <w:rPr>
                <w:noProof/>
                <w:webHidden/>
              </w:rPr>
              <w:tab/>
            </w:r>
            <w:r>
              <w:rPr>
                <w:noProof/>
                <w:webHidden/>
              </w:rPr>
              <w:fldChar w:fldCharType="begin"/>
            </w:r>
            <w:r>
              <w:rPr>
                <w:noProof/>
                <w:webHidden/>
              </w:rPr>
              <w:instrText xml:space="preserve"> PAGEREF _Toc23880431 \h </w:instrText>
            </w:r>
            <w:r>
              <w:rPr>
                <w:noProof/>
                <w:webHidden/>
              </w:rPr>
            </w:r>
            <w:r>
              <w:rPr>
                <w:noProof/>
                <w:webHidden/>
              </w:rPr>
              <w:fldChar w:fldCharType="separate"/>
            </w:r>
            <w:r>
              <w:rPr>
                <w:noProof/>
                <w:webHidden/>
              </w:rPr>
              <w:t>55</w:t>
            </w:r>
            <w:r>
              <w:rPr>
                <w:noProof/>
                <w:webHidden/>
              </w:rPr>
              <w:fldChar w:fldCharType="end"/>
            </w:r>
          </w:hyperlink>
        </w:p>
        <w:p w14:paraId="3943A344" w14:textId="25824966" w:rsidR="00882BE8" w:rsidRDefault="00882BE8">
          <w:pPr>
            <w:pStyle w:val="TOC3"/>
            <w:tabs>
              <w:tab w:val="right" w:leader="dot" w:pos="7927"/>
            </w:tabs>
            <w:rPr>
              <w:rFonts w:asciiTheme="minorHAnsi" w:eastAsiaTheme="minorEastAsia" w:hAnsiTheme="minorHAnsi"/>
              <w:noProof/>
              <w:sz w:val="22"/>
            </w:rPr>
          </w:pPr>
          <w:hyperlink w:anchor="_Toc23880432" w:history="1">
            <w:r w:rsidRPr="008C09A4">
              <w:rPr>
                <w:rStyle w:val="Hyperlink"/>
                <w:noProof/>
              </w:rPr>
              <w:t>5.3.2 Control Rule Base</w:t>
            </w:r>
            <w:r>
              <w:rPr>
                <w:noProof/>
                <w:webHidden/>
              </w:rPr>
              <w:tab/>
            </w:r>
            <w:r>
              <w:rPr>
                <w:noProof/>
                <w:webHidden/>
              </w:rPr>
              <w:fldChar w:fldCharType="begin"/>
            </w:r>
            <w:r>
              <w:rPr>
                <w:noProof/>
                <w:webHidden/>
              </w:rPr>
              <w:instrText xml:space="preserve"> PAGEREF _Toc23880432 \h </w:instrText>
            </w:r>
            <w:r>
              <w:rPr>
                <w:noProof/>
                <w:webHidden/>
              </w:rPr>
            </w:r>
            <w:r>
              <w:rPr>
                <w:noProof/>
                <w:webHidden/>
              </w:rPr>
              <w:fldChar w:fldCharType="separate"/>
            </w:r>
            <w:r>
              <w:rPr>
                <w:noProof/>
                <w:webHidden/>
              </w:rPr>
              <w:t>55</w:t>
            </w:r>
            <w:r>
              <w:rPr>
                <w:noProof/>
                <w:webHidden/>
              </w:rPr>
              <w:fldChar w:fldCharType="end"/>
            </w:r>
          </w:hyperlink>
        </w:p>
        <w:p w14:paraId="72DB3F5E" w14:textId="7FA0BF7D" w:rsidR="00882BE8" w:rsidRDefault="00882BE8">
          <w:pPr>
            <w:pStyle w:val="TOC3"/>
            <w:tabs>
              <w:tab w:val="right" w:leader="dot" w:pos="7927"/>
            </w:tabs>
            <w:rPr>
              <w:rFonts w:asciiTheme="minorHAnsi" w:eastAsiaTheme="minorEastAsia" w:hAnsiTheme="minorHAnsi"/>
              <w:noProof/>
              <w:sz w:val="22"/>
            </w:rPr>
          </w:pPr>
          <w:hyperlink w:anchor="_Toc23880433" w:history="1">
            <w:r w:rsidRPr="008C09A4">
              <w:rPr>
                <w:rStyle w:val="Hyperlink"/>
                <w:noProof/>
              </w:rPr>
              <w:t>5.3.3 Deffuzifikasi</w:t>
            </w:r>
            <w:r>
              <w:rPr>
                <w:noProof/>
                <w:webHidden/>
              </w:rPr>
              <w:tab/>
            </w:r>
            <w:r>
              <w:rPr>
                <w:noProof/>
                <w:webHidden/>
              </w:rPr>
              <w:fldChar w:fldCharType="begin"/>
            </w:r>
            <w:r>
              <w:rPr>
                <w:noProof/>
                <w:webHidden/>
              </w:rPr>
              <w:instrText xml:space="preserve"> PAGEREF _Toc23880433 \h </w:instrText>
            </w:r>
            <w:r>
              <w:rPr>
                <w:noProof/>
                <w:webHidden/>
              </w:rPr>
            </w:r>
            <w:r>
              <w:rPr>
                <w:noProof/>
                <w:webHidden/>
              </w:rPr>
              <w:fldChar w:fldCharType="separate"/>
            </w:r>
            <w:r>
              <w:rPr>
                <w:noProof/>
                <w:webHidden/>
              </w:rPr>
              <w:t>56</w:t>
            </w:r>
            <w:r>
              <w:rPr>
                <w:noProof/>
                <w:webHidden/>
              </w:rPr>
              <w:fldChar w:fldCharType="end"/>
            </w:r>
          </w:hyperlink>
        </w:p>
        <w:p w14:paraId="601AE6EB" w14:textId="457EF434" w:rsidR="00882BE8" w:rsidRDefault="00882BE8">
          <w:pPr>
            <w:pStyle w:val="TOC2"/>
            <w:tabs>
              <w:tab w:val="right" w:leader="dot" w:pos="7927"/>
            </w:tabs>
            <w:rPr>
              <w:rFonts w:asciiTheme="minorHAnsi" w:eastAsiaTheme="minorEastAsia" w:hAnsiTheme="minorHAnsi"/>
              <w:noProof/>
              <w:sz w:val="22"/>
            </w:rPr>
          </w:pPr>
          <w:hyperlink w:anchor="_Toc23880434" w:history="1">
            <w:r w:rsidRPr="008C09A4">
              <w:rPr>
                <w:rStyle w:val="Hyperlink"/>
                <w:rFonts w:cs="Times New Roman"/>
                <w:noProof/>
              </w:rPr>
              <w:t>5.4 Hasil Implementasi Aktuator dengan Metode PID</w:t>
            </w:r>
            <w:r>
              <w:rPr>
                <w:noProof/>
                <w:webHidden/>
              </w:rPr>
              <w:tab/>
            </w:r>
            <w:r>
              <w:rPr>
                <w:noProof/>
                <w:webHidden/>
              </w:rPr>
              <w:fldChar w:fldCharType="begin"/>
            </w:r>
            <w:r>
              <w:rPr>
                <w:noProof/>
                <w:webHidden/>
              </w:rPr>
              <w:instrText xml:space="preserve"> PAGEREF _Toc23880434 \h </w:instrText>
            </w:r>
            <w:r>
              <w:rPr>
                <w:noProof/>
                <w:webHidden/>
              </w:rPr>
            </w:r>
            <w:r>
              <w:rPr>
                <w:noProof/>
                <w:webHidden/>
              </w:rPr>
              <w:fldChar w:fldCharType="separate"/>
            </w:r>
            <w:r>
              <w:rPr>
                <w:noProof/>
                <w:webHidden/>
              </w:rPr>
              <w:t>57</w:t>
            </w:r>
            <w:r>
              <w:rPr>
                <w:noProof/>
                <w:webHidden/>
              </w:rPr>
              <w:fldChar w:fldCharType="end"/>
            </w:r>
          </w:hyperlink>
        </w:p>
        <w:p w14:paraId="0319A343" w14:textId="07007677" w:rsidR="00882BE8" w:rsidRDefault="00882BE8">
          <w:pPr>
            <w:pStyle w:val="TOC1"/>
            <w:tabs>
              <w:tab w:val="right" w:leader="dot" w:pos="7927"/>
            </w:tabs>
            <w:rPr>
              <w:rFonts w:asciiTheme="minorHAnsi" w:eastAsiaTheme="minorEastAsia" w:hAnsiTheme="minorHAnsi"/>
              <w:noProof/>
              <w:sz w:val="22"/>
            </w:rPr>
          </w:pPr>
          <w:hyperlink w:anchor="_Toc23880435" w:history="1">
            <w:r w:rsidRPr="008C09A4">
              <w:rPr>
                <w:rStyle w:val="Hyperlink"/>
                <w:noProof/>
              </w:rPr>
              <w:t>BAB 6. KESIMPULAN</w:t>
            </w:r>
            <w:r>
              <w:rPr>
                <w:noProof/>
                <w:webHidden/>
              </w:rPr>
              <w:tab/>
            </w:r>
            <w:r>
              <w:rPr>
                <w:noProof/>
                <w:webHidden/>
              </w:rPr>
              <w:fldChar w:fldCharType="begin"/>
            </w:r>
            <w:r>
              <w:rPr>
                <w:noProof/>
                <w:webHidden/>
              </w:rPr>
              <w:instrText xml:space="preserve"> PAGEREF _Toc23880435 \h </w:instrText>
            </w:r>
            <w:r>
              <w:rPr>
                <w:noProof/>
                <w:webHidden/>
              </w:rPr>
            </w:r>
            <w:r>
              <w:rPr>
                <w:noProof/>
                <w:webHidden/>
              </w:rPr>
              <w:fldChar w:fldCharType="separate"/>
            </w:r>
            <w:r>
              <w:rPr>
                <w:noProof/>
                <w:webHidden/>
              </w:rPr>
              <w:t>59</w:t>
            </w:r>
            <w:r>
              <w:rPr>
                <w:noProof/>
                <w:webHidden/>
              </w:rPr>
              <w:fldChar w:fldCharType="end"/>
            </w:r>
          </w:hyperlink>
        </w:p>
        <w:p w14:paraId="0998E54F" w14:textId="113C1862" w:rsidR="00882BE8" w:rsidRDefault="00882BE8">
          <w:pPr>
            <w:pStyle w:val="TOC2"/>
            <w:tabs>
              <w:tab w:val="right" w:leader="dot" w:pos="7927"/>
            </w:tabs>
            <w:rPr>
              <w:rFonts w:asciiTheme="minorHAnsi" w:eastAsiaTheme="minorEastAsia" w:hAnsiTheme="minorHAnsi"/>
              <w:noProof/>
              <w:sz w:val="22"/>
            </w:rPr>
          </w:pPr>
          <w:hyperlink w:anchor="_Toc23881718" w:history="1">
            <w:r w:rsidRPr="008C09A4">
              <w:rPr>
                <w:rStyle w:val="Hyperlink"/>
                <w:rFonts w:cs="Times New Roman"/>
                <w:noProof/>
              </w:rPr>
              <w:t>6.1 Kesimpulan</w:t>
            </w:r>
            <w:r>
              <w:rPr>
                <w:noProof/>
                <w:webHidden/>
              </w:rPr>
              <w:tab/>
            </w:r>
            <w:r>
              <w:rPr>
                <w:noProof/>
                <w:webHidden/>
              </w:rPr>
              <w:fldChar w:fldCharType="begin"/>
            </w:r>
            <w:r>
              <w:rPr>
                <w:noProof/>
                <w:webHidden/>
              </w:rPr>
              <w:instrText xml:space="preserve"> PAGEREF _Toc23881718 \h </w:instrText>
            </w:r>
            <w:r>
              <w:rPr>
                <w:noProof/>
                <w:webHidden/>
              </w:rPr>
            </w:r>
            <w:r>
              <w:rPr>
                <w:noProof/>
                <w:webHidden/>
              </w:rPr>
              <w:fldChar w:fldCharType="separate"/>
            </w:r>
            <w:r>
              <w:rPr>
                <w:noProof/>
                <w:webHidden/>
              </w:rPr>
              <w:t>59</w:t>
            </w:r>
            <w:r>
              <w:rPr>
                <w:noProof/>
                <w:webHidden/>
              </w:rPr>
              <w:fldChar w:fldCharType="end"/>
            </w:r>
          </w:hyperlink>
        </w:p>
        <w:p w14:paraId="49A1C25F" w14:textId="4C17FFA1" w:rsidR="00882BE8" w:rsidRDefault="00882BE8">
          <w:pPr>
            <w:pStyle w:val="TOC2"/>
            <w:tabs>
              <w:tab w:val="right" w:leader="dot" w:pos="7927"/>
            </w:tabs>
            <w:rPr>
              <w:rFonts w:asciiTheme="minorHAnsi" w:eastAsiaTheme="minorEastAsia" w:hAnsiTheme="minorHAnsi"/>
              <w:noProof/>
              <w:sz w:val="22"/>
            </w:rPr>
          </w:pPr>
          <w:hyperlink w:anchor="_Toc23881719" w:history="1">
            <w:r w:rsidRPr="008C09A4">
              <w:rPr>
                <w:rStyle w:val="Hyperlink"/>
                <w:rFonts w:cs="Times New Roman"/>
                <w:noProof/>
              </w:rPr>
              <w:t>6.2 Saran</w:t>
            </w:r>
            <w:r>
              <w:rPr>
                <w:noProof/>
                <w:webHidden/>
              </w:rPr>
              <w:tab/>
            </w:r>
            <w:r>
              <w:rPr>
                <w:noProof/>
                <w:webHidden/>
              </w:rPr>
              <w:fldChar w:fldCharType="begin"/>
            </w:r>
            <w:r>
              <w:rPr>
                <w:noProof/>
                <w:webHidden/>
              </w:rPr>
              <w:instrText xml:space="preserve"> PAGEREF _Toc23881719 \h </w:instrText>
            </w:r>
            <w:r>
              <w:rPr>
                <w:noProof/>
                <w:webHidden/>
              </w:rPr>
            </w:r>
            <w:r>
              <w:rPr>
                <w:noProof/>
                <w:webHidden/>
              </w:rPr>
              <w:fldChar w:fldCharType="separate"/>
            </w:r>
            <w:r>
              <w:rPr>
                <w:noProof/>
                <w:webHidden/>
              </w:rPr>
              <w:t>61</w:t>
            </w:r>
            <w:r>
              <w:rPr>
                <w:noProof/>
                <w:webHidden/>
              </w:rPr>
              <w:fldChar w:fldCharType="end"/>
            </w:r>
          </w:hyperlink>
        </w:p>
        <w:p w14:paraId="5DAA8999" w14:textId="2AB001EF" w:rsidR="00882BE8" w:rsidRDefault="00882BE8">
          <w:pPr>
            <w:pStyle w:val="TOC1"/>
            <w:tabs>
              <w:tab w:val="right" w:leader="dot" w:pos="7927"/>
            </w:tabs>
            <w:rPr>
              <w:rFonts w:asciiTheme="minorHAnsi" w:eastAsiaTheme="minorEastAsia" w:hAnsiTheme="minorHAnsi"/>
              <w:noProof/>
              <w:sz w:val="22"/>
            </w:rPr>
          </w:pPr>
          <w:hyperlink w:anchor="_Toc23881720" w:history="1">
            <w:r w:rsidRPr="008C09A4">
              <w:rPr>
                <w:rStyle w:val="Hyperlink"/>
                <w:noProof/>
              </w:rPr>
              <w:t>Daftar Pustaka</w:t>
            </w:r>
            <w:r>
              <w:rPr>
                <w:noProof/>
                <w:webHidden/>
              </w:rPr>
              <w:tab/>
            </w:r>
            <w:r>
              <w:rPr>
                <w:noProof/>
                <w:webHidden/>
              </w:rPr>
              <w:fldChar w:fldCharType="begin"/>
            </w:r>
            <w:r>
              <w:rPr>
                <w:noProof/>
                <w:webHidden/>
              </w:rPr>
              <w:instrText xml:space="preserve"> PAGEREF _Toc23881720 \h </w:instrText>
            </w:r>
            <w:r>
              <w:rPr>
                <w:noProof/>
                <w:webHidden/>
              </w:rPr>
            </w:r>
            <w:r>
              <w:rPr>
                <w:noProof/>
                <w:webHidden/>
              </w:rPr>
              <w:fldChar w:fldCharType="separate"/>
            </w:r>
            <w:r>
              <w:rPr>
                <w:noProof/>
                <w:webHidden/>
              </w:rPr>
              <w:t>62</w:t>
            </w:r>
            <w:r>
              <w:rPr>
                <w:noProof/>
                <w:webHidden/>
              </w:rPr>
              <w:fldChar w:fldCharType="end"/>
            </w:r>
          </w:hyperlink>
        </w:p>
        <w:p w14:paraId="726D8DFE" w14:textId="67F47C58" w:rsidR="00882BE8" w:rsidRDefault="00882BE8">
          <w:pPr>
            <w:pStyle w:val="TOC1"/>
            <w:tabs>
              <w:tab w:val="right" w:leader="dot" w:pos="7927"/>
            </w:tabs>
            <w:rPr>
              <w:rFonts w:asciiTheme="minorHAnsi" w:eastAsiaTheme="minorEastAsia" w:hAnsiTheme="minorHAnsi"/>
              <w:noProof/>
              <w:sz w:val="22"/>
            </w:rPr>
          </w:pPr>
          <w:hyperlink w:anchor="_Toc23881721" w:history="1">
            <w:r w:rsidRPr="008C09A4">
              <w:rPr>
                <w:rStyle w:val="Hyperlink"/>
                <w:noProof/>
              </w:rPr>
              <w:t>LAMPIRAN</w:t>
            </w:r>
            <w:r>
              <w:rPr>
                <w:noProof/>
                <w:webHidden/>
              </w:rPr>
              <w:tab/>
            </w:r>
            <w:r>
              <w:rPr>
                <w:noProof/>
                <w:webHidden/>
              </w:rPr>
              <w:fldChar w:fldCharType="begin"/>
            </w:r>
            <w:r>
              <w:rPr>
                <w:noProof/>
                <w:webHidden/>
              </w:rPr>
              <w:instrText xml:space="preserve"> PAGEREF _Toc23881721 \h </w:instrText>
            </w:r>
            <w:r>
              <w:rPr>
                <w:noProof/>
                <w:webHidden/>
              </w:rPr>
            </w:r>
            <w:r>
              <w:rPr>
                <w:noProof/>
                <w:webHidden/>
              </w:rPr>
              <w:fldChar w:fldCharType="separate"/>
            </w:r>
            <w:r>
              <w:rPr>
                <w:noProof/>
                <w:webHidden/>
              </w:rPr>
              <w:t>64</w:t>
            </w:r>
            <w:r>
              <w:rPr>
                <w:noProof/>
                <w:webHidden/>
              </w:rPr>
              <w:fldChar w:fldCharType="end"/>
            </w:r>
          </w:hyperlink>
        </w:p>
        <w:p w14:paraId="6FED3A30" w14:textId="4CA41629" w:rsidR="00882BE8" w:rsidRDefault="00882BE8">
          <w:pPr>
            <w:pStyle w:val="TOC1"/>
            <w:tabs>
              <w:tab w:val="left" w:pos="480"/>
              <w:tab w:val="right" w:leader="dot" w:pos="7927"/>
            </w:tabs>
            <w:rPr>
              <w:rFonts w:asciiTheme="minorHAnsi" w:eastAsiaTheme="minorEastAsia" w:hAnsiTheme="minorHAnsi"/>
              <w:noProof/>
              <w:sz w:val="22"/>
            </w:rPr>
          </w:pPr>
          <w:hyperlink w:anchor="_Toc23881722" w:history="1">
            <w:r w:rsidRPr="008C09A4">
              <w:rPr>
                <w:rStyle w:val="Hyperlink"/>
                <w:noProof/>
              </w:rPr>
              <w:t>A.</w:t>
            </w:r>
            <w:r>
              <w:rPr>
                <w:rFonts w:asciiTheme="minorHAnsi" w:eastAsiaTheme="minorEastAsia" w:hAnsiTheme="minorHAnsi"/>
                <w:noProof/>
                <w:sz w:val="22"/>
              </w:rPr>
              <w:tab/>
            </w:r>
            <w:r w:rsidRPr="008C09A4">
              <w:rPr>
                <w:rStyle w:val="Hyperlink"/>
                <w:noProof/>
              </w:rPr>
              <w:t>Skenario</w:t>
            </w:r>
            <w:r>
              <w:rPr>
                <w:noProof/>
                <w:webHidden/>
              </w:rPr>
              <w:tab/>
            </w:r>
            <w:r>
              <w:rPr>
                <w:noProof/>
                <w:webHidden/>
              </w:rPr>
              <w:fldChar w:fldCharType="begin"/>
            </w:r>
            <w:r>
              <w:rPr>
                <w:noProof/>
                <w:webHidden/>
              </w:rPr>
              <w:instrText xml:space="preserve"> PAGEREF _Toc23881722 \h </w:instrText>
            </w:r>
            <w:r>
              <w:rPr>
                <w:noProof/>
                <w:webHidden/>
              </w:rPr>
            </w:r>
            <w:r>
              <w:rPr>
                <w:noProof/>
                <w:webHidden/>
              </w:rPr>
              <w:fldChar w:fldCharType="separate"/>
            </w:r>
            <w:r>
              <w:rPr>
                <w:noProof/>
                <w:webHidden/>
              </w:rPr>
              <w:t>64</w:t>
            </w:r>
            <w:r>
              <w:rPr>
                <w:noProof/>
                <w:webHidden/>
              </w:rPr>
              <w:fldChar w:fldCharType="end"/>
            </w:r>
          </w:hyperlink>
        </w:p>
        <w:p w14:paraId="7ADE3972" w14:textId="2D6747F8" w:rsidR="00882BE8" w:rsidRDefault="00882BE8">
          <w:pPr>
            <w:pStyle w:val="TOC1"/>
            <w:tabs>
              <w:tab w:val="left" w:pos="480"/>
              <w:tab w:val="right" w:leader="dot" w:pos="7927"/>
            </w:tabs>
            <w:rPr>
              <w:rFonts w:asciiTheme="minorHAnsi" w:eastAsiaTheme="minorEastAsia" w:hAnsiTheme="minorHAnsi"/>
              <w:noProof/>
              <w:sz w:val="22"/>
            </w:rPr>
          </w:pPr>
          <w:hyperlink w:anchor="_Toc23881723" w:history="1">
            <w:r w:rsidRPr="008C09A4">
              <w:rPr>
                <w:rStyle w:val="Hyperlink"/>
                <w:noProof/>
              </w:rPr>
              <w:t>B.</w:t>
            </w:r>
            <w:r>
              <w:rPr>
                <w:rFonts w:asciiTheme="minorHAnsi" w:eastAsiaTheme="minorEastAsia" w:hAnsiTheme="minorHAnsi"/>
                <w:noProof/>
                <w:sz w:val="22"/>
              </w:rPr>
              <w:tab/>
            </w:r>
            <w:r w:rsidRPr="008C09A4">
              <w:rPr>
                <w:rStyle w:val="Hyperlink"/>
                <w:i/>
                <w:noProof/>
              </w:rPr>
              <w:t>Activity Diagram</w:t>
            </w:r>
            <w:r>
              <w:rPr>
                <w:noProof/>
                <w:webHidden/>
              </w:rPr>
              <w:tab/>
            </w:r>
            <w:r>
              <w:rPr>
                <w:noProof/>
                <w:webHidden/>
              </w:rPr>
              <w:fldChar w:fldCharType="begin"/>
            </w:r>
            <w:r>
              <w:rPr>
                <w:noProof/>
                <w:webHidden/>
              </w:rPr>
              <w:instrText xml:space="preserve"> PAGEREF _Toc23881723 \h </w:instrText>
            </w:r>
            <w:r>
              <w:rPr>
                <w:noProof/>
                <w:webHidden/>
              </w:rPr>
            </w:r>
            <w:r>
              <w:rPr>
                <w:noProof/>
                <w:webHidden/>
              </w:rPr>
              <w:fldChar w:fldCharType="separate"/>
            </w:r>
            <w:r>
              <w:rPr>
                <w:noProof/>
                <w:webHidden/>
              </w:rPr>
              <w:t>72</w:t>
            </w:r>
            <w:r>
              <w:rPr>
                <w:noProof/>
                <w:webHidden/>
              </w:rPr>
              <w:fldChar w:fldCharType="end"/>
            </w:r>
          </w:hyperlink>
        </w:p>
        <w:p w14:paraId="3A4ECDEA" w14:textId="56078825" w:rsidR="00882BE8" w:rsidRDefault="00882BE8">
          <w:pPr>
            <w:pStyle w:val="TOC1"/>
            <w:tabs>
              <w:tab w:val="left" w:pos="480"/>
              <w:tab w:val="right" w:leader="dot" w:pos="7927"/>
            </w:tabs>
            <w:rPr>
              <w:rFonts w:asciiTheme="minorHAnsi" w:eastAsiaTheme="minorEastAsia" w:hAnsiTheme="minorHAnsi"/>
              <w:noProof/>
              <w:sz w:val="22"/>
            </w:rPr>
          </w:pPr>
          <w:hyperlink w:anchor="_Toc23881724" w:history="1">
            <w:r w:rsidRPr="008C09A4">
              <w:rPr>
                <w:rStyle w:val="Hyperlink"/>
                <w:noProof/>
              </w:rPr>
              <w:t>C.</w:t>
            </w:r>
            <w:r>
              <w:rPr>
                <w:rFonts w:asciiTheme="minorHAnsi" w:eastAsiaTheme="minorEastAsia" w:hAnsiTheme="minorHAnsi"/>
                <w:noProof/>
                <w:sz w:val="22"/>
              </w:rPr>
              <w:tab/>
            </w:r>
            <w:r w:rsidRPr="008C09A4">
              <w:rPr>
                <w:rStyle w:val="Hyperlink"/>
                <w:i/>
                <w:noProof/>
              </w:rPr>
              <w:t>Sequence Diagram</w:t>
            </w:r>
            <w:r>
              <w:rPr>
                <w:noProof/>
                <w:webHidden/>
              </w:rPr>
              <w:tab/>
            </w:r>
            <w:r>
              <w:rPr>
                <w:noProof/>
                <w:webHidden/>
              </w:rPr>
              <w:fldChar w:fldCharType="begin"/>
            </w:r>
            <w:r>
              <w:rPr>
                <w:noProof/>
                <w:webHidden/>
              </w:rPr>
              <w:instrText xml:space="preserve"> PAGEREF _Toc23881724 \h </w:instrText>
            </w:r>
            <w:r>
              <w:rPr>
                <w:noProof/>
                <w:webHidden/>
              </w:rPr>
            </w:r>
            <w:r>
              <w:rPr>
                <w:noProof/>
                <w:webHidden/>
              </w:rPr>
              <w:fldChar w:fldCharType="separate"/>
            </w:r>
            <w:r>
              <w:rPr>
                <w:noProof/>
                <w:webHidden/>
              </w:rPr>
              <w:t>76</w:t>
            </w:r>
            <w:r>
              <w:rPr>
                <w:noProof/>
                <w:webHidden/>
              </w:rPr>
              <w:fldChar w:fldCharType="end"/>
            </w:r>
          </w:hyperlink>
        </w:p>
        <w:p w14:paraId="7C3E5B74" w14:textId="05DBCF05" w:rsidR="00882BE8" w:rsidRDefault="00882BE8">
          <w:pPr>
            <w:pStyle w:val="TOC1"/>
            <w:tabs>
              <w:tab w:val="left" w:pos="480"/>
              <w:tab w:val="right" w:leader="dot" w:pos="7927"/>
            </w:tabs>
            <w:rPr>
              <w:rFonts w:asciiTheme="minorHAnsi" w:eastAsiaTheme="minorEastAsia" w:hAnsiTheme="minorHAnsi"/>
              <w:noProof/>
              <w:sz w:val="22"/>
            </w:rPr>
          </w:pPr>
          <w:hyperlink w:anchor="_Toc23881725" w:history="1">
            <w:r w:rsidRPr="008C09A4">
              <w:rPr>
                <w:rStyle w:val="Hyperlink"/>
                <w:noProof/>
              </w:rPr>
              <w:t>D.</w:t>
            </w:r>
            <w:r>
              <w:rPr>
                <w:rFonts w:asciiTheme="minorHAnsi" w:eastAsiaTheme="minorEastAsia" w:hAnsiTheme="minorHAnsi"/>
                <w:noProof/>
                <w:sz w:val="22"/>
              </w:rPr>
              <w:tab/>
            </w:r>
            <w:r w:rsidRPr="008C09A4">
              <w:rPr>
                <w:rStyle w:val="Hyperlink"/>
                <w:noProof/>
              </w:rPr>
              <w:t>Desain</w:t>
            </w:r>
            <w:r w:rsidRPr="008C09A4">
              <w:rPr>
                <w:rStyle w:val="Hyperlink"/>
                <w:i/>
                <w:noProof/>
              </w:rPr>
              <w:t xml:space="preserve"> User Interface</w:t>
            </w:r>
            <w:r>
              <w:rPr>
                <w:noProof/>
                <w:webHidden/>
              </w:rPr>
              <w:tab/>
            </w:r>
            <w:r>
              <w:rPr>
                <w:noProof/>
                <w:webHidden/>
              </w:rPr>
              <w:fldChar w:fldCharType="begin"/>
            </w:r>
            <w:r>
              <w:rPr>
                <w:noProof/>
                <w:webHidden/>
              </w:rPr>
              <w:instrText xml:space="preserve"> PAGEREF _Toc23881725 \h </w:instrText>
            </w:r>
            <w:r>
              <w:rPr>
                <w:noProof/>
                <w:webHidden/>
              </w:rPr>
            </w:r>
            <w:r>
              <w:rPr>
                <w:noProof/>
                <w:webHidden/>
              </w:rPr>
              <w:fldChar w:fldCharType="separate"/>
            </w:r>
            <w:r>
              <w:rPr>
                <w:noProof/>
                <w:webHidden/>
              </w:rPr>
              <w:t>80</w:t>
            </w:r>
            <w:r>
              <w:rPr>
                <w:noProof/>
                <w:webHidden/>
              </w:rPr>
              <w:fldChar w:fldCharType="end"/>
            </w:r>
          </w:hyperlink>
        </w:p>
        <w:p w14:paraId="7F475BFC" w14:textId="2B93803C" w:rsidR="00882BE8" w:rsidRDefault="00882BE8">
          <w:pPr>
            <w:pStyle w:val="TOC1"/>
            <w:tabs>
              <w:tab w:val="left" w:pos="480"/>
              <w:tab w:val="right" w:leader="dot" w:pos="7927"/>
            </w:tabs>
            <w:rPr>
              <w:rFonts w:asciiTheme="minorHAnsi" w:eastAsiaTheme="minorEastAsia" w:hAnsiTheme="minorHAnsi"/>
              <w:noProof/>
              <w:sz w:val="22"/>
            </w:rPr>
          </w:pPr>
          <w:hyperlink w:anchor="_Toc23881726" w:history="1">
            <w:r w:rsidRPr="008C09A4">
              <w:rPr>
                <w:rStyle w:val="Hyperlink"/>
                <w:noProof/>
              </w:rPr>
              <w:t>E.</w:t>
            </w:r>
            <w:r>
              <w:rPr>
                <w:rFonts w:asciiTheme="minorHAnsi" w:eastAsiaTheme="minorEastAsia" w:hAnsiTheme="minorHAnsi"/>
                <w:noProof/>
                <w:sz w:val="22"/>
              </w:rPr>
              <w:tab/>
            </w:r>
            <w:r w:rsidRPr="008C09A4">
              <w:rPr>
                <w:rStyle w:val="Hyperlink"/>
                <w:noProof/>
              </w:rPr>
              <w:t>Hasil Pengkodean</w:t>
            </w:r>
            <w:r>
              <w:rPr>
                <w:noProof/>
                <w:webHidden/>
              </w:rPr>
              <w:tab/>
            </w:r>
            <w:r>
              <w:rPr>
                <w:noProof/>
                <w:webHidden/>
              </w:rPr>
              <w:fldChar w:fldCharType="begin"/>
            </w:r>
            <w:r>
              <w:rPr>
                <w:noProof/>
                <w:webHidden/>
              </w:rPr>
              <w:instrText xml:space="preserve"> PAGEREF _Toc23881726 \h </w:instrText>
            </w:r>
            <w:r>
              <w:rPr>
                <w:noProof/>
                <w:webHidden/>
              </w:rPr>
            </w:r>
            <w:r>
              <w:rPr>
                <w:noProof/>
                <w:webHidden/>
              </w:rPr>
              <w:fldChar w:fldCharType="separate"/>
            </w:r>
            <w:r>
              <w:rPr>
                <w:noProof/>
                <w:webHidden/>
              </w:rPr>
              <w:t>84</w:t>
            </w:r>
            <w:r>
              <w:rPr>
                <w:noProof/>
                <w:webHidden/>
              </w:rPr>
              <w:fldChar w:fldCharType="end"/>
            </w:r>
          </w:hyperlink>
        </w:p>
        <w:p w14:paraId="6FA0D3A5" w14:textId="586C01D8" w:rsidR="00882BE8" w:rsidRDefault="00882BE8">
          <w:pPr>
            <w:pStyle w:val="TOC1"/>
            <w:tabs>
              <w:tab w:val="left" w:pos="480"/>
              <w:tab w:val="right" w:leader="dot" w:pos="7927"/>
            </w:tabs>
            <w:rPr>
              <w:rFonts w:asciiTheme="minorHAnsi" w:eastAsiaTheme="minorEastAsia" w:hAnsiTheme="minorHAnsi"/>
              <w:noProof/>
              <w:sz w:val="22"/>
            </w:rPr>
          </w:pPr>
          <w:hyperlink w:anchor="_Toc23881727" w:history="1">
            <w:r w:rsidRPr="008C09A4">
              <w:rPr>
                <w:rStyle w:val="Hyperlink"/>
                <w:noProof/>
              </w:rPr>
              <w:t>F.</w:t>
            </w:r>
            <w:r>
              <w:rPr>
                <w:rFonts w:asciiTheme="minorHAnsi" w:eastAsiaTheme="minorEastAsia" w:hAnsiTheme="minorHAnsi"/>
                <w:noProof/>
                <w:sz w:val="22"/>
              </w:rPr>
              <w:tab/>
            </w:r>
            <w:r w:rsidRPr="008C09A4">
              <w:rPr>
                <w:rStyle w:val="Hyperlink"/>
                <w:noProof/>
              </w:rPr>
              <w:t>Hasil Pengujian</w:t>
            </w:r>
            <w:r>
              <w:rPr>
                <w:noProof/>
                <w:webHidden/>
              </w:rPr>
              <w:tab/>
            </w:r>
            <w:r>
              <w:rPr>
                <w:noProof/>
                <w:webHidden/>
              </w:rPr>
              <w:fldChar w:fldCharType="begin"/>
            </w:r>
            <w:r>
              <w:rPr>
                <w:noProof/>
                <w:webHidden/>
              </w:rPr>
              <w:instrText xml:space="preserve"> PAGEREF _Toc23881727 \h </w:instrText>
            </w:r>
            <w:r>
              <w:rPr>
                <w:noProof/>
                <w:webHidden/>
              </w:rPr>
            </w:r>
            <w:r>
              <w:rPr>
                <w:noProof/>
                <w:webHidden/>
              </w:rPr>
              <w:fldChar w:fldCharType="separate"/>
            </w:r>
            <w:r>
              <w:rPr>
                <w:noProof/>
                <w:webHidden/>
              </w:rPr>
              <w:t>84</w:t>
            </w:r>
            <w:r>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14" w:name="_Toc23880321"/>
      <w:bookmarkStart w:id="15" w:name="_GoBack"/>
      <w:bookmarkEnd w:id="15"/>
      <w:r w:rsidRPr="0033182C">
        <w:lastRenderedPageBreak/>
        <w:t>DAFTAR GAMBAR</w:t>
      </w:r>
      <w:bookmarkEnd w:id="14"/>
    </w:p>
    <w:p w14:paraId="3D8DC8C3" w14:textId="1C8FEDD2" w:rsidR="00882BE8"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3880239" w:history="1">
        <w:r w:rsidR="00882BE8" w:rsidRPr="00533887">
          <w:rPr>
            <w:rStyle w:val="Hyperlink"/>
            <w:rFonts w:cs="Times New Roman"/>
            <w:noProof/>
          </w:rPr>
          <w:t>Gambar 2.1 skema PID</w:t>
        </w:r>
        <w:r w:rsidR="00882BE8">
          <w:rPr>
            <w:noProof/>
            <w:webHidden/>
          </w:rPr>
          <w:tab/>
        </w:r>
        <w:r w:rsidR="00882BE8">
          <w:rPr>
            <w:noProof/>
            <w:webHidden/>
          </w:rPr>
          <w:fldChar w:fldCharType="begin"/>
        </w:r>
        <w:r w:rsidR="00882BE8">
          <w:rPr>
            <w:noProof/>
            <w:webHidden/>
          </w:rPr>
          <w:instrText xml:space="preserve"> PAGEREF _Toc23880239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035BA58E" w14:textId="2AF40F62" w:rsidR="00882BE8" w:rsidRDefault="00882BE8">
      <w:pPr>
        <w:pStyle w:val="TableofFigures"/>
        <w:tabs>
          <w:tab w:val="right" w:leader="dot" w:pos="7927"/>
        </w:tabs>
        <w:rPr>
          <w:rFonts w:asciiTheme="minorHAnsi" w:eastAsiaTheme="minorEastAsia" w:hAnsiTheme="minorHAnsi"/>
          <w:noProof/>
          <w:sz w:val="22"/>
        </w:rPr>
      </w:pPr>
      <w:hyperlink w:anchor="_Toc23880240" w:history="1">
        <w:r w:rsidRPr="00533887">
          <w:rPr>
            <w:rStyle w:val="Hyperlink"/>
            <w:rFonts w:cs="Times New Roman"/>
            <w:noProof/>
          </w:rPr>
          <w:t>Gambar 3.1 Tahapan Penelitian</w:t>
        </w:r>
        <w:r>
          <w:rPr>
            <w:noProof/>
            <w:webHidden/>
          </w:rPr>
          <w:tab/>
        </w:r>
        <w:r>
          <w:rPr>
            <w:noProof/>
            <w:webHidden/>
          </w:rPr>
          <w:fldChar w:fldCharType="begin"/>
        </w:r>
        <w:r>
          <w:rPr>
            <w:noProof/>
            <w:webHidden/>
          </w:rPr>
          <w:instrText xml:space="preserve"> PAGEREF _Toc23880240 \h </w:instrText>
        </w:r>
        <w:r>
          <w:rPr>
            <w:noProof/>
            <w:webHidden/>
          </w:rPr>
        </w:r>
        <w:r>
          <w:rPr>
            <w:noProof/>
            <w:webHidden/>
          </w:rPr>
          <w:fldChar w:fldCharType="separate"/>
        </w:r>
        <w:r>
          <w:rPr>
            <w:noProof/>
            <w:webHidden/>
          </w:rPr>
          <w:t>16</w:t>
        </w:r>
        <w:r>
          <w:rPr>
            <w:noProof/>
            <w:webHidden/>
          </w:rPr>
          <w:fldChar w:fldCharType="end"/>
        </w:r>
      </w:hyperlink>
    </w:p>
    <w:p w14:paraId="6DEADB5A" w14:textId="3B8F26B2" w:rsidR="00882BE8" w:rsidRDefault="00882BE8">
      <w:pPr>
        <w:pStyle w:val="TableofFigures"/>
        <w:tabs>
          <w:tab w:val="right" w:leader="dot" w:pos="7927"/>
        </w:tabs>
        <w:rPr>
          <w:rFonts w:asciiTheme="minorHAnsi" w:eastAsiaTheme="minorEastAsia" w:hAnsiTheme="minorHAnsi"/>
          <w:noProof/>
          <w:sz w:val="22"/>
        </w:rPr>
      </w:pPr>
      <w:hyperlink w:anchor="_Toc23880241" w:history="1">
        <w:r w:rsidRPr="00533887">
          <w:rPr>
            <w:rStyle w:val="Hyperlink"/>
            <w:noProof/>
          </w:rPr>
          <w:t>Gambar 3.2 Desain Hardware</w:t>
        </w:r>
        <w:r>
          <w:rPr>
            <w:noProof/>
            <w:webHidden/>
          </w:rPr>
          <w:tab/>
        </w:r>
        <w:r>
          <w:rPr>
            <w:noProof/>
            <w:webHidden/>
          </w:rPr>
          <w:fldChar w:fldCharType="begin"/>
        </w:r>
        <w:r>
          <w:rPr>
            <w:noProof/>
            <w:webHidden/>
          </w:rPr>
          <w:instrText xml:space="preserve"> PAGEREF _Toc23880241 \h </w:instrText>
        </w:r>
        <w:r>
          <w:rPr>
            <w:noProof/>
            <w:webHidden/>
          </w:rPr>
        </w:r>
        <w:r>
          <w:rPr>
            <w:noProof/>
            <w:webHidden/>
          </w:rPr>
          <w:fldChar w:fldCharType="separate"/>
        </w:r>
        <w:r>
          <w:rPr>
            <w:noProof/>
            <w:webHidden/>
          </w:rPr>
          <w:t>17</w:t>
        </w:r>
        <w:r>
          <w:rPr>
            <w:noProof/>
            <w:webHidden/>
          </w:rPr>
          <w:fldChar w:fldCharType="end"/>
        </w:r>
      </w:hyperlink>
    </w:p>
    <w:p w14:paraId="65EDF052" w14:textId="16DB02CE" w:rsidR="00882BE8" w:rsidRDefault="00882BE8">
      <w:pPr>
        <w:pStyle w:val="TableofFigures"/>
        <w:tabs>
          <w:tab w:val="right" w:leader="dot" w:pos="7927"/>
        </w:tabs>
        <w:rPr>
          <w:rFonts w:asciiTheme="minorHAnsi" w:eastAsiaTheme="minorEastAsia" w:hAnsiTheme="minorHAnsi"/>
          <w:noProof/>
          <w:sz w:val="22"/>
        </w:rPr>
      </w:pPr>
      <w:hyperlink r:id="rId12" w:anchor="_Toc23880242" w:history="1">
        <w:r w:rsidRPr="00533887">
          <w:rPr>
            <w:rStyle w:val="Hyperlink"/>
            <w:noProof/>
          </w:rPr>
          <w:t>Gambar 3.3 Penempatan Sensor LDR</w:t>
        </w:r>
        <w:r>
          <w:rPr>
            <w:noProof/>
            <w:webHidden/>
          </w:rPr>
          <w:tab/>
        </w:r>
        <w:r>
          <w:rPr>
            <w:noProof/>
            <w:webHidden/>
          </w:rPr>
          <w:fldChar w:fldCharType="begin"/>
        </w:r>
        <w:r>
          <w:rPr>
            <w:noProof/>
            <w:webHidden/>
          </w:rPr>
          <w:instrText xml:space="preserve"> PAGEREF _Toc23880242 \h </w:instrText>
        </w:r>
        <w:r>
          <w:rPr>
            <w:noProof/>
            <w:webHidden/>
          </w:rPr>
        </w:r>
        <w:r>
          <w:rPr>
            <w:noProof/>
            <w:webHidden/>
          </w:rPr>
          <w:fldChar w:fldCharType="separate"/>
        </w:r>
        <w:r>
          <w:rPr>
            <w:noProof/>
            <w:webHidden/>
          </w:rPr>
          <w:t>18</w:t>
        </w:r>
        <w:r>
          <w:rPr>
            <w:noProof/>
            <w:webHidden/>
          </w:rPr>
          <w:fldChar w:fldCharType="end"/>
        </w:r>
      </w:hyperlink>
    </w:p>
    <w:p w14:paraId="742977E4" w14:textId="65E8D91E" w:rsidR="00882BE8" w:rsidRDefault="00882BE8">
      <w:pPr>
        <w:pStyle w:val="TableofFigures"/>
        <w:tabs>
          <w:tab w:val="right" w:leader="dot" w:pos="7927"/>
        </w:tabs>
        <w:rPr>
          <w:rFonts w:asciiTheme="minorHAnsi" w:eastAsiaTheme="minorEastAsia" w:hAnsiTheme="minorHAnsi"/>
          <w:noProof/>
          <w:sz w:val="22"/>
        </w:rPr>
      </w:pPr>
      <w:hyperlink w:anchor="_Toc23880243" w:history="1">
        <w:r w:rsidRPr="00533887">
          <w:rPr>
            <w:rStyle w:val="Hyperlink"/>
            <w:rFonts w:cs="Times New Roman"/>
            <w:noProof/>
          </w:rPr>
          <w:t>Gambar 3.4 Range error V</w:t>
        </w:r>
        <w:r>
          <w:rPr>
            <w:noProof/>
            <w:webHidden/>
          </w:rPr>
          <w:tab/>
        </w:r>
        <w:r>
          <w:rPr>
            <w:noProof/>
            <w:webHidden/>
          </w:rPr>
          <w:fldChar w:fldCharType="begin"/>
        </w:r>
        <w:r>
          <w:rPr>
            <w:noProof/>
            <w:webHidden/>
          </w:rPr>
          <w:instrText xml:space="preserve"> PAGEREF _Toc23880243 \h </w:instrText>
        </w:r>
        <w:r>
          <w:rPr>
            <w:noProof/>
            <w:webHidden/>
          </w:rPr>
        </w:r>
        <w:r>
          <w:rPr>
            <w:noProof/>
            <w:webHidden/>
          </w:rPr>
          <w:fldChar w:fldCharType="separate"/>
        </w:r>
        <w:r>
          <w:rPr>
            <w:noProof/>
            <w:webHidden/>
          </w:rPr>
          <w:t>19</w:t>
        </w:r>
        <w:r>
          <w:rPr>
            <w:noProof/>
            <w:webHidden/>
          </w:rPr>
          <w:fldChar w:fldCharType="end"/>
        </w:r>
      </w:hyperlink>
    </w:p>
    <w:p w14:paraId="75E95A90" w14:textId="58586DC0" w:rsidR="00882BE8" w:rsidRDefault="00882BE8">
      <w:pPr>
        <w:pStyle w:val="TableofFigures"/>
        <w:tabs>
          <w:tab w:val="right" w:leader="dot" w:pos="7927"/>
        </w:tabs>
        <w:rPr>
          <w:rFonts w:asciiTheme="minorHAnsi" w:eastAsiaTheme="minorEastAsia" w:hAnsiTheme="minorHAnsi"/>
          <w:noProof/>
          <w:sz w:val="22"/>
        </w:rPr>
      </w:pPr>
      <w:hyperlink r:id="rId13" w:anchor="_Toc23880244" w:history="1">
        <w:r w:rsidRPr="00533887">
          <w:rPr>
            <w:rStyle w:val="Hyperlink"/>
            <w:noProof/>
          </w:rPr>
          <w:t>Gambar 3.5 Range error H</w:t>
        </w:r>
        <w:r>
          <w:rPr>
            <w:noProof/>
            <w:webHidden/>
          </w:rPr>
          <w:tab/>
        </w:r>
        <w:r>
          <w:rPr>
            <w:noProof/>
            <w:webHidden/>
          </w:rPr>
          <w:fldChar w:fldCharType="begin"/>
        </w:r>
        <w:r>
          <w:rPr>
            <w:noProof/>
            <w:webHidden/>
          </w:rPr>
          <w:instrText xml:space="preserve"> PAGEREF _Toc23880244 \h </w:instrText>
        </w:r>
        <w:r>
          <w:rPr>
            <w:noProof/>
            <w:webHidden/>
          </w:rPr>
        </w:r>
        <w:r>
          <w:rPr>
            <w:noProof/>
            <w:webHidden/>
          </w:rPr>
          <w:fldChar w:fldCharType="separate"/>
        </w:r>
        <w:r>
          <w:rPr>
            <w:noProof/>
            <w:webHidden/>
          </w:rPr>
          <w:t>20</w:t>
        </w:r>
        <w:r>
          <w:rPr>
            <w:noProof/>
            <w:webHidden/>
          </w:rPr>
          <w:fldChar w:fldCharType="end"/>
        </w:r>
      </w:hyperlink>
    </w:p>
    <w:p w14:paraId="14444685" w14:textId="7C89C653" w:rsidR="00882BE8" w:rsidRDefault="00882BE8">
      <w:pPr>
        <w:pStyle w:val="TableofFigures"/>
        <w:tabs>
          <w:tab w:val="right" w:leader="dot" w:pos="7927"/>
        </w:tabs>
        <w:rPr>
          <w:rFonts w:asciiTheme="minorHAnsi" w:eastAsiaTheme="minorEastAsia" w:hAnsiTheme="minorHAnsi"/>
          <w:noProof/>
          <w:sz w:val="22"/>
        </w:rPr>
      </w:pPr>
      <w:hyperlink w:anchor="_Toc23880245" w:history="1">
        <w:r w:rsidRPr="00533887">
          <w:rPr>
            <w:rStyle w:val="Hyperlink"/>
            <w:rFonts w:cs="Times New Roman"/>
            <w:noProof/>
          </w:rPr>
          <w:t>Gambar 3.6 Flowchart</w:t>
        </w:r>
        <w:r>
          <w:rPr>
            <w:noProof/>
            <w:webHidden/>
          </w:rPr>
          <w:tab/>
        </w:r>
        <w:r>
          <w:rPr>
            <w:noProof/>
            <w:webHidden/>
          </w:rPr>
          <w:fldChar w:fldCharType="begin"/>
        </w:r>
        <w:r>
          <w:rPr>
            <w:noProof/>
            <w:webHidden/>
          </w:rPr>
          <w:instrText xml:space="preserve"> PAGEREF _Toc23880245 \h </w:instrText>
        </w:r>
        <w:r>
          <w:rPr>
            <w:noProof/>
            <w:webHidden/>
          </w:rPr>
        </w:r>
        <w:r>
          <w:rPr>
            <w:noProof/>
            <w:webHidden/>
          </w:rPr>
          <w:fldChar w:fldCharType="separate"/>
        </w:r>
        <w:r>
          <w:rPr>
            <w:noProof/>
            <w:webHidden/>
          </w:rPr>
          <w:t>20</w:t>
        </w:r>
        <w:r>
          <w:rPr>
            <w:noProof/>
            <w:webHidden/>
          </w:rPr>
          <w:fldChar w:fldCharType="end"/>
        </w:r>
      </w:hyperlink>
    </w:p>
    <w:p w14:paraId="1A5207B4" w14:textId="6F55DA90" w:rsidR="00882BE8" w:rsidRDefault="00882BE8">
      <w:pPr>
        <w:pStyle w:val="TableofFigures"/>
        <w:tabs>
          <w:tab w:val="right" w:leader="dot" w:pos="7927"/>
        </w:tabs>
        <w:rPr>
          <w:rFonts w:asciiTheme="minorHAnsi" w:eastAsiaTheme="minorEastAsia" w:hAnsiTheme="minorHAnsi"/>
          <w:noProof/>
          <w:sz w:val="22"/>
        </w:rPr>
      </w:pPr>
      <w:hyperlink w:anchor="_Toc23880246" w:history="1">
        <w:r w:rsidRPr="00533887">
          <w:rPr>
            <w:rStyle w:val="Hyperlink"/>
            <w:noProof/>
          </w:rPr>
          <w:t>Gambar 3.7 Flowchart Logika Fuzzy</w:t>
        </w:r>
        <w:r>
          <w:rPr>
            <w:noProof/>
            <w:webHidden/>
          </w:rPr>
          <w:tab/>
        </w:r>
        <w:r>
          <w:rPr>
            <w:noProof/>
            <w:webHidden/>
          </w:rPr>
          <w:fldChar w:fldCharType="begin"/>
        </w:r>
        <w:r>
          <w:rPr>
            <w:noProof/>
            <w:webHidden/>
          </w:rPr>
          <w:instrText xml:space="preserve"> PAGEREF _Toc23880246 \h </w:instrText>
        </w:r>
        <w:r>
          <w:rPr>
            <w:noProof/>
            <w:webHidden/>
          </w:rPr>
        </w:r>
        <w:r>
          <w:rPr>
            <w:noProof/>
            <w:webHidden/>
          </w:rPr>
          <w:fldChar w:fldCharType="separate"/>
        </w:r>
        <w:r>
          <w:rPr>
            <w:noProof/>
            <w:webHidden/>
          </w:rPr>
          <w:t>20</w:t>
        </w:r>
        <w:r>
          <w:rPr>
            <w:noProof/>
            <w:webHidden/>
          </w:rPr>
          <w:fldChar w:fldCharType="end"/>
        </w:r>
      </w:hyperlink>
    </w:p>
    <w:p w14:paraId="57FE3E62" w14:textId="1487AAC8" w:rsidR="00882BE8" w:rsidRDefault="00882BE8">
      <w:pPr>
        <w:pStyle w:val="TableofFigures"/>
        <w:tabs>
          <w:tab w:val="right" w:leader="dot" w:pos="7927"/>
        </w:tabs>
        <w:rPr>
          <w:rFonts w:asciiTheme="minorHAnsi" w:eastAsiaTheme="minorEastAsia" w:hAnsiTheme="minorHAnsi"/>
          <w:noProof/>
          <w:sz w:val="22"/>
        </w:rPr>
      </w:pPr>
      <w:hyperlink w:anchor="_Toc23880247" w:history="1">
        <w:r w:rsidRPr="00533887">
          <w:rPr>
            <w:rStyle w:val="Hyperlink"/>
            <w:rFonts w:cs="Times New Roman"/>
            <w:noProof/>
          </w:rPr>
          <w:t>Gambar 3.8 Drajat Keanggotaan</w:t>
        </w:r>
        <w:r>
          <w:rPr>
            <w:noProof/>
            <w:webHidden/>
          </w:rPr>
          <w:tab/>
        </w:r>
        <w:r>
          <w:rPr>
            <w:noProof/>
            <w:webHidden/>
          </w:rPr>
          <w:fldChar w:fldCharType="begin"/>
        </w:r>
        <w:r>
          <w:rPr>
            <w:noProof/>
            <w:webHidden/>
          </w:rPr>
          <w:instrText xml:space="preserve"> PAGEREF _Toc23880247 \h </w:instrText>
        </w:r>
        <w:r>
          <w:rPr>
            <w:noProof/>
            <w:webHidden/>
          </w:rPr>
        </w:r>
        <w:r>
          <w:rPr>
            <w:noProof/>
            <w:webHidden/>
          </w:rPr>
          <w:fldChar w:fldCharType="separate"/>
        </w:r>
        <w:r>
          <w:rPr>
            <w:noProof/>
            <w:webHidden/>
          </w:rPr>
          <w:t>21</w:t>
        </w:r>
        <w:r>
          <w:rPr>
            <w:noProof/>
            <w:webHidden/>
          </w:rPr>
          <w:fldChar w:fldCharType="end"/>
        </w:r>
      </w:hyperlink>
    </w:p>
    <w:p w14:paraId="4FAC2611" w14:textId="01264175" w:rsidR="00882BE8" w:rsidRDefault="00882BE8">
      <w:pPr>
        <w:pStyle w:val="TableofFigures"/>
        <w:tabs>
          <w:tab w:val="right" w:leader="dot" w:pos="7927"/>
        </w:tabs>
        <w:rPr>
          <w:rFonts w:asciiTheme="minorHAnsi" w:eastAsiaTheme="minorEastAsia" w:hAnsiTheme="minorHAnsi"/>
          <w:noProof/>
          <w:sz w:val="22"/>
        </w:rPr>
      </w:pPr>
      <w:hyperlink w:anchor="_Toc23880248" w:history="1">
        <w:r w:rsidRPr="00533887">
          <w:rPr>
            <w:rStyle w:val="Hyperlink"/>
            <w:rFonts w:cs="Times New Roman"/>
            <w:noProof/>
          </w:rPr>
          <w:t>Gambar 4.1 Business Process</w:t>
        </w:r>
        <w:r>
          <w:rPr>
            <w:noProof/>
            <w:webHidden/>
          </w:rPr>
          <w:tab/>
        </w:r>
        <w:r>
          <w:rPr>
            <w:noProof/>
            <w:webHidden/>
          </w:rPr>
          <w:fldChar w:fldCharType="begin"/>
        </w:r>
        <w:r>
          <w:rPr>
            <w:noProof/>
            <w:webHidden/>
          </w:rPr>
          <w:instrText xml:space="preserve"> PAGEREF _Toc23880248 \h </w:instrText>
        </w:r>
        <w:r>
          <w:rPr>
            <w:noProof/>
            <w:webHidden/>
          </w:rPr>
        </w:r>
        <w:r>
          <w:rPr>
            <w:noProof/>
            <w:webHidden/>
          </w:rPr>
          <w:fldChar w:fldCharType="separate"/>
        </w:r>
        <w:r>
          <w:rPr>
            <w:noProof/>
            <w:webHidden/>
          </w:rPr>
          <w:t>29</w:t>
        </w:r>
        <w:r>
          <w:rPr>
            <w:noProof/>
            <w:webHidden/>
          </w:rPr>
          <w:fldChar w:fldCharType="end"/>
        </w:r>
      </w:hyperlink>
    </w:p>
    <w:p w14:paraId="1A3D4CAB" w14:textId="494FBDF0" w:rsidR="00882BE8" w:rsidRDefault="00882BE8">
      <w:pPr>
        <w:pStyle w:val="TableofFigures"/>
        <w:tabs>
          <w:tab w:val="right" w:leader="dot" w:pos="7927"/>
        </w:tabs>
        <w:rPr>
          <w:rFonts w:asciiTheme="minorHAnsi" w:eastAsiaTheme="minorEastAsia" w:hAnsiTheme="minorHAnsi"/>
          <w:noProof/>
          <w:sz w:val="22"/>
        </w:rPr>
      </w:pPr>
      <w:hyperlink w:anchor="_Toc23880249" w:history="1">
        <w:r w:rsidRPr="00533887">
          <w:rPr>
            <w:rStyle w:val="Hyperlink"/>
            <w:rFonts w:cs="Times New Roman"/>
            <w:noProof/>
          </w:rPr>
          <w:t>Gambar 4.2 Usecase Diagram</w:t>
        </w:r>
        <w:r>
          <w:rPr>
            <w:noProof/>
            <w:webHidden/>
          </w:rPr>
          <w:tab/>
        </w:r>
        <w:r>
          <w:rPr>
            <w:noProof/>
            <w:webHidden/>
          </w:rPr>
          <w:fldChar w:fldCharType="begin"/>
        </w:r>
        <w:r>
          <w:rPr>
            <w:noProof/>
            <w:webHidden/>
          </w:rPr>
          <w:instrText xml:space="preserve"> PAGEREF _Toc23880249 \h </w:instrText>
        </w:r>
        <w:r>
          <w:rPr>
            <w:noProof/>
            <w:webHidden/>
          </w:rPr>
        </w:r>
        <w:r>
          <w:rPr>
            <w:noProof/>
            <w:webHidden/>
          </w:rPr>
          <w:fldChar w:fldCharType="separate"/>
        </w:r>
        <w:r>
          <w:rPr>
            <w:noProof/>
            <w:webHidden/>
          </w:rPr>
          <w:t>31</w:t>
        </w:r>
        <w:r>
          <w:rPr>
            <w:noProof/>
            <w:webHidden/>
          </w:rPr>
          <w:fldChar w:fldCharType="end"/>
        </w:r>
      </w:hyperlink>
    </w:p>
    <w:p w14:paraId="3CB30494" w14:textId="74033211" w:rsidR="00882BE8" w:rsidRDefault="00882BE8">
      <w:pPr>
        <w:pStyle w:val="TableofFigures"/>
        <w:tabs>
          <w:tab w:val="right" w:leader="dot" w:pos="7927"/>
        </w:tabs>
        <w:rPr>
          <w:rFonts w:asciiTheme="minorHAnsi" w:eastAsiaTheme="minorEastAsia" w:hAnsiTheme="minorHAnsi"/>
          <w:noProof/>
          <w:sz w:val="22"/>
        </w:rPr>
      </w:pPr>
      <w:hyperlink w:anchor="_Toc23880250" w:history="1">
        <w:r w:rsidRPr="00533887">
          <w:rPr>
            <w:rStyle w:val="Hyperlink"/>
            <w:rFonts w:cs="Times New Roman"/>
            <w:noProof/>
          </w:rPr>
          <w:t>Gambar 4.3 ERD</w:t>
        </w:r>
        <w:r>
          <w:rPr>
            <w:noProof/>
            <w:webHidden/>
          </w:rPr>
          <w:tab/>
        </w:r>
        <w:r>
          <w:rPr>
            <w:noProof/>
            <w:webHidden/>
          </w:rPr>
          <w:fldChar w:fldCharType="begin"/>
        </w:r>
        <w:r>
          <w:rPr>
            <w:noProof/>
            <w:webHidden/>
          </w:rPr>
          <w:instrText xml:space="preserve"> PAGEREF _Toc23880250 \h </w:instrText>
        </w:r>
        <w:r>
          <w:rPr>
            <w:noProof/>
            <w:webHidden/>
          </w:rPr>
        </w:r>
        <w:r>
          <w:rPr>
            <w:noProof/>
            <w:webHidden/>
          </w:rPr>
          <w:fldChar w:fldCharType="separate"/>
        </w:r>
        <w:r>
          <w:rPr>
            <w:noProof/>
            <w:webHidden/>
          </w:rPr>
          <w:t>40</w:t>
        </w:r>
        <w:r>
          <w:rPr>
            <w:noProof/>
            <w:webHidden/>
          </w:rPr>
          <w:fldChar w:fldCharType="end"/>
        </w:r>
      </w:hyperlink>
    </w:p>
    <w:p w14:paraId="3AC36E0B" w14:textId="21AA5CBC" w:rsidR="00882BE8" w:rsidRDefault="00882BE8">
      <w:pPr>
        <w:pStyle w:val="TableofFigures"/>
        <w:tabs>
          <w:tab w:val="right" w:leader="dot" w:pos="7927"/>
        </w:tabs>
        <w:rPr>
          <w:rFonts w:asciiTheme="minorHAnsi" w:eastAsiaTheme="minorEastAsia" w:hAnsiTheme="minorHAnsi"/>
          <w:noProof/>
          <w:sz w:val="22"/>
        </w:rPr>
      </w:pPr>
      <w:hyperlink w:anchor="_Toc23880251" w:history="1">
        <w:r w:rsidRPr="00533887">
          <w:rPr>
            <w:rStyle w:val="Hyperlink"/>
            <w:rFonts w:cs="Times New Roman"/>
            <w:noProof/>
          </w:rPr>
          <w:t>Gambar 4.4 Class Diagram</w:t>
        </w:r>
        <w:r>
          <w:rPr>
            <w:noProof/>
            <w:webHidden/>
          </w:rPr>
          <w:tab/>
        </w:r>
        <w:r>
          <w:rPr>
            <w:noProof/>
            <w:webHidden/>
          </w:rPr>
          <w:fldChar w:fldCharType="begin"/>
        </w:r>
        <w:r>
          <w:rPr>
            <w:noProof/>
            <w:webHidden/>
          </w:rPr>
          <w:instrText xml:space="preserve"> PAGEREF _Toc23880251 \h </w:instrText>
        </w:r>
        <w:r>
          <w:rPr>
            <w:noProof/>
            <w:webHidden/>
          </w:rPr>
        </w:r>
        <w:r>
          <w:rPr>
            <w:noProof/>
            <w:webHidden/>
          </w:rPr>
          <w:fldChar w:fldCharType="separate"/>
        </w:r>
        <w:r>
          <w:rPr>
            <w:noProof/>
            <w:webHidden/>
          </w:rPr>
          <w:t>40</w:t>
        </w:r>
        <w:r>
          <w:rPr>
            <w:noProof/>
            <w:webHidden/>
          </w:rPr>
          <w:fldChar w:fldCharType="end"/>
        </w:r>
      </w:hyperlink>
    </w:p>
    <w:p w14:paraId="76617263" w14:textId="38AE64AA" w:rsidR="00882BE8" w:rsidRDefault="00882BE8">
      <w:pPr>
        <w:pStyle w:val="TableofFigures"/>
        <w:tabs>
          <w:tab w:val="right" w:leader="dot" w:pos="7927"/>
        </w:tabs>
        <w:rPr>
          <w:rFonts w:asciiTheme="minorHAnsi" w:eastAsiaTheme="minorEastAsia" w:hAnsiTheme="minorHAnsi"/>
          <w:noProof/>
          <w:sz w:val="22"/>
        </w:rPr>
      </w:pPr>
      <w:hyperlink w:anchor="_Toc23880252" w:history="1">
        <w:r w:rsidRPr="00533887">
          <w:rPr>
            <w:rStyle w:val="Hyperlink"/>
            <w:noProof/>
          </w:rPr>
          <w:t>Gambar 4.5 Flowchart Request Setpoint</w:t>
        </w:r>
        <w:r>
          <w:rPr>
            <w:noProof/>
            <w:webHidden/>
          </w:rPr>
          <w:tab/>
        </w:r>
        <w:r>
          <w:rPr>
            <w:noProof/>
            <w:webHidden/>
          </w:rPr>
          <w:fldChar w:fldCharType="begin"/>
        </w:r>
        <w:r>
          <w:rPr>
            <w:noProof/>
            <w:webHidden/>
          </w:rPr>
          <w:instrText xml:space="preserve"> PAGEREF _Toc23880252 \h </w:instrText>
        </w:r>
        <w:r>
          <w:rPr>
            <w:noProof/>
            <w:webHidden/>
          </w:rPr>
        </w:r>
        <w:r>
          <w:rPr>
            <w:noProof/>
            <w:webHidden/>
          </w:rPr>
          <w:fldChar w:fldCharType="separate"/>
        </w:r>
        <w:r>
          <w:rPr>
            <w:noProof/>
            <w:webHidden/>
          </w:rPr>
          <w:t>45</w:t>
        </w:r>
        <w:r>
          <w:rPr>
            <w:noProof/>
            <w:webHidden/>
          </w:rPr>
          <w:fldChar w:fldCharType="end"/>
        </w:r>
      </w:hyperlink>
    </w:p>
    <w:p w14:paraId="136E2A5E" w14:textId="1A8E8979" w:rsidR="00882BE8" w:rsidRDefault="00882BE8">
      <w:pPr>
        <w:pStyle w:val="TableofFigures"/>
        <w:tabs>
          <w:tab w:val="right" w:leader="dot" w:pos="7927"/>
        </w:tabs>
        <w:rPr>
          <w:rFonts w:asciiTheme="minorHAnsi" w:eastAsiaTheme="minorEastAsia" w:hAnsiTheme="minorHAnsi"/>
          <w:noProof/>
          <w:sz w:val="22"/>
        </w:rPr>
      </w:pPr>
      <w:hyperlink w:anchor="_Toc23880253" w:history="1">
        <w:r w:rsidRPr="00533887">
          <w:rPr>
            <w:rStyle w:val="Hyperlink"/>
            <w:noProof/>
          </w:rPr>
          <w:t>Gambar 5.1 Implementasi Hardware</w:t>
        </w:r>
        <w:r>
          <w:rPr>
            <w:noProof/>
            <w:webHidden/>
          </w:rPr>
          <w:tab/>
        </w:r>
        <w:r>
          <w:rPr>
            <w:noProof/>
            <w:webHidden/>
          </w:rPr>
          <w:fldChar w:fldCharType="begin"/>
        </w:r>
        <w:r>
          <w:rPr>
            <w:noProof/>
            <w:webHidden/>
          </w:rPr>
          <w:instrText xml:space="preserve"> PAGEREF _Toc23880253 \h </w:instrText>
        </w:r>
        <w:r>
          <w:rPr>
            <w:noProof/>
            <w:webHidden/>
          </w:rPr>
        </w:r>
        <w:r>
          <w:rPr>
            <w:noProof/>
            <w:webHidden/>
          </w:rPr>
          <w:fldChar w:fldCharType="separate"/>
        </w:r>
        <w:r>
          <w:rPr>
            <w:noProof/>
            <w:webHidden/>
          </w:rPr>
          <w:t>46</w:t>
        </w:r>
        <w:r>
          <w:rPr>
            <w:noProof/>
            <w:webHidden/>
          </w:rPr>
          <w:fldChar w:fldCharType="end"/>
        </w:r>
      </w:hyperlink>
    </w:p>
    <w:p w14:paraId="045C08EE" w14:textId="0C8A2180" w:rsidR="00882BE8" w:rsidRDefault="00882BE8">
      <w:pPr>
        <w:pStyle w:val="TableofFigures"/>
        <w:tabs>
          <w:tab w:val="right" w:leader="dot" w:pos="7927"/>
        </w:tabs>
        <w:rPr>
          <w:rFonts w:asciiTheme="minorHAnsi" w:eastAsiaTheme="minorEastAsia" w:hAnsiTheme="minorHAnsi"/>
          <w:noProof/>
          <w:sz w:val="22"/>
        </w:rPr>
      </w:pPr>
      <w:hyperlink w:anchor="_Toc23880254" w:history="1">
        <w:r w:rsidRPr="00533887">
          <w:rPr>
            <w:rStyle w:val="Hyperlink"/>
            <w:rFonts w:cs="Times New Roman"/>
            <w:noProof/>
          </w:rPr>
          <w:t>Gambar 5.2 Halaman Log In</w:t>
        </w:r>
        <w:r>
          <w:rPr>
            <w:noProof/>
            <w:webHidden/>
          </w:rPr>
          <w:tab/>
        </w:r>
        <w:r>
          <w:rPr>
            <w:noProof/>
            <w:webHidden/>
          </w:rPr>
          <w:fldChar w:fldCharType="begin"/>
        </w:r>
        <w:r>
          <w:rPr>
            <w:noProof/>
            <w:webHidden/>
          </w:rPr>
          <w:instrText xml:space="preserve"> PAGEREF _Toc23880254 \h </w:instrText>
        </w:r>
        <w:r>
          <w:rPr>
            <w:noProof/>
            <w:webHidden/>
          </w:rPr>
        </w:r>
        <w:r>
          <w:rPr>
            <w:noProof/>
            <w:webHidden/>
          </w:rPr>
          <w:fldChar w:fldCharType="separate"/>
        </w:r>
        <w:r>
          <w:rPr>
            <w:noProof/>
            <w:webHidden/>
          </w:rPr>
          <w:t>48</w:t>
        </w:r>
        <w:r>
          <w:rPr>
            <w:noProof/>
            <w:webHidden/>
          </w:rPr>
          <w:fldChar w:fldCharType="end"/>
        </w:r>
      </w:hyperlink>
    </w:p>
    <w:p w14:paraId="59CF4F74" w14:textId="0A505D78" w:rsidR="00882BE8" w:rsidRDefault="00882BE8">
      <w:pPr>
        <w:pStyle w:val="TableofFigures"/>
        <w:tabs>
          <w:tab w:val="right" w:leader="dot" w:pos="7927"/>
        </w:tabs>
        <w:rPr>
          <w:rFonts w:asciiTheme="minorHAnsi" w:eastAsiaTheme="minorEastAsia" w:hAnsiTheme="minorHAnsi"/>
          <w:noProof/>
          <w:sz w:val="22"/>
        </w:rPr>
      </w:pPr>
      <w:hyperlink w:anchor="_Toc23880255" w:history="1">
        <w:r w:rsidRPr="00533887">
          <w:rPr>
            <w:rStyle w:val="Hyperlink"/>
            <w:noProof/>
          </w:rPr>
          <w:t>Gambar 5.3 User Interface Tambah User</w:t>
        </w:r>
        <w:r>
          <w:rPr>
            <w:noProof/>
            <w:webHidden/>
          </w:rPr>
          <w:tab/>
        </w:r>
        <w:r>
          <w:rPr>
            <w:noProof/>
            <w:webHidden/>
          </w:rPr>
          <w:fldChar w:fldCharType="begin"/>
        </w:r>
        <w:r>
          <w:rPr>
            <w:noProof/>
            <w:webHidden/>
          </w:rPr>
          <w:instrText xml:space="preserve"> PAGEREF _Toc23880255 \h </w:instrText>
        </w:r>
        <w:r>
          <w:rPr>
            <w:noProof/>
            <w:webHidden/>
          </w:rPr>
        </w:r>
        <w:r>
          <w:rPr>
            <w:noProof/>
            <w:webHidden/>
          </w:rPr>
          <w:fldChar w:fldCharType="separate"/>
        </w:r>
        <w:r>
          <w:rPr>
            <w:noProof/>
            <w:webHidden/>
          </w:rPr>
          <w:t>48</w:t>
        </w:r>
        <w:r>
          <w:rPr>
            <w:noProof/>
            <w:webHidden/>
          </w:rPr>
          <w:fldChar w:fldCharType="end"/>
        </w:r>
      </w:hyperlink>
    </w:p>
    <w:p w14:paraId="0127E970" w14:textId="19B7BC46" w:rsidR="00882BE8" w:rsidRDefault="00882BE8">
      <w:pPr>
        <w:pStyle w:val="TableofFigures"/>
        <w:tabs>
          <w:tab w:val="right" w:leader="dot" w:pos="7927"/>
        </w:tabs>
        <w:rPr>
          <w:rFonts w:asciiTheme="minorHAnsi" w:eastAsiaTheme="minorEastAsia" w:hAnsiTheme="minorHAnsi"/>
          <w:noProof/>
          <w:sz w:val="22"/>
        </w:rPr>
      </w:pPr>
      <w:hyperlink w:anchor="_Toc23880256" w:history="1">
        <w:r w:rsidRPr="00533887">
          <w:rPr>
            <w:rStyle w:val="Hyperlink"/>
            <w:noProof/>
          </w:rPr>
          <w:t>Gambar 5.4 User Interface Edit User</w:t>
        </w:r>
        <w:r>
          <w:rPr>
            <w:noProof/>
            <w:webHidden/>
          </w:rPr>
          <w:tab/>
        </w:r>
        <w:r>
          <w:rPr>
            <w:noProof/>
            <w:webHidden/>
          </w:rPr>
          <w:fldChar w:fldCharType="begin"/>
        </w:r>
        <w:r>
          <w:rPr>
            <w:noProof/>
            <w:webHidden/>
          </w:rPr>
          <w:instrText xml:space="preserve"> PAGEREF _Toc23880256 \h </w:instrText>
        </w:r>
        <w:r>
          <w:rPr>
            <w:noProof/>
            <w:webHidden/>
          </w:rPr>
        </w:r>
        <w:r>
          <w:rPr>
            <w:noProof/>
            <w:webHidden/>
          </w:rPr>
          <w:fldChar w:fldCharType="separate"/>
        </w:r>
        <w:r>
          <w:rPr>
            <w:noProof/>
            <w:webHidden/>
          </w:rPr>
          <w:t>49</w:t>
        </w:r>
        <w:r>
          <w:rPr>
            <w:noProof/>
            <w:webHidden/>
          </w:rPr>
          <w:fldChar w:fldCharType="end"/>
        </w:r>
      </w:hyperlink>
    </w:p>
    <w:p w14:paraId="73332E6C" w14:textId="63CB3667" w:rsidR="00882BE8" w:rsidRDefault="00882BE8">
      <w:pPr>
        <w:pStyle w:val="TableofFigures"/>
        <w:tabs>
          <w:tab w:val="right" w:leader="dot" w:pos="7927"/>
        </w:tabs>
        <w:rPr>
          <w:rFonts w:asciiTheme="minorHAnsi" w:eastAsiaTheme="minorEastAsia" w:hAnsiTheme="minorHAnsi"/>
          <w:noProof/>
          <w:sz w:val="22"/>
        </w:rPr>
      </w:pPr>
      <w:hyperlink w:anchor="_Toc23880257" w:history="1">
        <w:r w:rsidRPr="00533887">
          <w:rPr>
            <w:rStyle w:val="Hyperlink"/>
            <w:noProof/>
          </w:rPr>
          <w:t>Gambar 5.5 User Interface History Log In</w:t>
        </w:r>
        <w:r>
          <w:rPr>
            <w:noProof/>
            <w:webHidden/>
          </w:rPr>
          <w:tab/>
        </w:r>
        <w:r>
          <w:rPr>
            <w:noProof/>
            <w:webHidden/>
          </w:rPr>
          <w:fldChar w:fldCharType="begin"/>
        </w:r>
        <w:r>
          <w:rPr>
            <w:noProof/>
            <w:webHidden/>
          </w:rPr>
          <w:instrText xml:space="preserve"> PAGEREF _Toc23880257 \h </w:instrText>
        </w:r>
        <w:r>
          <w:rPr>
            <w:noProof/>
            <w:webHidden/>
          </w:rPr>
        </w:r>
        <w:r>
          <w:rPr>
            <w:noProof/>
            <w:webHidden/>
          </w:rPr>
          <w:fldChar w:fldCharType="separate"/>
        </w:r>
        <w:r>
          <w:rPr>
            <w:noProof/>
            <w:webHidden/>
          </w:rPr>
          <w:t>49</w:t>
        </w:r>
        <w:r>
          <w:rPr>
            <w:noProof/>
            <w:webHidden/>
          </w:rPr>
          <w:fldChar w:fldCharType="end"/>
        </w:r>
      </w:hyperlink>
    </w:p>
    <w:p w14:paraId="0D88E30B" w14:textId="31EA3CE4" w:rsidR="00882BE8" w:rsidRDefault="00882BE8">
      <w:pPr>
        <w:pStyle w:val="TableofFigures"/>
        <w:tabs>
          <w:tab w:val="right" w:leader="dot" w:pos="7927"/>
        </w:tabs>
        <w:rPr>
          <w:rFonts w:asciiTheme="minorHAnsi" w:eastAsiaTheme="minorEastAsia" w:hAnsiTheme="minorHAnsi"/>
          <w:noProof/>
          <w:sz w:val="22"/>
        </w:rPr>
      </w:pPr>
      <w:hyperlink w:anchor="_Toc23880258" w:history="1">
        <w:r w:rsidRPr="00533887">
          <w:rPr>
            <w:rStyle w:val="Hyperlink"/>
            <w:noProof/>
          </w:rPr>
          <w:t>Gambar 5.6  User Interface History Tracker</w:t>
        </w:r>
        <w:r>
          <w:rPr>
            <w:noProof/>
            <w:webHidden/>
          </w:rPr>
          <w:tab/>
        </w:r>
        <w:r>
          <w:rPr>
            <w:noProof/>
            <w:webHidden/>
          </w:rPr>
          <w:fldChar w:fldCharType="begin"/>
        </w:r>
        <w:r>
          <w:rPr>
            <w:noProof/>
            <w:webHidden/>
          </w:rPr>
          <w:instrText xml:space="preserve"> PAGEREF _Toc23880258 \h </w:instrText>
        </w:r>
        <w:r>
          <w:rPr>
            <w:noProof/>
            <w:webHidden/>
          </w:rPr>
        </w:r>
        <w:r>
          <w:rPr>
            <w:noProof/>
            <w:webHidden/>
          </w:rPr>
          <w:fldChar w:fldCharType="separate"/>
        </w:r>
        <w:r>
          <w:rPr>
            <w:noProof/>
            <w:webHidden/>
          </w:rPr>
          <w:t>50</w:t>
        </w:r>
        <w:r>
          <w:rPr>
            <w:noProof/>
            <w:webHidden/>
          </w:rPr>
          <w:fldChar w:fldCharType="end"/>
        </w:r>
      </w:hyperlink>
    </w:p>
    <w:p w14:paraId="577ADB1C" w14:textId="74E86047" w:rsidR="00882BE8" w:rsidRDefault="00882BE8">
      <w:pPr>
        <w:pStyle w:val="TableofFigures"/>
        <w:tabs>
          <w:tab w:val="right" w:leader="dot" w:pos="7927"/>
        </w:tabs>
        <w:rPr>
          <w:rFonts w:asciiTheme="minorHAnsi" w:eastAsiaTheme="minorEastAsia" w:hAnsiTheme="minorHAnsi"/>
          <w:noProof/>
          <w:sz w:val="22"/>
        </w:rPr>
      </w:pPr>
      <w:hyperlink w:anchor="_Toc23880259" w:history="1">
        <w:r w:rsidRPr="00533887">
          <w:rPr>
            <w:rStyle w:val="Hyperlink"/>
            <w:noProof/>
          </w:rPr>
          <w:t>Gambar 5.7 User Interface History Aktuator</w:t>
        </w:r>
        <w:r>
          <w:rPr>
            <w:noProof/>
            <w:webHidden/>
          </w:rPr>
          <w:tab/>
        </w:r>
        <w:r>
          <w:rPr>
            <w:noProof/>
            <w:webHidden/>
          </w:rPr>
          <w:fldChar w:fldCharType="begin"/>
        </w:r>
        <w:r>
          <w:rPr>
            <w:noProof/>
            <w:webHidden/>
          </w:rPr>
          <w:instrText xml:space="preserve"> PAGEREF _Toc23880259 \h </w:instrText>
        </w:r>
        <w:r>
          <w:rPr>
            <w:noProof/>
            <w:webHidden/>
          </w:rPr>
        </w:r>
        <w:r>
          <w:rPr>
            <w:noProof/>
            <w:webHidden/>
          </w:rPr>
          <w:fldChar w:fldCharType="separate"/>
        </w:r>
        <w:r>
          <w:rPr>
            <w:noProof/>
            <w:webHidden/>
          </w:rPr>
          <w:t>51</w:t>
        </w:r>
        <w:r>
          <w:rPr>
            <w:noProof/>
            <w:webHidden/>
          </w:rPr>
          <w:fldChar w:fldCharType="end"/>
        </w:r>
      </w:hyperlink>
    </w:p>
    <w:p w14:paraId="1F34B144" w14:textId="7A3FDAAD" w:rsidR="00882BE8" w:rsidRDefault="00882BE8">
      <w:pPr>
        <w:pStyle w:val="TableofFigures"/>
        <w:tabs>
          <w:tab w:val="right" w:leader="dot" w:pos="7927"/>
        </w:tabs>
        <w:rPr>
          <w:rFonts w:asciiTheme="minorHAnsi" w:eastAsiaTheme="minorEastAsia" w:hAnsiTheme="minorHAnsi"/>
          <w:noProof/>
          <w:sz w:val="22"/>
        </w:rPr>
      </w:pPr>
      <w:hyperlink w:anchor="_Toc23880260" w:history="1">
        <w:r w:rsidRPr="00533887">
          <w:rPr>
            <w:rStyle w:val="Hyperlink"/>
            <w:noProof/>
          </w:rPr>
          <w:t>Gambar 5.8 User Interface Grafik Sensor</w:t>
        </w:r>
        <w:r>
          <w:rPr>
            <w:noProof/>
            <w:webHidden/>
          </w:rPr>
          <w:tab/>
        </w:r>
        <w:r>
          <w:rPr>
            <w:noProof/>
            <w:webHidden/>
          </w:rPr>
          <w:fldChar w:fldCharType="begin"/>
        </w:r>
        <w:r>
          <w:rPr>
            <w:noProof/>
            <w:webHidden/>
          </w:rPr>
          <w:instrText xml:space="preserve"> PAGEREF _Toc23880260 \h </w:instrText>
        </w:r>
        <w:r>
          <w:rPr>
            <w:noProof/>
            <w:webHidden/>
          </w:rPr>
        </w:r>
        <w:r>
          <w:rPr>
            <w:noProof/>
            <w:webHidden/>
          </w:rPr>
          <w:fldChar w:fldCharType="separate"/>
        </w:r>
        <w:r>
          <w:rPr>
            <w:noProof/>
            <w:webHidden/>
          </w:rPr>
          <w:t>51</w:t>
        </w:r>
        <w:r>
          <w:rPr>
            <w:noProof/>
            <w:webHidden/>
          </w:rPr>
          <w:fldChar w:fldCharType="end"/>
        </w:r>
      </w:hyperlink>
    </w:p>
    <w:p w14:paraId="43814D5A" w14:textId="78EFAB70" w:rsidR="00882BE8" w:rsidRDefault="00882BE8">
      <w:pPr>
        <w:pStyle w:val="TableofFigures"/>
        <w:tabs>
          <w:tab w:val="right" w:leader="dot" w:pos="7927"/>
        </w:tabs>
        <w:rPr>
          <w:rFonts w:asciiTheme="minorHAnsi" w:eastAsiaTheme="minorEastAsia" w:hAnsiTheme="minorHAnsi"/>
          <w:noProof/>
          <w:sz w:val="22"/>
        </w:rPr>
      </w:pPr>
      <w:hyperlink w:anchor="_Toc23880261" w:history="1">
        <w:r w:rsidRPr="00533887">
          <w:rPr>
            <w:rStyle w:val="Hyperlink"/>
            <w:noProof/>
          </w:rPr>
          <w:t>Gambar 5.9  User Interface Nilai Setpoint</w:t>
        </w:r>
        <w:r>
          <w:rPr>
            <w:noProof/>
            <w:webHidden/>
          </w:rPr>
          <w:tab/>
        </w:r>
        <w:r>
          <w:rPr>
            <w:noProof/>
            <w:webHidden/>
          </w:rPr>
          <w:fldChar w:fldCharType="begin"/>
        </w:r>
        <w:r>
          <w:rPr>
            <w:noProof/>
            <w:webHidden/>
          </w:rPr>
          <w:instrText xml:space="preserve"> PAGEREF _Toc23880261 \h </w:instrText>
        </w:r>
        <w:r>
          <w:rPr>
            <w:noProof/>
            <w:webHidden/>
          </w:rPr>
        </w:r>
        <w:r>
          <w:rPr>
            <w:noProof/>
            <w:webHidden/>
          </w:rPr>
          <w:fldChar w:fldCharType="separate"/>
        </w:r>
        <w:r>
          <w:rPr>
            <w:noProof/>
            <w:webHidden/>
          </w:rPr>
          <w:t>52</w:t>
        </w:r>
        <w:r>
          <w:rPr>
            <w:noProof/>
            <w:webHidden/>
          </w:rPr>
          <w:fldChar w:fldCharType="end"/>
        </w:r>
      </w:hyperlink>
    </w:p>
    <w:p w14:paraId="528152C1" w14:textId="5AEB677C" w:rsidR="00882BE8" w:rsidRDefault="00882BE8">
      <w:pPr>
        <w:pStyle w:val="TableofFigures"/>
        <w:tabs>
          <w:tab w:val="right" w:leader="dot" w:pos="7927"/>
        </w:tabs>
        <w:rPr>
          <w:rFonts w:asciiTheme="minorHAnsi" w:eastAsiaTheme="minorEastAsia" w:hAnsiTheme="minorHAnsi"/>
          <w:noProof/>
          <w:sz w:val="22"/>
        </w:rPr>
      </w:pPr>
      <w:hyperlink w:anchor="_Toc23880262" w:history="1">
        <w:r w:rsidRPr="00533887">
          <w:rPr>
            <w:rStyle w:val="Hyperlink"/>
            <w:noProof/>
          </w:rPr>
          <w:t>Gambar 5.10  User Interface Grafik Tracker</w:t>
        </w:r>
        <w:r>
          <w:rPr>
            <w:noProof/>
            <w:webHidden/>
          </w:rPr>
          <w:tab/>
        </w:r>
        <w:r>
          <w:rPr>
            <w:noProof/>
            <w:webHidden/>
          </w:rPr>
          <w:fldChar w:fldCharType="begin"/>
        </w:r>
        <w:r>
          <w:rPr>
            <w:noProof/>
            <w:webHidden/>
          </w:rPr>
          <w:instrText xml:space="preserve"> PAGEREF _Toc23880262 \h </w:instrText>
        </w:r>
        <w:r>
          <w:rPr>
            <w:noProof/>
            <w:webHidden/>
          </w:rPr>
        </w:r>
        <w:r>
          <w:rPr>
            <w:noProof/>
            <w:webHidden/>
          </w:rPr>
          <w:fldChar w:fldCharType="separate"/>
        </w:r>
        <w:r>
          <w:rPr>
            <w:noProof/>
            <w:webHidden/>
          </w:rPr>
          <w:t>52</w:t>
        </w:r>
        <w:r>
          <w:rPr>
            <w:noProof/>
            <w:webHidden/>
          </w:rPr>
          <w:fldChar w:fldCharType="end"/>
        </w:r>
      </w:hyperlink>
    </w:p>
    <w:p w14:paraId="4650A6E1" w14:textId="2AC4DC82" w:rsidR="00882BE8" w:rsidRDefault="00882BE8">
      <w:pPr>
        <w:pStyle w:val="TableofFigures"/>
        <w:tabs>
          <w:tab w:val="right" w:leader="dot" w:pos="7927"/>
        </w:tabs>
        <w:rPr>
          <w:rFonts w:asciiTheme="minorHAnsi" w:eastAsiaTheme="minorEastAsia" w:hAnsiTheme="minorHAnsi"/>
          <w:noProof/>
          <w:sz w:val="22"/>
        </w:rPr>
      </w:pPr>
      <w:hyperlink w:anchor="_Toc23880263" w:history="1">
        <w:r w:rsidRPr="00533887">
          <w:rPr>
            <w:rStyle w:val="Hyperlink"/>
            <w:noProof/>
          </w:rPr>
          <w:t>Gambar 5.11 User Interface Grafik Aktuator</w:t>
        </w:r>
        <w:r>
          <w:rPr>
            <w:noProof/>
            <w:webHidden/>
          </w:rPr>
          <w:tab/>
        </w:r>
        <w:r>
          <w:rPr>
            <w:noProof/>
            <w:webHidden/>
          </w:rPr>
          <w:fldChar w:fldCharType="begin"/>
        </w:r>
        <w:r>
          <w:rPr>
            <w:noProof/>
            <w:webHidden/>
          </w:rPr>
          <w:instrText xml:space="preserve"> PAGEREF _Toc23880263 \h </w:instrText>
        </w:r>
        <w:r>
          <w:rPr>
            <w:noProof/>
            <w:webHidden/>
          </w:rPr>
        </w:r>
        <w:r>
          <w:rPr>
            <w:noProof/>
            <w:webHidden/>
          </w:rPr>
          <w:fldChar w:fldCharType="separate"/>
        </w:r>
        <w:r>
          <w:rPr>
            <w:noProof/>
            <w:webHidden/>
          </w:rPr>
          <w:t>53</w:t>
        </w:r>
        <w:r>
          <w:rPr>
            <w:noProof/>
            <w:webHidden/>
          </w:rPr>
          <w:fldChar w:fldCharType="end"/>
        </w:r>
      </w:hyperlink>
    </w:p>
    <w:p w14:paraId="1F1EEDBE" w14:textId="230E544A" w:rsidR="00882BE8" w:rsidRDefault="00882BE8">
      <w:pPr>
        <w:pStyle w:val="TableofFigures"/>
        <w:tabs>
          <w:tab w:val="right" w:leader="dot" w:pos="7927"/>
        </w:tabs>
        <w:rPr>
          <w:rFonts w:asciiTheme="minorHAnsi" w:eastAsiaTheme="minorEastAsia" w:hAnsiTheme="minorHAnsi"/>
          <w:noProof/>
          <w:sz w:val="22"/>
        </w:rPr>
      </w:pPr>
      <w:hyperlink w:anchor="_Toc23880264" w:history="1">
        <w:r w:rsidRPr="00533887">
          <w:rPr>
            <w:rStyle w:val="Hyperlink"/>
            <w:noProof/>
          </w:rPr>
          <w:t>Gambar 5.12 User Interface Log Out</w:t>
        </w:r>
        <w:r>
          <w:rPr>
            <w:noProof/>
            <w:webHidden/>
          </w:rPr>
          <w:tab/>
        </w:r>
        <w:r>
          <w:rPr>
            <w:noProof/>
            <w:webHidden/>
          </w:rPr>
          <w:fldChar w:fldCharType="begin"/>
        </w:r>
        <w:r>
          <w:rPr>
            <w:noProof/>
            <w:webHidden/>
          </w:rPr>
          <w:instrText xml:space="preserve"> PAGEREF _Toc23880264 \h </w:instrText>
        </w:r>
        <w:r>
          <w:rPr>
            <w:noProof/>
            <w:webHidden/>
          </w:rPr>
        </w:r>
        <w:r>
          <w:rPr>
            <w:noProof/>
            <w:webHidden/>
          </w:rPr>
          <w:fldChar w:fldCharType="separate"/>
        </w:r>
        <w:r>
          <w:rPr>
            <w:noProof/>
            <w:webHidden/>
          </w:rPr>
          <w:t>53</w:t>
        </w:r>
        <w:r>
          <w:rPr>
            <w:noProof/>
            <w:webHidden/>
          </w:rPr>
          <w:fldChar w:fldCharType="end"/>
        </w:r>
      </w:hyperlink>
    </w:p>
    <w:p w14:paraId="00934A00" w14:textId="48ABFFAD" w:rsidR="00882BE8" w:rsidRDefault="00882BE8">
      <w:pPr>
        <w:pStyle w:val="TableofFigures"/>
        <w:tabs>
          <w:tab w:val="right" w:leader="dot" w:pos="7927"/>
        </w:tabs>
        <w:rPr>
          <w:rFonts w:asciiTheme="minorHAnsi" w:eastAsiaTheme="minorEastAsia" w:hAnsiTheme="minorHAnsi"/>
          <w:noProof/>
          <w:sz w:val="22"/>
        </w:rPr>
      </w:pPr>
      <w:hyperlink w:anchor="_Toc23880265" w:history="1">
        <w:r w:rsidRPr="00533887">
          <w:rPr>
            <w:rStyle w:val="Hyperlink"/>
            <w:noProof/>
          </w:rPr>
          <w:t>Gambar 5.13 Perbandingan Grafik Penggunaan Fuzzy</w:t>
        </w:r>
        <w:r>
          <w:rPr>
            <w:noProof/>
            <w:webHidden/>
          </w:rPr>
          <w:tab/>
        </w:r>
        <w:r>
          <w:rPr>
            <w:noProof/>
            <w:webHidden/>
          </w:rPr>
          <w:fldChar w:fldCharType="begin"/>
        </w:r>
        <w:r>
          <w:rPr>
            <w:noProof/>
            <w:webHidden/>
          </w:rPr>
          <w:instrText xml:space="preserve"> PAGEREF _Toc23880265 \h </w:instrText>
        </w:r>
        <w:r>
          <w:rPr>
            <w:noProof/>
            <w:webHidden/>
          </w:rPr>
        </w:r>
        <w:r>
          <w:rPr>
            <w:noProof/>
            <w:webHidden/>
          </w:rPr>
          <w:fldChar w:fldCharType="separate"/>
        </w:r>
        <w:r>
          <w:rPr>
            <w:noProof/>
            <w:webHidden/>
          </w:rPr>
          <w:t>54</w:t>
        </w:r>
        <w:r>
          <w:rPr>
            <w:noProof/>
            <w:webHidden/>
          </w:rPr>
          <w:fldChar w:fldCharType="end"/>
        </w:r>
      </w:hyperlink>
    </w:p>
    <w:p w14:paraId="2D8A896A" w14:textId="3713F9B5" w:rsidR="00882BE8" w:rsidRDefault="00882BE8">
      <w:pPr>
        <w:pStyle w:val="TableofFigures"/>
        <w:tabs>
          <w:tab w:val="right" w:leader="dot" w:pos="7927"/>
        </w:tabs>
        <w:rPr>
          <w:rFonts w:asciiTheme="minorHAnsi" w:eastAsiaTheme="minorEastAsia" w:hAnsiTheme="minorHAnsi"/>
          <w:noProof/>
          <w:sz w:val="22"/>
        </w:rPr>
      </w:pPr>
      <w:hyperlink w:anchor="_Toc23880266" w:history="1">
        <w:r w:rsidRPr="00533887">
          <w:rPr>
            <w:rStyle w:val="Hyperlink"/>
            <w:noProof/>
          </w:rPr>
          <w:t>Gambar 5.14 Perbandingan Grafik Pergerakan Dengan Fuzzy dan Tanpa Fuzzy</w:t>
        </w:r>
        <w:r>
          <w:rPr>
            <w:noProof/>
            <w:webHidden/>
          </w:rPr>
          <w:tab/>
        </w:r>
        <w:r>
          <w:rPr>
            <w:noProof/>
            <w:webHidden/>
          </w:rPr>
          <w:fldChar w:fldCharType="begin"/>
        </w:r>
        <w:r>
          <w:rPr>
            <w:noProof/>
            <w:webHidden/>
          </w:rPr>
          <w:instrText xml:space="preserve"> PAGEREF _Toc23880266 \h </w:instrText>
        </w:r>
        <w:r>
          <w:rPr>
            <w:noProof/>
            <w:webHidden/>
          </w:rPr>
        </w:r>
        <w:r>
          <w:rPr>
            <w:noProof/>
            <w:webHidden/>
          </w:rPr>
          <w:fldChar w:fldCharType="separate"/>
        </w:r>
        <w:r>
          <w:rPr>
            <w:noProof/>
            <w:webHidden/>
          </w:rPr>
          <w:t>54</w:t>
        </w:r>
        <w:r>
          <w:rPr>
            <w:noProof/>
            <w:webHidden/>
          </w:rPr>
          <w:fldChar w:fldCharType="end"/>
        </w:r>
      </w:hyperlink>
    </w:p>
    <w:p w14:paraId="36C66FD1" w14:textId="6FE89FE4" w:rsidR="00882BE8" w:rsidRDefault="00882BE8">
      <w:pPr>
        <w:pStyle w:val="TableofFigures"/>
        <w:tabs>
          <w:tab w:val="right" w:leader="dot" w:pos="7927"/>
        </w:tabs>
        <w:rPr>
          <w:rFonts w:asciiTheme="minorHAnsi" w:eastAsiaTheme="minorEastAsia" w:hAnsiTheme="minorHAnsi"/>
          <w:noProof/>
          <w:sz w:val="22"/>
        </w:rPr>
      </w:pPr>
      <w:hyperlink w:anchor="_Toc23880267" w:history="1">
        <w:r w:rsidRPr="00533887">
          <w:rPr>
            <w:rStyle w:val="Hyperlink"/>
            <w:noProof/>
          </w:rPr>
          <w:t>Gambar 5.15 Inisialisasi Variabel Fuzzy</w:t>
        </w:r>
        <w:r>
          <w:rPr>
            <w:noProof/>
            <w:webHidden/>
          </w:rPr>
          <w:tab/>
        </w:r>
        <w:r>
          <w:rPr>
            <w:noProof/>
            <w:webHidden/>
          </w:rPr>
          <w:fldChar w:fldCharType="begin"/>
        </w:r>
        <w:r>
          <w:rPr>
            <w:noProof/>
            <w:webHidden/>
          </w:rPr>
          <w:instrText xml:space="preserve"> PAGEREF _Toc23880267 \h </w:instrText>
        </w:r>
        <w:r>
          <w:rPr>
            <w:noProof/>
            <w:webHidden/>
          </w:rPr>
        </w:r>
        <w:r>
          <w:rPr>
            <w:noProof/>
            <w:webHidden/>
          </w:rPr>
          <w:fldChar w:fldCharType="separate"/>
        </w:r>
        <w:r>
          <w:rPr>
            <w:noProof/>
            <w:webHidden/>
          </w:rPr>
          <w:t>55</w:t>
        </w:r>
        <w:r>
          <w:rPr>
            <w:noProof/>
            <w:webHidden/>
          </w:rPr>
          <w:fldChar w:fldCharType="end"/>
        </w:r>
      </w:hyperlink>
    </w:p>
    <w:p w14:paraId="75BC6EC4" w14:textId="59A655C2" w:rsidR="00882BE8" w:rsidRDefault="00882BE8">
      <w:pPr>
        <w:pStyle w:val="TableofFigures"/>
        <w:tabs>
          <w:tab w:val="right" w:leader="dot" w:pos="7927"/>
        </w:tabs>
        <w:rPr>
          <w:rFonts w:asciiTheme="minorHAnsi" w:eastAsiaTheme="minorEastAsia" w:hAnsiTheme="minorHAnsi"/>
          <w:noProof/>
          <w:sz w:val="22"/>
        </w:rPr>
      </w:pPr>
      <w:hyperlink w:anchor="_Toc23880268" w:history="1">
        <w:r w:rsidRPr="00533887">
          <w:rPr>
            <w:rStyle w:val="Hyperlink"/>
            <w:noProof/>
          </w:rPr>
          <w:t>Gambar 5.16 Baris Code Proses Fuzzifikasi</w:t>
        </w:r>
        <w:r>
          <w:rPr>
            <w:noProof/>
            <w:webHidden/>
          </w:rPr>
          <w:tab/>
        </w:r>
        <w:r>
          <w:rPr>
            <w:noProof/>
            <w:webHidden/>
          </w:rPr>
          <w:fldChar w:fldCharType="begin"/>
        </w:r>
        <w:r>
          <w:rPr>
            <w:noProof/>
            <w:webHidden/>
          </w:rPr>
          <w:instrText xml:space="preserve"> PAGEREF _Toc23880268 \h </w:instrText>
        </w:r>
        <w:r>
          <w:rPr>
            <w:noProof/>
            <w:webHidden/>
          </w:rPr>
        </w:r>
        <w:r>
          <w:rPr>
            <w:noProof/>
            <w:webHidden/>
          </w:rPr>
          <w:fldChar w:fldCharType="separate"/>
        </w:r>
        <w:r>
          <w:rPr>
            <w:noProof/>
            <w:webHidden/>
          </w:rPr>
          <w:t>55</w:t>
        </w:r>
        <w:r>
          <w:rPr>
            <w:noProof/>
            <w:webHidden/>
          </w:rPr>
          <w:fldChar w:fldCharType="end"/>
        </w:r>
      </w:hyperlink>
    </w:p>
    <w:p w14:paraId="58F24273" w14:textId="06321FDF" w:rsidR="00882BE8" w:rsidRDefault="00882BE8">
      <w:pPr>
        <w:pStyle w:val="TableofFigures"/>
        <w:tabs>
          <w:tab w:val="right" w:leader="dot" w:pos="7927"/>
        </w:tabs>
        <w:rPr>
          <w:rFonts w:asciiTheme="minorHAnsi" w:eastAsiaTheme="minorEastAsia" w:hAnsiTheme="minorHAnsi"/>
          <w:noProof/>
          <w:sz w:val="22"/>
        </w:rPr>
      </w:pPr>
      <w:hyperlink w:anchor="_Toc23880269" w:history="1">
        <w:r w:rsidRPr="00533887">
          <w:rPr>
            <w:rStyle w:val="Hyperlink"/>
            <w:noProof/>
          </w:rPr>
          <w:t>Gambar 5.17 Baris Code Control Rule Base</w:t>
        </w:r>
        <w:r>
          <w:rPr>
            <w:noProof/>
            <w:webHidden/>
          </w:rPr>
          <w:tab/>
        </w:r>
        <w:r>
          <w:rPr>
            <w:noProof/>
            <w:webHidden/>
          </w:rPr>
          <w:fldChar w:fldCharType="begin"/>
        </w:r>
        <w:r>
          <w:rPr>
            <w:noProof/>
            <w:webHidden/>
          </w:rPr>
          <w:instrText xml:space="preserve"> PAGEREF _Toc23880269 \h </w:instrText>
        </w:r>
        <w:r>
          <w:rPr>
            <w:noProof/>
            <w:webHidden/>
          </w:rPr>
        </w:r>
        <w:r>
          <w:rPr>
            <w:noProof/>
            <w:webHidden/>
          </w:rPr>
          <w:fldChar w:fldCharType="separate"/>
        </w:r>
        <w:r>
          <w:rPr>
            <w:noProof/>
            <w:webHidden/>
          </w:rPr>
          <w:t>56</w:t>
        </w:r>
        <w:r>
          <w:rPr>
            <w:noProof/>
            <w:webHidden/>
          </w:rPr>
          <w:fldChar w:fldCharType="end"/>
        </w:r>
      </w:hyperlink>
    </w:p>
    <w:p w14:paraId="60EC0952" w14:textId="530A50A9" w:rsidR="00882BE8" w:rsidRDefault="00882BE8">
      <w:pPr>
        <w:pStyle w:val="TableofFigures"/>
        <w:tabs>
          <w:tab w:val="right" w:leader="dot" w:pos="7927"/>
        </w:tabs>
        <w:rPr>
          <w:rFonts w:asciiTheme="minorHAnsi" w:eastAsiaTheme="minorEastAsia" w:hAnsiTheme="minorHAnsi"/>
          <w:noProof/>
          <w:sz w:val="22"/>
        </w:rPr>
      </w:pPr>
      <w:hyperlink w:anchor="_Toc23880270" w:history="1">
        <w:r w:rsidRPr="00533887">
          <w:rPr>
            <w:rStyle w:val="Hyperlink"/>
            <w:noProof/>
          </w:rPr>
          <w:t>Gambar 5.18 Baris Code Deffuzifikasi</w:t>
        </w:r>
        <w:r>
          <w:rPr>
            <w:noProof/>
            <w:webHidden/>
          </w:rPr>
          <w:tab/>
        </w:r>
        <w:r>
          <w:rPr>
            <w:noProof/>
            <w:webHidden/>
          </w:rPr>
          <w:fldChar w:fldCharType="begin"/>
        </w:r>
        <w:r>
          <w:rPr>
            <w:noProof/>
            <w:webHidden/>
          </w:rPr>
          <w:instrText xml:space="preserve"> PAGEREF _Toc23880270 \h </w:instrText>
        </w:r>
        <w:r>
          <w:rPr>
            <w:noProof/>
            <w:webHidden/>
          </w:rPr>
        </w:r>
        <w:r>
          <w:rPr>
            <w:noProof/>
            <w:webHidden/>
          </w:rPr>
          <w:fldChar w:fldCharType="separate"/>
        </w:r>
        <w:r>
          <w:rPr>
            <w:noProof/>
            <w:webHidden/>
          </w:rPr>
          <w:t>56</w:t>
        </w:r>
        <w:r>
          <w:rPr>
            <w:noProof/>
            <w:webHidden/>
          </w:rPr>
          <w:fldChar w:fldCharType="end"/>
        </w:r>
      </w:hyperlink>
    </w:p>
    <w:p w14:paraId="5A2E7CEF" w14:textId="1356BE87" w:rsidR="00882BE8" w:rsidRDefault="00882BE8">
      <w:pPr>
        <w:pStyle w:val="TableofFigures"/>
        <w:tabs>
          <w:tab w:val="right" w:leader="dot" w:pos="7927"/>
        </w:tabs>
        <w:rPr>
          <w:rFonts w:asciiTheme="minorHAnsi" w:eastAsiaTheme="minorEastAsia" w:hAnsiTheme="minorHAnsi"/>
          <w:noProof/>
          <w:sz w:val="22"/>
        </w:rPr>
      </w:pPr>
      <w:hyperlink w:anchor="_Toc23880271" w:history="1">
        <w:r w:rsidRPr="00533887">
          <w:rPr>
            <w:rStyle w:val="Hyperlink"/>
            <w:noProof/>
          </w:rPr>
          <w:t>Gambar 5.19 Posisi servo dengan dan tanpa PID</w:t>
        </w:r>
        <w:r>
          <w:rPr>
            <w:noProof/>
            <w:webHidden/>
          </w:rPr>
          <w:tab/>
        </w:r>
        <w:r>
          <w:rPr>
            <w:noProof/>
            <w:webHidden/>
          </w:rPr>
          <w:fldChar w:fldCharType="begin"/>
        </w:r>
        <w:r>
          <w:rPr>
            <w:noProof/>
            <w:webHidden/>
          </w:rPr>
          <w:instrText xml:space="preserve"> PAGEREF _Toc23880271 \h </w:instrText>
        </w:r>
        <w:r>
          <w:rPr>
            <w:noProof/>
            <w:webHidden/>
          </w:rPr>
        </w:r>
        <w:r>
          <w:rPr>
            <w:noProof/>
            <w:webHidden/>
          </w:rPr>
          <w:fldChar w:fldCharType="separate"/>
        </w:r>
        <w:r>
          <w:rPr>
            <w:noProof/>
            <w:webHidden/>
          </w:rPr>
          <w:t>57</w:t>
        </w:r>
        <w:r>
          <w:rPr>
            <w:noProof/>
            <w:webHidden/>
          </w:rPr>
          <w:fldChar w:fldCharType="end"/>
        </w:r>
      </w:hyperlink>
    </w:p>
    <w:p w14:paraId="447BB71D" w14:textId="01FCCE2A" w:rsidR="00882BE8" w:rsidRDefault="00882BE8">
      <w:pPr>
        <w:pStyle w:val="TableofFigures"/>
        <w:tabs>
          <w:tab w:val="right" w:leader="dot" w:pos="7927"/>
        </w:tabs>
        <w:rPr>
          <w:rFonts w:asciiTheme="minorHAnsi" w:eastAsiaTheme="minorEastAsia" w:hAnsiTheme="minorHAnsi"/>
          <w:noProof/>
          <w:sz w:val="22"/>
        </w:rPr>
      </w:pPr>
      <w:hyperlink w:anchor="_Toc23880272" w:history="1">
        <w:r w:rsidRPr="00533887">
          <w:rPr>
            <w:rStyle w:val="Hyperlink"/>
            <w:noProof/>
          </w:rPr>
          <w:t>Gambar 5.20 Baris Code PID</w:t>
        </w:r>
        <w:r>
          <w:rPr>
            <w:noProof/>
            <w:webHidden/>
          </w:rPr>
          <w:tab/>
        </w:r>
        <w:r>
          <w:rPr>
            <w:noProof/>
            <w:webHidden/>
          </w:rPr>
          <w:fldChar w:fldCharType="begin"/>
        </w:r>
        <w:r>
          <w:rPr>
            <w:noProof/>
            <w:webHidden/>
          </w:rPr>
          <w:instrText xml:space="preserve"> PAGEREF _Toc23880272 \h </w:instrText>
        </w:r>
        <w:r>
          <w:rPr>
            <w:noProof/>
            <w:webHidden/>
          </w:rPr>
        </w:r>
        <w:r>
          <w:rPr>
            <w:noProof/>
            <w:webHidden/>
          </w:rPr>
          <w:fldChar w:fldCharType="separate"/>
        </w:r>
        <w:r>
          <w:rPr>
            <w:noProof/>
            <w:webHidden/>
          </w:rPr>
          <w:t>57</w:t>
        </w:r>
        <w:r>
          <w:rPr>
            <w:noProof/>
            <w:webHidden/>
          </w:rPr>
          <w:fldChar w:fldCharType="end"/>
        </w:r>
      </w:hyperlink>
    </w:p>
    <w:p w14:paraId="592CA8A7" w14:textId="2A2D8C2B" w:rsidR="00882BE8" w:rsidRDefault="00882BE8">
      <w:pPr>
        <w:pStyle w:val="TableofFigures"/>
        <w:tabs>
          <w:tab w:val="right" w:leader="dot" w:pos="7927"/>
        </w:tabs>
        <w:rPr>
          <w:rFonts w:asciiTheme="minorHAnsi" w:eastAsiaTheme="minorEastAsia" w:hAnsiTheme="minorHAnsi"/>
          <w:noProof/>
          <w:sz w:val="22"/>
        </w:rPr>
      </w:pPr>
      <w:hyperlink w:anchor="_Toc23880273" w:history="1">
        <w:r w:rsidRPr="00533887">
          <w:rPr>
            <w:rStyle w:val="Hyperlink"/>
            <w:noProof/>
          </w:rPr>
          <w:t>Gambar 5.21 Grafik Sudut Terhadap Respon PID</w:t>
        </w:r>
        <w:r>
          <w:rPr>
            <w:noProof/>
            <w:webHidden/>
          </w:rPr>
          <w:tab/>
        </w:r>
        <w:r>
          <w:rPr>
            <w:noProof/>
            <w:webHidden/>
          </w:rPr>
          <w:fldChar w:fldCharType="begin"/>
        </w:r>
        <w:r>
          <w:rPr>
            <w:noProof/>
            <w:webHidden/>
          </w:rPr>
          <w:instrText xml:space="preserve"> PAGEREF _Toc23880273 \h </w:instrText>
        </w:r>
        <w:r>
          <w:rPr>
            <w:noProof/>
            <w:webHidden/>
          </w:rPr>
        </w:r>
        <w:r>
          <w:rPr>
            <w:noProof/>
            <w:webHidden/>
          </w:rPr>
          <w:fldChar w:fldCharType="separate"/>
        </w:r>
        <w:r>
          <w:rPr>
            <w:noProof/>
            <w:webHidden/>
          </w:rPr>
          <w:t>58</w:t>
        </w:r>
        <w:r>
          <w:rPr>
            <w:noProof/>
            <w:webHidden/>
          </w:rPr>
          <w:fldChar w:fldCharType="end"/>
        </w:r>
      </w:hyperlink>
    </w:p>
    <w:p w14:paraId="214EF5B2" w14:textId="23D423F8" w:rsidR="00882BE8" w:rsidRDefault="00882BE8">
      <w:pPr>
        <w:pStyle w:val="TableofFigures"/>
        <w:tabs>
          <w:tab w:val="right" w:leader="dot" w:pos="7927"/>
        </w:tabs>
        <w:rPr>
          <w:rFonts w:asciiTheme="minorHAnsi" w:eastAsiaTheme="minorEastAsia" w:hAnsiTheme="minorHAnsi"/>
          <w:noProof/>
          <w:sz w:val="22"/>
        </w:rPr>
      </w:pPr>
      <w:hyperlink r:id="rId14" w:anchor="_Toc23880274" w:history="1">
        <w:r w:rsidRPr="00533887">
          <w:rPr>
            <w:rStyle w:val="Hyperlink"/>
            <w:noProof/>
          </w:rPr>
          <w:t>Gambar 6.1 Tahapan Penelitian</w:t>
        </w:r>
        <w:r>
          <w:rPr>
            <w:noProof/>
            <w:webHidden/>
          </w:rPr>
          <w:tab/>
        </w:r>
        <w:r>
          <w:rPr>
            <w:noProof/>
            <w:webHidden/>
          </w:rPr>
          <w:fldChar w:fldCharType="begin"/>
        </w:r>
        <w:r>
          <w:rPr>
            <w:noProof/>
            <w:webHidden/>
          </w:rPr>
          <w:instrText xml:space="preserve"> PAGEREF _Toc23880274 \h </w:instrText>
        </w:r>
        <w:r>
          <w:rPr>
            <w:noProof/>
            <w:webHidden/>
          </w:rPr>
        </w:r>
        <w:r>
          <w:rPr>
            <w:noProof/>
            <w:webHidden/>
          </w:rPr>
          <w:fldChar w:fldCharType="separate"/>
        </w:r>
        <w:r>
          <w:rPr>
            <w:noProof/>
            <w:webHidden/>
          </w:rPr>
          <w:t>59</w:t>
        </w:r>
        <w:r>
          <w:rPr>
            <w:noProof/>
            <w:webHidden/>
          </w:rPr>
          <w:fldChar w:fldCharType="end"/>
        </w:r>
      </w:hyperlink>
    </w:p>
    <w:p w14:paraId="6D347E22" w14:textId="3055BDD8" w:rsidR="00882BE8" w:rsidRDefault="00882BE8">
      <w:pPr>
        <w:pStyle w:val="TableofFigures"/>
        <w:tabs>
          <w:tab w:val="right" w:leader="dot" w:pos="7927"/>
        </w:tabs>
        <w:rPr>
          <w:rFonts w:asciiTheme="minorHAnsi" w:eastAsiaTheme="minorEastAsia" w:hAnsiTheme="minorHAnsi"/>
          <w:noProof/>
          <w:sz w:val="22"/>
        </w:rPr>
      </w:pPr>
      <w:hyperlink r:id="rId15" w:anchor="_Toc23880275" w:history="1">
        <w:r w:rsidRPr="00533887">
          <w:rPr>
            <w:rStyle w:val="Hyperlink"/>
            <w:noProof/>
          </w:rPr>
          <w:t>Gambar 6.2 Range error H</w:t>
        </w:r>
        <w:r>
          <w:rPr>
            <w:noProof/>
            <w:webHidden/>
          </w:rPr>
          <w:tab/>
        </w:r>
        <w:r>
          <w:rPr>
            <w:noProof/>
            <w:webHidden/>
          </w:rPr>
          <w:fldChar w:fldCharType="begin"/>
        </w:r>
        <w:r>
          <w:rPr>
            <w:noProof/>
            <w:webHidden/>
          </w:rPr>
          <w:instrText xml:space="preserve"> PAGEREF _Toc23880275 \h </w:instrText>
        </w:r>
        <w:r>
          <w:rPr>
            <w:noProof/>
            <w:webHidden/>
          </w:rPr>
        </w:r>
        <w:r>
          <w:rPr>
            <w:noProof/>
            <w:webHidden/>
          </w:rPr>
          <w:fldChar w:fldCharType="separate"/>
        </w:r>
        <w:r>
          <w:rPr>
            <w:noProof/>
            <w:webHidden/>
          </w:rPr>
          <w:t>59</w:t>
        </w:r>
        <w:r>
          <w:rPr>
            <w:noProof/>
            <w:webHidden/>
          </w:rPr>
          <w:fldChar w:fldCharType="end"/>
        </w:r>
      </w:hyperlink>
    </w:p>
    <w:p w14:paraId="11D7E1B4" w14:textId="06A8C2F2" w:rsidR="00882BE8" w:rsidRDefault="00882BE8">
      <w:pPr>
        <w:pStyle w:val="TableofFigures"/>
        <w:tabs>
          <w:tab w:val="right" w:leader="dot" w:pos="7927"/>
        </w:tabs>
        <w:rPr>
          <w:rFonts w:asciiTheme="minorHAnsi" w:eastAsiaTheme="minorEastAsia" w:hAnsiTheme="minorHAnsi"/>
          <w:noProof/>
          <w:sz w:val="22"/>
        </w:rPr>
      </w:pPr>
      <w:hyperlink r:id="rId16" w:anchor="_Toc23880276" w:history="1">
        <w:r w:rsidRPr="00533887">
          <w:rPr>
            <w:rStyle w:val="Hyperlink"/>
            <w:noProof/>
          </w:rPr>
          <w:t>Gambar 6.3</w:t>
        </w:r>
        <w:r w:rsidRPr="00533887">
          <w:rPr>
            <w:rStyle w:val="Hyperlink"/>
            <w:noProof/>
            <w:lang w:val="id-ID"/>
          </w:rPr>
          <w:t>. tampak atas</w:t>
        </w:r>
        <w:r>
          <w:rPr>
            <w:noProof/>
            <w:webHidden/>
          </w:rPr>
          <w:tab/>
        </w:r>
        <w:r>
          <w:rPr>
            <w:noProof/>
            <w:webHidden/>
          </w:rPr>
          <w:fldChar w:fldCharType="begin"/>
        </w:r>
        <w:r>
          <w:rPr>
            <w:noProof/>
            <w:webHidden/>
          </w:rPr>
          <w:instrText xml:space="preserve"> PAGEREF _Toc23880276 \h </w:instrText>
        </w:r>
        <w:r>
          <w:rPr>
            <w:noProof/>
            <w:webHidden/>
          </w:rPr>
        </w:r>
        <w:r>
          <w:rPr>
            <w:noProof/>
            <w:webHidden/>
          </w:rPr>
          <w:fldChar w:fldCharType="separate"/>
        </w:r>
        <w:r>
          <w:rPr>
            <w:noProof/>
            <w:webHidden/>
          </w:rPr>
          <w:t>59</w:t>
        </w:r>
        <w:r>
          <w:rPr>
            <w:noProof/>
            <w:webHidden/>
          </w:rPr>
          <w:fldChar w:fldCharType="end"/>
        </w:r>
      </w:hyperlink>
    </w:p>
    <w:p w14:paraId="21FA79E7" w14:textId="7AECB423" w:rsidR="00882BE8" w:rsidRDefault="00882BE8">
      <w:pPr>
        <w:pStyle w:val="TableofFigures"/>
        <w:tabs>
          <w:tab w:val="right" w:leader="dot" w:pos="7927"/>
        </w:tabs>
        <w:rPr>
          <w:rFonts w:asciiTheme="minorHAnsi" w:eastAsiaTheme="minorEastAsia" w:hAnsiTheme="minorHAnsi"/>
          <w:noProof/>
          <w:sz w:val="22"/>
        </w:rPr>
      </w:pPr>
      <w:hyperlink r:id="rId17" w:anchor="_Toc23880277" w:history="1">
        <w:r w:rsidRPr="00533887">
          <w:rPr>
            <w:rStyle w:val="Hyperlink"/>
            <w:noProof/>
          </w:rPr>
          <w:t>Gambar 6.4</w:t>
        </w:r>
        <w:r w:rsidRPr="00533887">
          <w:rPr>
            <w:rStyle w:val="Hyperlink"/>
            <w:noProof/>
            <w:lang w:val="id-ID"/>
          </w:rPr>
          <w:t>. tampak samping</w:t>
        </w:r>
        <w:r>
          <w:rPr>
            <w:noProof/>
            <w:webHidden/>
          </w:rPr>
          <w:tab/>
        </w:r>
        <w:r>
          <w:rPr>
            <w:noProof/>
            <w:webHidden/>
          </w:rPr>
          <w:fldChar w:fldCharType="begin"/>
        </w:r>
        <w:r>
          <w:rPr>
            <w:noProof/>
            <w:webHidden/>
          </w:rPr>
          <w:instrText xml:space="preserve"> PAGEREF _Toc23880277 \h </w:instrText>
        </w:r>
        <w:r>
          <w:rPr>
            <w:noProof/>
            <w:webHidden/>
          </w:rPr>
        </w:r>
        <w:r>
          <w:rPr>
            <w:noProof/>
            <w:webHidden/>
          </w:rPr>
          <w:fldChar w:fldCharType="separate"/>
        </w:r>
        <w:r>
          <w:rPr>
            <w:noProof/>
            <w:webHidden/>
          </w:rPr>
          <w:t>59</w:t>
        </w:r>
        <w:r>
          <w:rPr>
            <w:noProof/>
            <w:webHidden/>
          </w:rPr>
          <w:fldChar w:fldCharType="end"/>
        </w:r>
      </w:hyperlink>
    </w:p>
    <w:p w14:paraId="21235FA6" w14:textId="59C55A21" w:rsidR="00882BE8" w:rsidRDefault="00882BE8">
      <w:pPr>
        <w:pStyle w:val="TableofFigures"/>
        <w:tabs>
          <w:tab w:val="right" w:leader="dot" w:pos="7927"/>
        </w:tabs>
        <w:rPr>
          <w:rFonts w:asciiTheme="minorHAnsi" w:eastAsiaTheme="minorEastAsia" w:hAnsiTheme="minorHAnsi"/>
          <w:noProof/>
          <w:sz w:val="22"/>
        </w:rPr>
      </w:pPr>
      <w:hyperlink r:id="rId18" w:anchor="_Toc23880278" w:history="1">
        <w:r w:rsidRPr="00533887">
          <w:rPr>
            <w:rStyle w:val="Hyperlink"/>
            <w:noProof/>
          </w:rPr>
          <w:t>Gambar 6.5 Grafik fuzzy</w:t>
        </w:r>
        <w:r>
          <w:rPr>
            <w:noProof/>
            <w:webHidden/>
          </w:rPr>
          <w:tab/>
        </w:r>
        <w:r>
          <w:rPr>
            <w:noProof/>
            <w:webHidden/>
          </w:rPr>
          <w:fldChar w:fldCharType="begin"/>
        </w:r>
        <w:r>
          <w:rPr>
            <w:noProof/>
            <w:webHidden/>
          </w:rPr>
          <w:instrText xml:space="preserve"> PAGEREF _Toc23880278 \h </w:instrText>
        </w:r>
        <w:r>
          <w:rPr>
            <w:noProof/>
            <w:webHidden/>
          </w:rPr>
        </w:r>
        <w:r>
          <w:rPr>
            <w:noProof/>
            <w:webHidden/>
          </w:rPr>
          <w:fldChar w:fldCharType="separate"/>
        </w:r>
        <w:r>
          <w:rPr>
            <w:noProof/>
            <w:webHidden/>
          </w:rPr>
          <w:t>59</w:t>
        </w:r>
        <w:r>
          <w:rPr>
            <w:noProof/>
            <w:webHidden/>
          </w:rPr>
          <w:fldChar w:fldCharType="end"/>
        </w:r>
      </w:hyperlink>
    </w:p>
    <w:p w14:paraId="651916C7" w14:textId="5D146563" w:rsidR="00882BE8" w:rsidRDefault="00882BE8">
      <w:pPr>
        <w:pStyle w:val="TableofFigures"/>
        <w:tabs>
          <w:tab w:val="right" w:leader="dot" w:pos="7927"/>
        </w:tabs>
        <w:rPr>
          <w:rFonts w:asciiTheme="minorHAnsi" w:eastAsiaTheme="minorEastAsia" w:hAnsiTheme="minorHAnsi"/>
          <w:noProof/>
          <w:sz w:val="22"/>
        </w:rPr>
      </w:pPr>
      <w:hyperlink w:anchor="_Toc23880279" w:history="1">
        <w:r w:rsidRPr="00533887">
          <w:rPr>
            <w:rStyle w:val="Hyperlink"/>
            <w:rFonts w:cs="Times New Roman"/>
            <w:noProof/>
          </w:rPr>
          <w:t>Gambar B.1 Activity Diagram Log In</w:t>
        </w:r>
        <w:r>
          <w:rPr>
            <w:noProof/>
            <w:webHidden/>
          </w:rPr>
          <w:tab/>
        </w:r>
        <w:r>
          <w:rPr>
            <w:noProof/>
            <w:webHidden/>
          </w:rPr>
          <w:fldChar w:fldCharType="begin"/>
        </w:r>
        <w:r>
          <w:rPr>
            <w:noProof/>
            <w:webHidden/>
          </w:rPr>
          <w:instrText xml:space="preserve"> PAGEREF _Toc23880279 \h </w:instrText>
        </w:r>
        <w:r>
          <w:rPr>
            <w:noProof/>
            <w:webHidden/>
          </w:rPr>
        </w:r>
        <w:r>
          <w:rPr>
            <w:noProof/>
            <w:webHidden/>
          </w:rPr>
          <w:fldChar w:fldCharType="separate"/>
        </w:r>
        <w:r>
          <w:rPr>
            <w:noProof/>
            <w:webHidden/>
          </w:rPr>
          <w:t>72</w:t>
        </w:r>
        <w:r>
          <w:rPr>
            <w:noProof/>
            <w:webHidden/>
          </w:rPr>
          <w:fldChar w:fldCharType="end"/>
        </w:r>
      </w:hyperlink>
    </w:p>
    <w:p w14:paraId="0E8BC855" w14:textId="0E8F2517" w:rsidR="00882BE8" w:rsidRDefault="00882BE8">
      <w:pPr>
        <w:pStyle w:val="TableofFigures"/>
        <w:tabs>
          <w:tab w:val="right" w:leader="dot" w:pos="7927"/>
        </w:tabs>
        <w:rPr>
          <w:rFonts w:asciiTheme="minorHAnsi" w:eastAsiaTheme="minorEastAsia" w:hAnsiTheme="minorHAnsi"/>
          <w:noProof/>
          <w:sz w:val="22"/>
        </w:rPr>
      </w:pPr>
      <w:hyperlink w:anchor="_Toc23880280" w:history="1">
        <w:r w:rsidRPr="00533887">
          <w:rPr>
            <w:rStyle w:val="Hyperlink"/>
            <w:rFonts w:cs="Times New Roman"/>
            <w:noProof/>
          </w:rPr>
          <w:t>Gambar B.2 Activity Diagram Tambah User</w:t>
        </w:r>
        <w:r>
          <w:rPr>
            <w:noProof/>
            <w:webHidden/>
          </w:rPr>
          <w:tab/>
        </w:r>
        <w:r>
          <w:rPr>
            <w:noProof/>
            <w:webHidden/>
          </w:rPr>
          <w:fldChar w:fldCharType="begin"/>
        </w:r>
        <w:r>
          <w:rPr>
            <w:noProof/>
            <w:webHidden/>
          </w:rPr>
          <w:instrText xml:space="preserve"> PAGEREF _Toc23880280 \h </w:instrText>
        </w:r>
        <w:r>
          <w:rPr>
            <w:noProof/>
            <w:webHidden/>
          </w:rPr>
        </w:r>
        <w:r>
          <w:rPr>
            <w:noProof/>
            <w:webHidden/>
          </w:rPr>
          <w:fldChar w:fldCharType="separate"/>
        </w:r>
        <w:r>
          <w:rPr>
            <w:noProof/>
            <w:webHidden/>
          </w:rPr>
          <w:t>72</w:t>
        </w:r>
        <w:r>
          <w:rPr>
            <w:noProof/>
            <w:webHidden/>
          </w:rPr>
          <w:fldChar w:fldCharType="end"/>
        </w:r>
      </w:hyperlink>
    </w:p>
    <w:p w14:paraId="239117E8" w14:textId="6708D8E3" w:rsidR="00882BE8" w:rsidRDefault="00882BE8">
      <w:pPr>
        <w:pStyle w:val="TableofFigures"/>
        <w:tabs>
          <w:tab w:val="right" w:leader="dot" w:pos="7927"/>
        </w:tabs>
        <w:rPr>
          <w:rFonts w:asciiTheme="minorHAnsi" w:eastAsiaTheme="minorEastAsia" w:hAnsiTheme="minorHAnsi"/>
          <w:noProof/>
          <w:sz w:val="22"/>
        </w:rPr>
      </w:pPr>
      <w:hyperlink w:anchor="_Toc23880281" w:history="1">
        <w:r w:rsidRPr="00533887">
          <w:rPr>
            <w:rStyle w:val="Hyperlink"/>
            <w:rFonts w:cs="Times New Roman"/>
            <w:noProof/>
          </w:rPr>
          <w:t>Gambar B.3 Activity Diagram Edit User</w:t>
        </w:r>
        <w:r>
          <w:rPr>
            <w:noProof/>
            <w:webHidden/>
          </w:rPr>
          <w:tab/>
        </w:r>
        <w:r>
          <w:rPr>
            <w:noProof/>
            <w:webHidden/>
          </w:rPr>
          <w:fldChar w:fldCharType="begin"/>
        </w:r>
        <w:r>
          <w:rPr>
            <w:noProof/>
            <w:webHidden/>
          </w:rPr>
          <w:instrText xml:space="preserve"> PAGEREF _Toc23880281 \h </w:instrText>
        </w:r>
        <w:r>
          <w:rPr>
            <w:noProof/>
            <w:webHidden/>
          </w:rPr>
        </w:r>
        <w:r>
          <w:rPr>
            <w:noProof/>
            <w:webHidden/>
          </w:rPr>
          <w:fldChar w:fldCharType="separate"/>
        </w:r>
        <w:r>
          <w:rPr>
            <w:noProof/>
            <w:webHidden/>
          </w:rPr>
          <w:t>73</w:t>
        </w:r>
        <w:r>
          <w:rPr>
            <w:noProof/>
            <w:webHidden/>
          </w:rPr>
          <w:fldChar w:fldCharType="end"/>
        </w:r>
      </w:hyperlink>
    </w:p>
    <w:p w14:paraId="104EED82" w14:textId="462FC568" w:rsidR="00882BE8" w:rsidRDefault="00882BE8">
      <w:pPr>
        <w:pStyle w:val="TableofFigures"/>
        <w:tabs>
          <w:tab w:val="right" w:leader="dot" w:pos="7927"/>
        </w:tabs>
        <w:rPr>
          <w:rFonts w:asciiTheme="minorHAnsi" w:eastAsiaTheme="minorEastAsia" w:hAnsiTheme="minorHAnsi"/>
          <w:noProof/>
          <w:sz w:val="22"/>
        </w:rPr>
      </w:pPr>
      <w:hyperlink w:anchor="_Toc23880282" w:history="1">
        <w:r w:rsidRPr="00533887">
          <w:rPr>
            <w:rStyle w:val="Hyperlink"/>
            <w:rFonts w:cs="Times New Roman"/>
            <w:noProof/>
          </w:rPr>
          <w:t>Gambar B.4 Activity Diagram History Log In</w:t>
        </w:r>
        <w:r>
          <w:rPr>
            <w:noProof/>
            <w:webHidden/>
          </w:rPr>
          <w:tab/>
        </w:r>
        <w:r>
          <w:rPr>
            <w:noProof/>
            <w:webHidden/>
          </w:rPr>
          <w:fldChar w:fldCharType="begin"/>
        </w:r>
        <w:r>
          <w:rPr>
            <w:noProof/>
            <w:webHidden/>
          </w:rPr>
          <w:instrText xml:space="preserve"> PAGEREF _Toc23880282 \h </w:instrText>
        </w:r>
        <w:r>
          <w:rPr>
            <w:noProof/>
            <w:webHidden/>
          </w:rPr>
        </w:r>
        <w:r>
          <w:rPr>
            <w:noProof/>
            <w:webHidden/>
          </w:rPr>
          <w:fldChar w:fldCharType="separate"/>
        </w:r>
        <w:r>
          <w:rPr>
            <w:noProof/>
            <w:webHidden/>
          </w:rPr>
          <w:t>73</w:t>
        </w:r>
        <w:r>
          <w:rPr>
            <w:noProof/>
            <w:webHidden/>
          </w:rPr>
          <w:fldChar w:fldCharType="end"/>
        </w:r>
      </w:hyperlink>
    </w:p>
    <w:p w14:paraId="3EFA5FFB" w14:textId="159167CC" w:rsidR="00882BE8" w:rsidRDefault="00882BE8">
      <w:pPr>
        <w:pStyle w:val="TableofFigures"/>
        <w:tabs>
          <w:tab w:val="right" w:leader="dot" w:pos="7927"/>
        </w:tabs>
        <w:rPr>
          <w:rFonts w:asciiTheme="minorHAnsi" w:eastAsiaTheme="minorEastAsia" w:hAnsiTheme="minorHAnsi"/>
          <w:noProof/>
          <w:sz w:val="22"/>
        </w:rPr>
      </w:pPr>
      <w:hyperlink w:anchor="_Toc23880283" w:history="1">
        <w:r w:rsidRPr="00533887">
          <w:rPr>
            <w:rStyle w:val="Hyperlink"/>
            <w:rFonts w:cs="Times New Roman"/>
            <w:noProof/>
          </w:rPr>
          <w:t>Gambar B.5 Activity Diagram History Tracker</w:t>
        </w:r>
        <w:r>
          <w:rPr>
            <w:noProof/>
            <w:webHidden/>
          </w:rPr>
          <w:tab/>
        </w:r>
        <w:r>
          <w:rPr>
            <w:noProof/>
            <w:webHidden/>
          </w:rPr>
          <w:fldChar w:fldCharType="begin"/>
        </w:r>
        <w:r>
          <w:rPr>
            <w:noProof/>
            <w:webHidden/>
          </w:rPr>
          <w:instrText xml:space="preserve"> PAGEREF _Toc23880283 \h </w:instrText>
        </w:r>
        <w:r>
          <w:rPr>
            <w:noProof/>
            <w:webHidden/>
          </w:rPr>
        </w:r>
        <w:r>
          <w:rPr>
            <w:noProof/>
            <w:webHidden/>
          </w:rPr>
          <w:fldChar w:fldCharType="separate"/>
        </w:r>
        <w:r>
          <w:rPr>
            <w:noProof/>
            <w:webHidden/>
          </w:rPr>
          <w:t>74</w:t>
        </w:r>
        <w:r>
          <w:rPr>
            <w:noProof/>
            <w:webHidden/>
          </w:rPr>
          <w:fldChar w:fldCharType="end"/>
        </w:r>
      </w:hyperlink>
    </w:p>
    <w:p w14:paraId="2640EC2A" w14:textId="17BCB392" w:rsidR="00882BE8" w:rsidRDefault="00882BE8">
      <w:pPr>
        <w:pStyle w:val="TableofFigures"/>
        <w:tabs>
          <w:tab w:val="right" w:leader="dot" w:pos="7927"/>
        </w:tabs>
        <w:rPr>
          <w:rFonts w:asciiTheme="minorHAnsi" w:eastAsiaTheme="minorEastAsia" w:hAnsiTheme="minorHAnsi"/>
          <w:noProof/>
          <w:sz w:val="22"/>
        </w:rPr>
      </w:pPr>
      <w:hyperlink w:anchor="_Toc23880284" w:history="1">
        <w:r w:rsidRPr="00533887">
          <w:rPr>
            <w:rStyle w:val="Hyperlink"/>
            <w:rFonts w:cs="Times New Roman"/>
            <w:noProof/>
          </w:rPr>
          <w:t>Gambar B.6  Activity Diagram History Aktuator</w:t>
        </w:r>
        <w:r>
          <w:rPr>
            <w:noProof/>
            <w:webHidden/>
          </w:rPr>
          <w:tab/>
        </w:r>
        <w:r>
          <w:rPr>
            <w:noProof/>
            <w:webHidden/>
          </w:rPr>
          <w:fldChar w:fldCharType="begin"/>
        </w:r>
        <w:r>
          <w:rPr>
            <w:noProof/>
            <w:webHidden/>
          </w:rPr>
          <w:instrText xml:space="preserve"> PAGEREF _Toc23880284 \h </w:instrText>
        </w:r>
        <w:r>
          <w:rPr>
            <w:noProof/>
            <w:webHidden/>
          </w:rPr>
        </w:r>
        <w:r>
          <w:rPr>
            <w:noProof/>
            <w:webHidden/>
          </w:rPr>
          <w:fldChar w:fldCharType="separate"/>
        </w:r>
        <w:r>
          <w:rPr>
            <w:noProof/>
            <w:webHidden/>
          </w:rPr>
          <w:t>74</w:t>
        </w:r>
        <w:r>
          <w:rPr>
            <w:noProof/>
            <w:webHidden/>
          </w:rPr>
          <w:fldChar w:fldCharType="end"/>
        </w:r>
      </w:hyperlink>
    </w:p>
    <w:p w14:paraId="23B0C1C7" w14:textId="22E99B0A" w:rsidR="00882BE8" w:rsidRDefault="00882BE8">
      <w:pPr>
        <w:pStyle w:val="TableofFigures"/>
        <w:tabs>
          <w:tab w:val="right" w:leader="dot" w:pos="7927"/>
        </w:tabs>
        <w:rPr>
          <w:rFonts w:asciiTheme="minorHAnsi" w:eastAsiaTheme="minorEastAsia" w:hAnsiTheme="minorHAnsi"/>
          <w:noProof/>
          <w:sz w:val="22"/>
        </w:rPr>
      </w:pPr>
      <w:hyperlink w:anchor="_Toc23880285" w:history="1">
        <w:r w:rsidRPr="00533887">
          <w:rPr>
            <w:rStyle w:val="Hyperlink"/>
            <w:rFonts w:cs="Times New Roman"/>
            <w:noProof/>
          </w:rPr>
          <w:t>Gambar B.7  Activity Diagram Grafik Sensor</w:t>
        </w:r>
        <w:r>
          <w:rPr>
            <w:noProof/>
            <w:webHidden/>
          </w:rPr>
          <w:tab/>
        </w:r>
        <w:r>
          <w:rPr>
            <w:noProof/>
            <w:webHidden/>
          </w:rPr>
          <w:fldChar w:fldCharType="begin"/>
        </w:r>
        <w:r>
          <w:rPr>
            <w:noProof/>
            <w:webHidden/>
          </w:rPr>
          <w:instrText xml:space="preserve"> PAGEREF _Toc23880285 \h </w:instrText>
        </w:r>
        <w:r>
          <w:rPr>
            <w:noProof/>
            <w:webHidden/>
          </w:rPr>
        </w:r>
        <w:r>
          <w:rPr>
            <w:noProof/>
            <w:webHidden/>
          </w:rPr>
          <w:fldChar w:fldCharType="separate"/>
        </w:r>
        <w:r>
          <w:rPr>
            <w:noProof/>
            <w:webHidden/>
          </w:rPr>
          <w:t>74</w:t>
        </w:r>
        <w:r>
          <w:rPr>
            <w:noProof/>
            <w:webHidden/>
          </w:rPr>
          <w:fldChar w:fldCharType="end"/>
        </w:r>
      </w:hyperlink>
    </w:p>
    <w:p w14:paraId="4F06C3D0" w14:textId="446A6B53" w:rsidR="00882BE8" w:rsidRDefault="00882BE8">
      <w:pPr>
        <w:pStyle w:val="TableofFigures"/>
        <w:tabs>
          <w:tab w:val="right" w:leader="dot" w:pos="7927"/>
        </w:tabs>
        <w:rPr>
          <w:rFonts w:asciiTheme="minorHAnsi" w:eastAsiaTheme="minorEastAsia" w:hAnsiTheme="minorHAnsi"/>
          <w:noProof/>
          <w:sz w:val="22"/>
        </w:rPr>
      </w:pPr>
      <w:hyperlink w:anchor="_Toc23880286" w:history="1">
        <w:r w:rsidRPr="00533887">
          <w:rPr>
            <w:rStyle w:val="Hyperlink"/>
            <w:rFonts w:cs="Times New Roman"/>
            <w:noProof/>
          </w:rPr>
          <w:t>Gambar B.8 Activity Diagram Lihat Nilai Setpoint</w:t>
        </w:r>
        <w:r>
          <w:rPr>
            <w:noProof/>
            <w:webHidden/>
          </w:rPr>
          <w:tab/>
        </w:r>
        <w:r>
          <w:rPr>
            <w:noProof/>
            <w:webHidden/>
          </w:rPr>
          <w:fldChar w:fldCharType="begin"/>
        </w:r>
        <w:r>
          <w:rPr>
            <w:noProof/>
            <w:webHidden/>
          </w:rPr>
          <w:instrText xml:space="preserve"> PAGEREF _Toc23880286 \h </w:instrText>
        </w:r>
        <w:r>
          <w:rPr>
            <w:noProof/>
            <w:webHidden/>
          </w:rPr>
        </w:r>
        <w:r>
          <w:rPr>
            <w:noProof/>
            <w:webHidden/>
          </w:rPr>
          <w:fldChar w:fldCharType="separate"/>
        </w:r>
        <w:r>
          <w:rPr>
            <w:noProof/>
            <w:webHidden/>
          </w:rPr>
          <w:t>75</w:t>
        </w:r>
        <w:r>
          <w:rPr>
            <w:noProof/>
            <w:webHidden/>
          </w:rPr>
          <w:fldChar w:fldCharType="end"/>
        </w:r>
      </w:hyperlink>
    </w:p>
    <w:p w14:paraId="5192D834" w14:textId="66E1113B" w:rsidR="00882BE8" w:rsidRDefault="00882BE8">
      <w:pPr>
        <w:pStyle w:val="TableofFigures"/>
        <w:tabs>
          <w:tab w:val="right" w:leader="dot" w:pos="7927"/>
        </w:tabs>
        <w:rPr>
          <w:rFonts w:asciiTheme="minorHAnsi" w:eastAsiaTheme="minorEastAsia" w:hAnsiTheme="minorHAnsi"/>
          <w:noProof/>
          <w:sz w:val="22"/>
        </w:rPr>
      </w:pPr>
      <w:hyperlink w:anchor="_Toc23880287" w:history="1">
        <w:r w:rsidRPr="00533887">
          <w:rPr>
            <w:rStyle w:val="Hyperlink"/>
            <w:rFonts w:cs="Times New Roman"/>
            <w:noProof/>
          </w:rPr>
          <w:t>Gambar B.9 Activity Diagram Grafik Tracker</w:t>
        </w:r>
        <w:r>
          <w:rPr>
            <w:noProof/>
            <w:webHidden/>
          </w:rPr>
          <w:tab/>
        </w:r>
        <w:r>
          <w:rPr>
            <w:noProof/>
            <w:webHidden/>
          </w:rPr>
          <w:fldChar w:fldCharType="begin"/>
        </w:r>
        <w:r>
          <w:rPr>
            <w:noProof/>
            <w:webHidden/>
          </w:rPr>
          <w:instrText xml:space="preserve"> PAGEREF _Toc23880287 \h </w:instrText>
        </w:r>
        <w:r>
          <w:rPr>
            <w:noProof/>
            <w:webHidden/>
          </w:rPr>
        </w:r>
        <w:r>
          <w:rPr>
            <w:noProof/>
            <w:webHidden/>
          </w:rPr>
          <w:fldChar w:fldCharType="separate"/>
        </w:r>
        <w:r>
          <w:rPr>
            <w:noProof/>
            <w:webHidden/>
          </w:rPr>
          <w:t>75</w:t>
        </w:r>
        <w:r>
          <w:rPr>
            <w:noProof/>
            <w:webHidden/>
          </w:rPr>
          <w:fldChar w:fldCharType="end"/>
        </w:r>
      </w:hyperlink>
    </w:p>
    <w:p w14:paraId="097D3456" w14:textId="6A9AB441" w:rsidR="00882BE8" w:rsidRDefault="00882BE8">
      <w:pPr>
        <w:pStyle w:val="TableofFigures"/>
        <w:tabs>
          <w:tab w:val="right" w:leader="dot" w:pos="7927"/>
        </w:tabs>
        <w:rPr>
          <w:rFonts w:asciiTheme="minorHAnsi" w:eastAsiaTheme="minorEastAsia" w:hAnsiTheme="minorHAnsi"/>
          <w:noProof/>
          <w:sz w:val="22"/>
        </w:rPr>
      </w:pPr>
      <w:hyperlink w:anchor="_Toc23880288" w:history="1">
        <w:r w:rsidRPr="00533887">
          <w:rPr>
            <w:rStyle w:val="Hyperlink"/>
            <w:rFonts w:cs="Times New Roman"/>
            <w:noProof/>
          </w:rPr>
          <w:t>Gambar B.10 Activity Diagram Grafik Aktuator</w:t>
        </w:r>
        <w:r>
          <w:rPr>
            <w:noProof/>
            <w:webHidden/>
          </w:rPr>
          <w:tab/>
        </w:r>
        <w:r>
          <w:rPr>
            <w:noProof/>
            <w:webHidden/>
          </w:rPr>
          <w:fldChar w:fldCharType="begin"/>
        </w:r>
        <w:r>
          <w:rPr>
            <w:noProof/>
            <w:webHidden/>
          </w:rPr>
          <w:instrText xml:space="preserve"> PAGEREF _Toc23880288 \h </w:instrText>
        </w:r>
        <w:r>
          <w:rPr>
            <w:noProof/>
            <w:webHidden/>
          </w:rPr>
        </w:r>
        <w:r>
          <w:rPr>
            <w:noProof/>
            <w:webHidden/>
          </w:rPr>
          <w:fldChar w:fldCharType="separate"/>
        </w:r>
        <w:r>
          <w:rPr>
            <w:noProof/>
            <w:webHidden/>
          </w:rPr>
          <w:t>75</w:t>
        </w:r>
        <w:r>
          <w:rPr>
            <w:noProof/>
            <w:webHidden/>
          </w:rPr>
          <w:fldChar w:fldCharType="end"/>
        </w:r>
      </w:hyperlink>
    </w:p>
    <w:p w14:paraId="234D7ADF" w14:textId="13D719C2" w:rsidR="00882BE8" w:rsidRDefault="00882BE8">
      <w:pPr>
        <w:pStyle w:val="TableofFigures"/>
        <w:tabs>
          <w:tab w:val="right" w:leader="dot" w:pos="7927"/>
        </w:tabs>
        <w:rPr>
          <w:rFonts w:asciiTheme="minorHAnsi" w:eastAsiaTheme="minorEastAsia" w:hAnsiTheme="minorHAnsi"/>
          <w:noProof/>
          <w:sz w:val="22"/>
        </w:rPr>
      </w:pPr>
      <w:hyperlink w:anchor="_Toc23880289" w:history="1">
        <w:r w:rsidRPr="00533887">
          <w:rPr>
            <w:rStyle w:val="Hyperlink"/>
            <w:rFonts w:cs="Times New Roman"/>
            <w:noProof/>
          </w:rPr>
          <w:t>Gambar B.11 Activity Diagram Log Out</w:t>
        </w:r>
        <w:r>
          <w:rPr>
            <w:noProof/>
            <w:webHidden/>
          </w:rPr>
          <w:tab/>
        </w:r>
        <w:r>
          <w:rPr>
            <w:noProof/>
            <w:webHidden/>
          </w:rPr>
          <w:fldChar w:fldCharType="begin"/>
        </w:r>
        <w:r>
          <w:rPr>
            <w:noProof/>
            <w:webHidden/>
          </w:rPr>
          <w:instrText xml:space="preserve"> PAGEREF _Toc23880289 \h </w:instrText>
        </w:r>
        <w:r>
          <w:rPr>
            <w:noProof/>
            <w:webHidden/>
          </w:rPr>
        </w:r>
        <w:r>
          <w:rPr>
            <w:noProof/>
            <w:webHidden/>
          </w:rPr>
          <w:fldChar w:fldCharType="separate"/>
        </w:r>
        <w:r>
          <w:rPr>
            <w:noProof/>
            <w:webHidden/>
          </w:rPr>
          <w:t>76</w:t>
        </w:r>
        <w:r>
          <w:rPr>
            <w:noProof/>
            <w:webHidden/>
          </w:rPr>
          <w:fldChar w:fldCharType="end"/>
        </w:r>
      </w:hyperlink>
    </w:p>
    <w:p w14:paraId="6E6F7641" w14:textId="1745856F" w:rsidR="00882BE8" w:rsidRDefault="00882BE8">
      <w:pPr>
        <w:pStyle w:val="TableofFigures"/>
        <w:tabs>
          <w:tab w:val="right" w:leader="dot" w:pos="7927"/>
        </w:tabs>
        <w:rPr>
          <w:rFonts w:asciiTheme="minorHAnsi" w:eastAsiaTheme="minorEastAsia" w:hAnsiTheme="minorHAnsi"/>
          <w:noProof/>
          <w:sz w:val="22"/>
        </w:rPr>
      </w:pPr>
      <w:hyperlink w:anchor="_Toc23880290" w:history="1">
        <w:r w:rsidRPr="00533887">
          <w:rPr>
            <w:rStyle w:val="Hyperlink"/>
            <w:rFonts w:cs="Times New Roman"/>
            <w:noProof/>
          </w:rPr>
          <w:t>Gambar C.1 Sequence Diagram Log In</w:t>
        </w:r>
        <w:r>
          <w:rPr>
            <w:noProof/>
            <w:webHidden/>
          </w:rPr>
          <w:tab/>
        </w:r>
        <w:r>
          <w:rPr>
            <w:noProof/>
            <w:webHidden/>
          </w:rPr>
          <w:fldChar w:fldCharType="begin"/>
        </w:r>
        <w:r>
          <w:rPr>
            <w:noProof/>
            <w:webHidden/>
          </w:rPr>
          <w:instrText xml:space="preserve"> PAGEREF _Toc23880290 \h </w:instrText>
        </w:r>
        <w:r>
          <w:rPr>
            <w:noProof/>
            <w:webHidden/>
          </w:rPr>
        </w:r>
        <w:r>
          <w:rPr>
            <w:noProof/>
            <w:webHidden/>
          </w:rPr>
          <w:fldChar w:fldCharType="separate"/>
        </w:r>
        <w:r>
          <w:rPr>
            <w:noProof/>
            <w:webHidden/>
          </w:rPr>
          <w:t>76</w:t>
        </w:r>
        <w:r>
          <w:rPr>
            <w:noProof/>
            <w:webHidden/>
          </w:rPr>
          <w:fldChar w:fldCharType="end"/>
        </w:r>
      </w:hyperlink>
    </w:p>
    <w:p w14:paraId="45189320" w14:textId="117D30E3" w:rsidR="00882BE8" w:rsidRDefault="00882BE8">
      <w:pPr>
        <w:pStyle w:val="TableofFigures"/>
        <w:tabs>
          <w:tab w:val="right" w:leader="dot" w:pos="7927"/>
        </w:tabs>
        <w:rPr>
          <w:rFonts w:asciiTheme="minorHAnsi" w:eastAsiaTheme="minorEastAsia" w:hAnsiTheme="minorHAnsi"/>
          <w:noProof/>
          <w:sz w:val="22"/>
        </w:rPr>
      </w:pPr>
      <w:hyperlink w:anchor="_Toc23880291" w:history="1">
        <w:r w:rsidRPr="00533887">
          <w:rPr>
            <w:rStyle w:val="Hyperlink"/>
            <w:rFonts w:cs="Times New Roman"/>
            <w:noProof/>
          </w:rPr>
          <w:t>Gambar C.2 Sequence Diagram Tambah User</w:t>
        </w:r>
        <w:r>
          <w:rPr>
            <w:noProof/>
            <w:webHidden/>
          </w:rPr>
          <w:tab/>
        </w:r>
        <w:r>
          <w:rPr>
            <w:noProof/>
            <w:webHidden/>
          </w:rPr>
          <w:fldChar w:fldCharType="begin"/>
        </w:r>
        <w:r>
          <w:rPr>
            <w:noProof/>
            <w:webHidden/>
          </w:rPr>
          <w:instrText xml:space="preserve"> PAGEREF _Toc23880291 \h </w:instrText>
        </w:r>
        <w:r>
          <w:rPr>
            <w:noProof/>
            <w:webHidden/>
          </w:rPr>
        </w:r>
        <w:r>
          <w:rPr>
            <w:noProof/>
            <w:webHidden/>
          </w:rPr>
          <w:fldChar w:fldCharType="separate"/>
        </w:r>
        <w:r>
          <w:rPr>
            <w:noProof/>
            <w:webHidden/>
          </w:rPr>
          <w:t>76</w:t>
        </w:r>
        <w:r>
          <w:rPr>
            <w:noProof/>
            <w:webHidden/>
          </w:rPr>
          <w:fldChar w:fldCharType="end"/>
        </w:r>
      </w:hyperlink>
    </w:p>
    <w:p w14:paraId="5AD101AC" w14:textId="5C0C97EB" w:rsidR="00882BE8" w:rsidRDefault="00882BE8">
      <w:pPr>
        <w:pStyle w:val="TableofFigures"/>
        <w:tabs>
          <w:tab w:val="right" w:leader="dot" w:pos="7927"/>
        </w:tabs>
        <w:rPr>
          <w:rFonts w:asciiTheme="minorHAnsi" w:eastAsiaTheme="minorEastAsia" w:hAnsiTheme="minorHAnsi"/>
          <w:noProof/>
          <w:sz w:val="22"/>
        </w:rPr>
      </w:pPr>
      <w:hyperlink w:anchor="_Toc23880292" w:history="1">
        <w:r w:rsidRPr="00533887">
          <w:rPr>
            <w:rStyle w:val="Hyperlink"/>
            <w:rFonts w:cs="Times New Roman"/>
            <w:noProof/>
          </w:rPr>
          <w:t>Gambar C.3 Sequence Diagram Edit User</w:t>
        </w:r>
        <w:r>
          <w:rPr>
            <w:noProof/>
            <w:webHidden/>
          </w:rPr>
          <w:tab/>
        </w:r>
        <w:r>
          <w:rPr>
            <w:noProof/>
            <w:webHidden/>
          </w:rPr>
          <w:fldChar w:fldCharType="begin"/>
        </w:r>
        <w:r>
          <w:rPr>
            <w:noProof/>
            <w:webHidden/>
          </w:rPr>
          <w:instrText xml:space="preserve"> PAGEREF _Toc23880292 \h </w:instrText>
        </w:r>
        <w:r>
          <w:rPr>
            <w:noProof/>
            <w:webHidden/>
          </w:rPr>
        </w:r>
        <w:r>
          <w:rPr>
            <w:noProof/>
            <w:webHidden/>
          </w:rPr>
          <w:fldChar w:fldCharType="separate"/>
        </w:r>
        <w:r>
          <w:rPr>
            <w:noProof/>
            <w:webHidden/>
          </w:rPr>
          <w:t>77</w:t>
        </w:r>
        <w:r>
          <w:rPr>
            <w:noProof/>
            <w:webHidden/>
          </w:rPr>
          <w:fldChar w:fldCharType="end"/>
        </w:r>
      </w:hyperlink>
    </w:p>
    <w:p w14:paraId="1F3A1587" w14:textId="5928DA49" w:rsidR="00882BE8" w:rsidRDefault="00882BE8">
      <w:pPr>
        <w:pStyle w:val="TableofFigures"/>
        <w:tabs>
          <w:tab w:val="right" w:leader="dot" w:pos="7927"/>
        </w:tabs>
        <w:rPr>
          <w:rFonts w:asciiTheme="minorHAnsi" w:eastAsiaTheme="minorEastAsia" w:hAnsiTheme="minorHAnsi"/>
          <w:noProof/>
          <w:sz w:val="22"/>
        </w:rPr>
      </w:pPr>
      <w:hyperlink w:anchor="_Toc23880293" w:history="1">
        <w:r w:rsidRPr="00533887">
          <w:rPr>
            <w:rStyle w:val="Hyperlink"/>
            <w:rFonts w:cs="Times New Roman"/>
            <w:noProof/>
          </w:rPr>
          <w:t>Gambar C.4 Sequence Diagram Lihat History Log In</w:t>
        </w:r>
        <w:r>
          <w:rPr>
            <w:noProof/>
            <w:webHidden/>
          </w:rPr>
          <w:tab/>
        </w:r>
        <w:r>
          <w:rPr>
            <w:noProof/>
            <w:webHidden/>
          </w:rPr>
          <w:fldChar w:fldCharType="begin"/>
        </w:r>
        <w:r>
          <w:rPr>
            <w:noProof/>
            <w:webHidden/>
          </w:rPr>
          <w:instrText xml:space="preserve"> PAGEREF _Toc23880293 \h </w:instrText>
        </w:r>
        <w:r>
          <w:rPr>
            <w:noProof/>
            <w:webHidden/>
          </w:rPr>
        </w:r>
        <w:r>
          <w:rPr>
            <w:noProof/>
            <w:webHidden/>
          </w:rPr>
          <w:fldChar w:fldCharType="separate"/>
        </w:r>
        <w:r>
          <w:rPr>
            <w:noProof/>
            <w:webHidden/>
          </w:rPr>
          <w:t>77</w:t>
        </w:r>
        <w:r>
          <w:rPr>
            <w:noProof/>
            <w:webHidden/>
          </w:rPr>
          <w:fldChar w:fldCharType="end"/>
        </w:r>
      </w:hyperlink>
    </w:p>
    <w:p w14:paraId="1258A10E" w14:textId="4C4C00D0" w:rsidR="00882BE8" w:rsidRDefault="00882BE8">
      <w:pPr>
        <w:pStyle w:val="TableofFigures"/>
        <w:tabs>
          <w:tab w:val="right" w:leader="dot" w:pos="7927"/>
        </w:tabs>
        <w:rPr>
          <w:rFonts w:asciiTheme="minorHAnsi" w:eastAsiaTheme="minorEastAsia" w:hAnsiTheme="minorHAnsi"/>
          <w:noProof/>
          <w:sz w:val="22"/>
        </w:rPr>
      </w:pPr>
      <w:hyperlink w:anchor="_Toc23880294" w:history="1">
        <w:r w:rsidRPr="00533887">
          <w:rPr>
            <w:rStyle w:val="Hyperlink"/>
            <w:rFonts w:cs="Times New Roman"/>
            <w:noProof/>
          </w:rPr>
          <w:t>Gambar C.5 Sequence Diagram  Lihat History Tracker</w:t>
        </w:r>
        <w:r>
          <w:rPr>
            <w:noProof/>
            <w:webHidden/>
          </w:rPr>
          <w:tab/>
        </w:r>
        <w:r>
          <w:rPr>
            <w:noProof/>
            <w:webHidden/>
          </w:rPr>
          <w:fldChar w:fldCharType="begin"/>
        </w:r>
        <w:r>
          <w:rPr>
            <w:noProof/>
            <w:webHidden/>
          </w:rPr>
          <w:instrText xml:space="preserve"> PAGEREF _Toc23880294 \h </w:instrText>
        </w:r>
        <w:r>
          <w:rPr>
            <w:noProof/>
            <w:webHidden/>
          </w:rPr>
        </w:r>
        <w:r>
          <w:rPr>
            <w:noProof/>
            <w:webHidden/>
          </w:rPr>
          <w:fldChar w:fldCharType="separate"/>
        </w:r>
        <w:r>
          <w:rPr>
            <w:noProof/>
            <w:webHidden/>
          </w:rPr>
          <w:t>77</w:t>
        </w:r>
        <w:r>
          <w:rPr>
            <w:noProof/>
            <w:webHidden/>
          </w:rPr>
          <w:fldChar w:fldCharType="end"/>
        </w:r>
      </w:hyperlink>
    </w:p>
    <w:p w14:paraId="6D2754B9" w14:textId="31F57291" w:rsidR="00882BE8" w:rsidRDefault="00882BE8">
      <w:pPr>
        <w:pStyle w:val="TableofFigures"/>
        <w:tabs>
          <w:tab w:val="right" w:leader="dot" w:pos="7927"/>
        </w:tabs>
        <w:rPr>
          <w:rFonts w:asciiTheme="minorHAnsi" w:eastAsiaTheme="minorEastAsia" w:hAnsiTheme="minorHAnsi"/>
          <w:noProof/>
          <w:sz w:val="22"/>
        </w:rPr>
      </w:pPr>
      <w:hyperlink w:anchor="_Toc23880295" w:history="1">
        <w:r w:rsidRPr="00533887">
          <w:rPr>
            <w:rStyle w:val="Hyperlink"/>
            <w:rFonts w:cs="Times New Roman"/>
            <w:noProof/>
          </w:rPr>
          <w:t>Gambar C.6 Sequence Diagram Lihat History Aktuator</w:t>
        </w:r>
        <w:r>
          <w:rPr>
            <w:noProof/>
            <w:webHidden/>
          </w:rPr>
          <w:tab/>
        </w:r>
        <w:r>
          <w:rPr>
            <w:noProof/>
            <w:webHidden/>
          </w:rPr>
          <w:fldChar w:fldCharType="begin"/>
        </w:r>
        <w:r>
          <w:rPr>
            <w:noProof/>
            <w:webHidden/>
          </w:rPr>
          <w:instrText xml:space="preserve"> PAGEREF _Toc23880295 \h </w:instrText>
        </w:r>
        <w:r>
          <w:rPr>
            <w:noProof/>
            <w:webHidden/>
          </w:rPr>
        </w:r>
        <w:r>
          <w:rPr>
            <w:noProof/>
            <w:webHidden/>
          </w:rPr>
          <w:fldChar w:fldCharType="separate"/>
        </w:r>
        <w:r>
          <w:rPr>
            <w:noProof/>
            <w:webHidden/>
          </w:rPr>
          <w:t>78</w:t>
        </w:r>
        <w:r>
          <w:rPr>
            <w:noProof/>
            <w:webHidden/>
          </w:rPr>
          <w:fldChar w:fldCharType="end"/>
        </w:r>
      </w:hyperlink>
    </w:p>
    <w:p w14:paraId="18EA37B8" w14:textId="74635C5A" w:rsidR="00882BE8" w:rsidRDefault="00882BE8">
      <w:pPr>
        <w:pStyle w:val="TableofFigures"/>
        <w:tabs>
          <w:tab w:val="right" w:leader="dot" w:pos="7927"/>
        </w:tabs>
        <w:rPr>
          <w:rFonts w:asciiTheme="minorHAnsi" w:eastAsiaTheme="minorEastAsia" w:hAnsiTheme="minorHAnsi"/>
          <w:noProof/>
          <w:sz w:val="22"/>
        </w:rPr>
      </w:pPr>
      <w:hyperlink w:anchor="_Toc23880296" w:history="1">
        <w:r w:rsidRPr="00533887">
          <w:rPr>
            <w:rStyle w:val="Hyperlink"/>
            <w:rFonts w:cs="Times New Roman"/>
            <w:noProof/>
          </w:rPr>
          <w:t>Gambar C.7 Sequence Diagram Lihat Grafik Sensor</w:t>
        </w:r>
        <w:r>
          <w:rPr>
            <w:noProof/>
            <w:webHidden/>
          </w:rPr>
          <w:tab/>
        </w:r>
        <w:r>
          <w:rPr>
            <w:noProof/>
            <w:webHidden/>
          </w:rPr>
          <w:fldChar w:fldCharType="begin"/>
        </w:r>
        <w:r>
          <w:rPr>
            <w:noProof/>
            <w:webHidden/>
          </w:rPr>
          <w:instrText xml:space="preserve"> PAGEREF _Toc23880296 \h </w:instrText>
        </w:r>
        <w:r>
          <w:rPr>
            <w:noProof/>
            <w:webHidden/>
          </w:rPr>
        </w:r>
        <w:r>
          <w:rPr>
            <w:noProof/>
            <w:webHidden/>
          </w:rPr>
          <w:fldChar w:fldCharType="separate"/>
        </w:r>
        <w:r>
          <w:rPr>
            <w:noProof/>
            <w:webHidden/>
          </w:rPr>
          <w:t>78</w:t>
        </w:r>
        <w:r>
          <w:rPr>
            <w:noProof/>
            <w:webHidden/>
          </w:rPr>
          <w:fldChar w:fldCharType="end"/>
        </w:r>
      </w:hyperlink>
    </w:p>
    <w:p w14:paraId="6C6840B8" w14:textId="2A9B38CD" w:rsidR="00882BE8" w:rsidRDefault="00882BE8">
      <w:pPr>
        <w:pStyle w:val="TableofFigures"/>
        <w:tabs>
          <w:tab w:val="right" w:leader="dot" w:pos="7927"/>
        </w:tabs>
        <w:rPr>
          <w:rFonts w:asciiTheme="minorHAnsi" w:eastAsiaTheme="minorEastAsia" w:hAnsiTheme="minorHAnsi"/>
          <w:noProof/>
          <w:sz w:val="22"/>
        </w:rPr>
      </w:pPr>
      <w:hyperlink w:anchor="_Toc23880297" w:history="1">
        <w:r w:rsidRPr="00533887">
          <w:rPr>
            <w:rStyle w:val="Hyperlink"/>
            <w:rFonts w:cs="Times New Roman"/>
            <w:noProof/>
          </w:rPr>
          <w:t>Gambar C.8 Sequence Diagram Lihat Nilai Setpoint</w:t>
        </w:r>
        <w:r>
          <w:rPr>
            <w:noProof/>
            <w:webHidden/>
          </w:rPr>
          <w:tab/>
        </w:r>
        <w:r>
          <w:rPr>
            <w:noProof/>
            <w:webHidden/>
          </w:rPr>
          <w:fldChar w:fldCharType="begin"/>
        </w:r>
        <w:r>
          <w:rPr>
            <w:noProof/>
            <w:webHidden/>
          </w:rPr>
          <w:instrText xml:space="preserve"> PAGEREF _Toc23880297 \h </w:instrText>
        </w:r>
        <w:r>
          <w:rPr>
            <w:noProof/>
            <w:webHidden/>
          </w:rPr>
        </w:r>
        <w:r>
          <w:rPr>
            <w:noProof/>
            <w:webHidden/>
          </w:rPr>
          <w:fldChar w:fldCharType="separate"/>
        </w:r>
        <w:r>
          <w:rPr>
            <w:noProof/>
            <w:webHidden/>
          </w:rPr>
          <w:t>78</w:t>
        </w:r>
        <w:r>
          <w:rPr>
            <w:noProof/>
            <w:webHidden/>
          </w:rPr>
          <w:fldChar w:fldCharType="end"/>
        </w:r>
      </w:hyperlink>
    </w:p>
    <w:p w14:paraId="7687B97E" w14:textId="4C289D64" w:rsidR="00882BE8" w:rsidRDefault="00882BE8">
      <w:pPr>
        <w:pStyle w:val="TableofFigures"/>
        <w:tabs>
          <w:tab w:val="right" w:leader="dot" w:pos="7927"/>
        </w:tabs>
        <w:rPr>
          <w:rFonts w:asciiTheme="minorHAnsi" w:eastAsiaTheme="minorEastAsia" w:hAnsiTheme="minorHAnsi"/>
          <w:noProof/>
          <w:sz w:val="22"/>
        </w:rPr>
      </w:pPr>
      <w:hyperlink w:anchor="_Toc23880298" w:history="1">
        <w:r w:rsidRPr="00533887">
          <w:rPr>
            <w:rStyle w:val="Hyperlink"/>
            <w:rFonts w:cs="Times New Roman"/>
            <w:noProof/>
          </w:rPr>
          <w:t>Gambar C.9 Sequence Diagram Grafik Tracker</w:t>
        </w:r>
        <w:r>
          <w:rPr>
            <w:noProof/>
            <w:webHidden/>
          </w:rPr>
          <w:tab/>
        </w:r>
        <w:r>
          <w:rPr>
            <w:noProof/>
            <w:webHidden/>
          </w:rPr>
          <w:fldChar w:fldCharType="begin"/>
        </w:r>
        <w:r>
          <w:rPr>
            <w:noProof/>
            <w:webHidden/>
          </w:rPr>
          <w:instrText xml:space="preserve"> PAGEREF _Toc23880298 \h </w:instrText>
        </w:r>
        <w:r>
          <w:rPr>
            <w:noProof/>
            <w:webHidden/>
          </w:rPr>
        </w:r>
        <w:r>
          <w:rPr>
            <w:noProof/>
            <w:webHidden/>
          </w:rPr>
          <w:fldChar w:fldCharType="separate"/>
        </w:r>
        <w:r>
          <w:rPr>
            <w:noProof/>
            <w:webHidden/>
          </w:rPr>
          <w:t>79</w:t>
        </w:r>
        <w:r>
          <w:rPr>
            <w:noProof/>
            <w:webHidden/>
          </w:rPr>
          <w:fldChar w:fldCharType="end"/>
        </w:r>
      </w:hyperlink>
    </w:p>
    <w:p w14:paraId="4FE41148" w14:textId="03B2459E" w:rsidR="00882BE8" w:rsidRDefault="00882BE8">
      <w:pPr>
        <w:pStyle w:val="TableofFigures"/>
        <w:tabs>
          <w:tab w:val="right" w:leader="dot" w:pos="7927"/>
        </w:tabs>
        <w:rPr>
          <w:rFonts w:asciiTheme="minorHAnsi" w:eastAsiaTheme="minorEastAsia" w:hAnsiTheme="minorHAnsi"/>
          <w:noProof/>
          <w:sz w:val="22"/>
        </w:rPr>
      </w:pPr>
      <w:hyperlink w:anchor="_Toc23880299" w:history="1">
        <w:r w:rsidRPr="00533887">
          <w:rPr>
            <w:rStyle w:val="Hyperlink"/>
            <w:rFonts w:cs="Times New Roman"/>
            <w:noProof/>
          </w:rPr>
          <w:t>Gambar C.10 Sequence Diagram Lihat Grafik Aktuator</w:t>
        </w:r>
        <w:r>
          <w:rPr>
            <w:noProof/>
            <w:webHidden/>
          </w:rPr>
          <w:tab/>
        </w:r>
        <w:r>
          <w:rPr>
            <w:noProof/>
            <w:webHidden/>
          </w:rPr>
          <w:fldChar w:fldCharType="begin"/>
        </w:r>
        <w:r>
          <w:rPr>
            <w:noProof/>
            <w:webHidden/>
          </w:rPr>
          <w:instrText xml:space="preserve"> PAGEREF _Toc23880299 \h </w:instrText>
        </w:r>
        <w:r>
          <w:rPr>
            <w:noProof/>
            <w:webHidden/>
          </w:rPr>
        </w:r>
        <w:r>
          <w:rPr>
            <w:noProof/>
            <w:webHidden/>
          </w:rPr>
          <w:fldChar w:fldCharType="separate"/>
        </w:r>
        <w:r>
          <w:rPr>
            <w:noProof/>
            <w:webHidden/>
          </w:rPr>
          <w:t>79</w:t>
        </w:r>
        <w:r>
          <w:rPr>
            <w:noProof/>
            <w:webHidden/>
          </w:rPr>
          <w:fldChar w:fldCharType="end"/>
        </w:r>
      </w:hyperlink>
    </w:p>
    <w:p w14:paraId="7B77D064" w14:textId="2A6752A1" w:rsidR="00882BE8" w:rsidRDefault="00882BE8">
      <w:pPr>
        <w:pStyle w:val="TableofFigures"/>
        <w:tabs>
          <w:tab w:val="right" w:leader="dot" w:pos="7927"/>
        </w:tabs>
        <w:rPr>
          <w:rFonts w:asciiTheme="minorHAnsi" w:eastAsiaTheme="minorEastAsia" w:hAnsiTheme="minorHAnsi"/>
          <w:noProof/>
          <w:sz w:val="22"/>
        </w:rPr>
      </w:pPr>
      <w:hyperlink w:anchor="_Toc23880300" w:history="1">
        <w:r w:rsidRPr="00533887">
          <w:rPr>
            <w:rStyle w:val="Hyperlink"/>
            <w:rFonts w:cs="Times New Roman"/>
            <w:noProof/>
          </w:rPr>
          <w:t>Gambar C.11 Sequence Diagram Log Out</w:t>
        </w:r>
        <w:r>
          <w:rPr>
            <w:noProof/>
            <w:webHidden/>
          </w:rPr>
          <w:tab/>
        </w:r>
        <w:r>
          <w:rPr>
            <w:noProof/>
            <w:webHidden/>
          </w:rPr>
          <w:fldChar w:fldCharType="begin"/>
        </w:r>
        <w:r>
          <w:rPr>
            <w:noProof/>
            <w:webHidden/>
          </w:rPr>
          <w:instrText xml:space="preserve"> PAGEREF _Toc23880300 \h </w:instrText>
        </w:r>
        <w:r>
          <w:rPr>
            <w:noProof/>
            <w:webHidden/>
          </w:rPr>
        </w:r>
        <w:r>
          <w:rPr>
            <w:noProof/>
            <w:webHidden/>
          </w:rPr>
          <w:fldChar w:fldCharType="separate"/>
        </w:r>
        <w:r>
          <w:rPr>
            <w:noProof/>
            <w:webHidden/>
          </w:rPr>
          <w:t>79</w:t>
        </w:r>
        <w:r>
          <w:rPr>
            <w:noProof/>
            <w:webHidden/>
          </w:rPr>
          <w:fldChar w:fldCharType="end"/>
        </w:r>
      </w:hyperlink>
    </w:p>
    <w:p w14:paraId="3E829958" w14:textId="3C34D037" w:rsidR="00882BE8" w:rsidRDefault="00882BE8">
      <w:pPr>
        <w:pStyle w:val="TableofFigures"/>
        <w:tabs>
          <w:tab w:val="right" w:leader="dot" w:pos="7927"/>
        </w:tabs>
        <w:rPr>
          <w:rFonts w:asciiTheme="minorHAnsi" w:eastAsiaTheme="minorEastAsia" w:hAnsiTheme="minorHAnsi"/>
          <w:noProof/>
          <w:sz w:val="22"/>
        </w:rPr>
      </w:pPr>
      <w:hyperlink w:anchor="_Toc23880301" w:history="1">
        <w:r w:rsidRPr="00533887">
          <w:rPr>
            <w:rStyle w:val="Hyperlink"/>
            <w:rFonts w:cs="Times New Roman"/>
            <w:noProof/>
          </w:rPr>
          <w:t>Gambar D.1 Desain User Interface Log In</w:t>
        </w:r>
        <w:r>
          <w:rPr>
            <w:noProof/>
            <w:webHidden/>
          </w:rPr>
          <w:tab/>
        </w:r>
        <w:r>
          <w:rPr>
            <w:noProof/>
            <w:webHidden/>
          </w:rPr>
          <w:fldChar w:fldCharType="begin"/>
        </w:r>
        <w:r>
          <w:rPr>
            <w:noProof/>
            <w:webHidden/>
          </w:rPr>
          <w:instrText xml:space="preserve"> PAGEREF _Toc23880301 \h </w:instrText>
        </w:r>
        <w:r>
          <w:rPr>
            <w:noProof/>
            <w:webHidden/>
          </w:rPr>
        </w:r>
        <w:r>
          <w:rPr>
            <w:noProof/>
            <w:webHidden/>
          </w:rPr>
          <w:fldChar w:fldCharType="separate"/>
        </w:r>
        <w:r>
          <w:rPr>
            <w:noProof/>
            <w:webHidden/>
          </w:rPr>
          <w:t>80</w:t>
        </w:r>
        <w:r>
          <w:rPr>
            <w:noProof/>
            <w:webHidden/>
          </w:rPr>
          <w:fldChar w:fldCharType="end"/>
        </w:r>
      </w:hyperlink>
    </w:p>
    <w:p w14:paraId="3341991D" w14:textId="03A0EB90" w:rsidR="00882BE8" w:rsidRDefault="00882BE8">
      <w:pPr>
        <w:pStyle w:val="TableofFigures"/>
        <w:tabs>
          <w:tab w:val="right" w:leader="dot" w:pos="7927"/>
        </w:tabs>
        <w:rPr>
          <w:rFonts w:asciiTheme="minorHAnsi" w:eastAsiaTheme="minorEastAsia" w:hAnsiTheme="minorHAnsi"/>
          <w:noProof/>
          <w:sz w:val="22"/>
        </w:rPr>
      </w:pPr>
      <w:hyperlink w:anchor="_Toc23880302" w:history="1">
        <w:r w:rsidRPr="00533887">
          <w:rPr>
            <w:rStyle w:val="Hyperlink"/>
            <w:rFonts w:cs="Times New Roman"/>
            <w:noProof/>
          </w:rPr>
          <w:t>Gambar D.2 Desain User Interface Tambah Data</w:t>
        </w:r>
        <w:r>
          <w:rPr>
            <w:noProof/>
            <w:webHidden/>
          </w:rPr>
          <w:tab/>
        </w:r>
        <w:r>
          <w:rPr>
            <w:noProof/>
            <w:webHidden/>
          </w:rPr>
          <w:fldChar w:fldCharType="begin"/>
        </w:r>
        <w:r>
          <w:rPr>
            <w:noProof/>
            <w:webHidden/>
          </w:rPr>
          <w:instrText xml:space="preserve"> PAGEREF _Toc23880302 \h </w:instrText>
        </w:r>
        <w:r>
          <w:rPr>
            <w:noProof/>
            <w:webHidden/>
          </w:rPr>
        </w:r>
        <w:r>
          <w:rPr>
            <w:noProof/>
            <w:webHidden/>
          </w:rPr>
          <w:fldChar w:fldCharType="separate"/>
        </w:r>
        <w:r>
          <w:rPr>
            <w:noProof/>
            <w:webHidden/>
          </w:rPr>
          <w:t>80</w:t>
        </w:r>
        <w:r>
          <w:rPr>
            <w:noProof/>
            <w:webHidden/>
          </w:rPr>
          <w:fldChar w:fldCharType="end"/>
        </w:r>
      </w:hyperlink>
    </w:p>
    <w:p w14:paraId="769BC6B2" w14:textId="6B2C5EE2" w:rsidR="00882BE8" w:rsidRDefault="00882BE8">
      <w:pPr>
        <w:pStyle w:val="TableofFigures"/>
        <w:tabs>
          <w:tab w:val="right" w:leader="dot" w:pos="7927"/>
        </w:tabs>
        <w:rPr>
          <w:rFonts w:asciiTheme="minorHAnsi" w:eastAsiaTheme="minorEastAsia" w:hAnsiTheme="minorHAnsi"/>
          <w:noProof/>
          <w:sz w:val="22"/>
        </w:rPr>
      </w:pPr>
      <w:hyperlink w:anchor="_Toc23880303" w:history="1">
        <w:r w:rsidRPr="00533887">
          <w:rPr>
            <w:rStyle w:val="Hyperlink"/>
            <w:rFonts w:cs="Times New Roman"/>
            <w:noProof/>
          </w:rPr>
          <w:t>Gambar D.3 Desain User Interface Edit User</w:t>
        </w:r>
        <w:r>
          <w:rPr>
            <w:noProof/>
            <w:webHidden/>
          </w:rPr>
          <w:tab/>
        </w:r>
        <w:r>
          <w:rPr>
            <w:noProof/>
            <w:webHidden/>
          </w:rPr>
          <w:fldChar w:fldCharType="begin"/>
        </w:r>
        <w:r>
          <w:rPr>
            <w:noProof/>
            <w:webHidden/>
          </w:rPr>
          <w:instrText xml:space="preserve"> PAGEREF _Toc23880303 \h </w:instrText>
        </w:r>
        <w:r>
          <w:rPr>
            <w:noProof/>
            <w:webHidden/>
          </w:rPr>
        </w:r>
        <w:r>
          <w:rPr>
            <w:noProof/>
            <w:webHidden/>
          </w:rPr>
          <w:fldChar w:fldCharType="separate"/>
        </w:r>
        <w:r>
          <w:rPr>
            <w:noProof/>
            <w:webHidden/>
          </w:rPr>
          <w:t>80</w:t>
        </w:r>
        <w:r>
          <w:rPr>
            <w:noProof/>
            <w:webHidden/>
          </w:rPr>
          <w:fldChar w:fldCharType="end"/>
        </w:r>
      </w:hyperlink>
    </w:p>
    <w:p w14:paraId="5122A0B6" w14:textId="10D48D9C" w:rsidR="00882BE8" w:rsidRDefault="00882BE8">
      <w:pPr>
        <w:pStyle w:val="TableofFigures"/>
        <w:tabs>
          <w:tab w:val="right" w:leader="dot" w:pos="7927"/>
        </w:tabs>
        <w:rPr>
          <w:rFonts w:asciiTheme="minorHAnsi" w:eastAsiaTheme="minorEastAsia" w:hAnsiTheme="minorHAnsi"/>
          <w:noProof/>
          <w:sz w:val="22"/>
        </w:rPr>
      </w:pPr>
      <w:hyperlink w:anchor="_Toc23880304" w:history="1">
        <w:r w:rsidRPr="00533887">
          <w:rPr>
            <w:rStyle w:val="Hyperlink"/>
            <w:rFonts w:cs="Times New Roman"/>
            <w:noProof/>
          </w:rPr>
          <w:t>Gambar D.4 Desain User Interface History Log in</w:t>
        </w:r>
        <w:r>
          <w:rPr>
            <w:noProof/>
            <w:webHidden/>
          </w:rPr>
          <w:tab/>
        </w:r>
        <w:r>
          <w:rPr>
            <w:noProof/>
            <w:webHidden/>
          </w:rPr>
          <w:fldChar w:fldCharType="begin"/>
        </w:r>
        <w:r>
          <w:rPr>
            <w:noProof/>
            <w:webHidden/>
          </w:rPr>
          <w:instrText xml:space="preserve"> PAGEREF _Toc23880304 \h </w:instrText>
        </w:r>
        <w:r>
          <w:rPr>
            <w:noProof/>
            <w:webHidden/>
          </w:rPr>
        </w:r>
        <w:r>
          <w:rPr>
            <w:noProof/>
            <w:webHidden/>
          </w:rPr>
          <w:fldChar w:fldCharType="separate"/>
        </w:r>
        <w:r>
          <w:rPr>
            <w:noProof/>
            <w:webHidden/>
          </w:rPr>
          <w:t>81</w:t>
        </w:r>
        <w:r>
          <w:rPr>
            <w:noProof/>
            <w:webHidden/>
          </w:rPr>
          <w:fldChar w:fldCharType="end"/>
        </w:r>
      </w:hyperlink>
    </w:p>
    <w:p w14:paraId="387C3E4F" w14:textId="69B4E5FB" w:rsidR="00882BE8" w:rsidRDefault="00882BE8">
      <w:pPr>
        <w:pStyle w:val="TableofFigures"/>
        <w:tabs>
          <w:tab w:val="right" w:leader="dot" w:pos="7927"/>
        </w:tabs>
        <w:rPr>
          <w:rFonts w:asciiTheme="minorHAnsi" w:eastAsiaTheme="minorEastAsia" w:hAnsiTheme="minorHAnsi"/>
          <w:noProof/>
          <w:sz w:val="22"/>
        </w:rPr>
      </w:pPr>
      <w:hyperlink w:anchor="_Toc23880305" w:history="1">
        <w:r w:rsidRPr="00533887">
          <w:rPr>
            <w:rStyle w:val="Hyperlink"/>
            <w:rFonts w:cs="Times New Roman"/>
            <w:noProof/>
          </w:rPr>
          <w:t>Gambar D.5 Desain User Interface History Tracker</w:t>
        </w:r>
        <w:r>
          <w:rPr>
            <w:noProof/>
            <w:webHidden/>
          </w:rPr>
          <w:tab/>
        </w:r>
        <w:r>
          <w:rPr>
            <w:noProof/>
            <w:webHidden/>
          </w:rPr>
          <w:fldChar w:fldCharType="begin"/>
        </w:r>
        <w:r>
          <w:rPr>
            <w:noProof/>
            <w:webHidden/>
          </w:rPr>
          <w:instrText xml:space="preserve"> PAGEREF _Toc23880305 \h </w:instrText>
        </w:r>
        <w:r>
          <w:rPr>
            <w:noProof/>
            <w:webHidden/>
          </w:rPr>
        </w:r>
        <w:r>
          <w:rPr>
            <w:noProof/>
            <w:webHidden/>
          </w:rPr>
          <w:fldChar w:fldCharType="separate"/>
        </w:r>
        <w:r>
          <w:rPr>
            <w:noProof/>
            <w:webHidden/>
          </w:rPr>
          <w:t>81</w:t>
        </w:r>
        <w:r>
          <w:rPr>
            <w:noProof/>
            <w:webHidden/>
          </w:rPr>
          <w:fldChar w:fldCharType="end"/>
        </w:r>
      </w:hyperlink>
    </w:p>
    <w:p w14:paraId="116F2E86" w14:textId="6421F747" w:rsidR="00882BE8" w:rsidRDefault="00882BE8">
      <w:pPr>
        <w:pStyle w:val="TableofFigures"/>
        <w:tabs>
          <w:tab w:val="right" w:leader="dot" w:pos="7927"/>
        </w:tabs>
        <w:rPr>
          <w:rFonts w:asciiTheme="minorHAnsi" w:eastAsiaTheme="minorEastAsia" w:hAnsiTheme="minorHAnsi"/>
          <w:noProof/>
          <w:sz w:val="22"/>
        </w:rPr>
      </w:pPr>
      <w:hyperlink w:anchor="_Toc23880306" w:history="1">
        <w:r w:rsidRPr="00533887">
          <w:rPr>
            <w:rStyle w:val="Hyperlink"/>
            <w:rFonts w:cs="Times New Roman"/>
            <w:noProof/>
          </w:rPr>
          <w:t>Gambar D.6 Desain User Interface History Aktuator</w:t>
        </w:r>
        <w:r>
          <w:rPr>
            <w:noProof/>
            <w:webHidden/>
          </w:rPr>
          <w:tab/>
        </w:r>
        <w:r>
          <w:rPr>
            <w:noProof/>
            <w:webHidden/>
          </w:rPr>
          <w:fldChar w:fldCharType="begin"/>
        </w:r>
        <w:r>
          <w:rPr>
            <w:noProof/>
            <w:webHidden/>
          </w:rPr>
          <w:instrText xml:space="preserve"> PAGEREF _Toc23880306 \h </w:instrText>
        </w:r>
        <w:r>
          <w:rPr>
            <w:noProof/>
            <w:webHidden/>
          </w:rPr>
        </w:r>
        <w:r>
          <w:rPr>
            <w:noProof/>
            <w:webHidden/>
          </w:rPr>
          <w:fldChar w:fldCharType="separate"/>
        </w:r>
        <w:r>
          <w:rPr>
            <w:noProof/>
            <w:webHidden/>
          </w:rPr>
          <w:t>81</w:t>
        </w:r>
        <w:r>
          <w:rPr>
            <w:noProof/>
            <w:webHidden/>
          </w:rPr>
          <w:fldChar w:fldCharType="end"/>
        </w:r>
      </w:hyperlink>
    </w:p>
    <w:p w14:paraId="71588BA4" w14:textId="4D265900" w:rsidR="00882BE8" w:rsidRDefault="00882BE8">
      <w:pPr>
        <w:pStyle w:val="TableofFigures"/>
        <w:tabs>
          <w:tab w:val="right" w:leader="dot" w:pos="7927"/>
        </w:tabs>
        <w:rPr>
          <w:rFonts w:asciiTheme="minorHAnsi" w:eastAsiaTheme="minorEastAsia" w:hAnsiTheme="minorHAnsi"/>
          <w:noProof/>
          <w:sz w:val="22"/>
        </w:rPr>
      </w:pPr>
      <w:hyperlink w:anchor="_Toc23880307" w:history="1">
        <w:r w:rsidRPr="00533887">
          <w:rPr>
            <w:rStyle w:val="Hyperlink"/>
            <w:rFonts w:cs="Times New Roman"/>
            <w:noProof/>
          </w:rPr>
          <w:t>Gambar D.7 Desain User Interface Grafik Sensor</w:t>
        </w:r>
        <w:r>
          <w:rPr>
            <w:noProof/>
            <w:webHidden/>
          </w:rPr>
          <w:tab/>
        </w:r>
        <w:r>
          <w:rPr>
            <w:noProof/>
            <w:webHidden/>
          </w:rPr>
          <w:fldChar w:fldCharType="begin"/>
        </w:r>
        <w:r>
          <w:rPr>
            <w:noProof/>
            <w:webHidden/>
          </w:rPr>
          <w:instrText xml:space="preserve"> PAGEREF _Toc23880307 \h </w:instrText>
        </w:r>
        <w:r>
          <w:rPr>
            <w:noProof/>
            <w:webHidden/>
          </w:rPr>
        </w:r>
        <w:r>
          <w:rPr>
            <w:noProof/>
            <w:webHidden/>
          </w:rPr>
          <w:fldChar w:fldCharType="separate"/>
        </w:r>
        <w:r>
          <w:rPr>
            <w:noProof/>
            <w:webHidden/>
          </w:rPr>
          <w:t>82</w:t>
        </w:r>
        <w:r>
          <w:rPr>
            <w:noProof/>
            <w:webHidden/>
          </w:rPr>
          <w:fldChar w:fldCharType="end"/>
        </w:r>
      </w:hyperlink>
    </w:p>
    <w:p w14:paraId="6CF1FEEC" w14:textId="141FBC76" w:rsidR="00882BE8" w:rsidRDefault="00882BE8">
      <w:pPr>
        <w:pStyle w:val="TableofFigures"/>
        <w:tabs>
          <w:tab w:val="right" w:leader="dot" w:pos="7927"/>
        </w:tabs>
        <w:rPr>
          <w:rFonts w:asciiTheme="minorHAnsi" w:eastAsiaTheme="minorEastAsia" w:hAnsiTheme="minorHAnsi"/>
          <w:noProof/>
          <w:sz w:val="22"/>
        </w:rPr>
      </w:pPr>
      <w:hyperlink w:anchor="_Toc23880308" w:history="1">
        <w:r w:rsidRPr="00533887">
          <w:rPr>
            <w:rStyle w:val="Hyperlink"/>
            <w:rFonts w:cs="Times New Roman"/>
            <w:noProof/>
          </w:rPr>
          <w:t>Gambar D.8 Desain User Interface Nilai Setpoint</w:t>
        </w:r>
        <w:r>
          <w:rPr>
            <w:noProof/>
            <w:webHidden/>
          </w:rPr>
          <w:tab/>
        </w:r>
        <w:r>
          <w:rPr>
            <w:noProof/>
            <w:webHidden/>
          </w:rPr>
          <w:fldChar w:fldCharType="begin"/>
        </w:r>
        <w:r>
          <w:rPr>
            <w:noProof/>
            <w:webHidden/>
          </w:rPr>
          <w:instrText xml:space="preserve"> PAGEREF _Toc23880308 \h </w:instrText>
        </w:r>
        <w:r>
          <w:rPr>
            <w:noProof/>
            <w:webHidden/>
          </w:rPr>
        </w:r>
        <w:r>
          <w:rPr>
            <w:noProof/>
            <w:webHidden/>
          </w:rPr>
          <w:fldChar w:fldCharType="separate"/>
        </w:r>
        <w:r>
          <w:rPr>
            <w:noProof/>
            <w:webHidden/>
          </w:rPr>
          <w:t>82</w:t>
        </w:r>
        <w:r>
          <w:rPr>
            <w:noProof/>
            <w:webHidden/>
          </w:rPr>
          <w:fldChar w:fldCharType="end"/>
        </w:r>
      </w:hyperlink>
    </w:p>
    <w:p w14:paraId="1ACD96C0" w14:textId="72551882" w:rsidR="00882BE8" w:rsidRDefault="00882BE8">
      <w:pPr>
        <w:pStyle w:val="TableofFigures"/>
        <w:tabs>
          <w:tab w:val="right" w:leader="dot" w:pos="7927"/>
        </w:tabs>
        <w:rPr>
          <w:rFonts w:asciiTheme="minorHAnsi" w:eastAsiaTheme="minorEastAsia" w:hAnsiTheme="minorHAnsi"/>
          <w:noProof/>
          <w:sz w:val="22"/>
        </w:rPr>
      </w:pPr>
      <w:hyperlink w:anchor="_Toc23880309" w:history="1">
        <w:r w:rsidRPr="00533887">
          <w:rPr>
            <w:rStyle w:val="Hyperlink"/>
            <w:rFonts w:cs="Times New Roman"/>
            <w:noProof/>
          </w:rPr>
          <w:t>Gambar D.9 Desain User Interface Grafik Tracker</w:t>
        </w:r>
        <w:r>
          <w:rPr>
            <w:noProof/>
            <w:webHidden/>
          </w:rPr>
          <w:tab/>
        </w:r>
        <w:r>
          <w:rPr>
            <w:noProof/>
            <w:webHidden/>
          </w:rPr>
          <w:fldChar w:fldCharType="begin"/>
        </w:r>
        <w:r>
          <w:rPr>
            <w:noProof/>
            <w:webHidden/>
          </w:rPr>
          <w:instrText xml:space="preserve"> PAGEREF _Toc23880309 \h </w:instrText>
        </w:r>
        <w:r>
          <w:rPr>
            <w:noProof/>
            <w:webHidden/>
          </w:rPr>
        </w:r>
        <w:r>
          <w:rPr>
            <w:noProof/>
            <w:webHidden/>
          </w:rPr>
          <w:fldChar w:fldCharType="separate"/>
        </w:r>
        <w:r>
          <w:rPr>
            <w:noProof/>
            <w:webHidden/>
          </w:rPr>
          <w:t>82</w:t>
        </w:r>
        <w:r>
          <w:rPr>
            <w:noProof/>
            <w:webHidden/>
          </w:rPr>
          <w:fldChar w:fldCharType="end"/>
        </w:r>
      </w:hyperlink>
    </w:p>
    <w:p w14:paraId="5C1D16B2" w14:textId="11F47EC1" w:rsidR="00882BE8" w:rsidRDefault="00882BE8">
      <w:pPr>
        <w:pStyle w:val="TableofFigures"/>
        <w:tabs>
          <w:tab w:val="right" w:leader="dot" w:pos="7927"/>
        </w:tabs>
        <w:rPr>
          <w:rFonts w:asciiTheme="minorHAnsi" w:eastAsiaTheme="minorEastAsia" w:hAnsiTheme="minorHAnsi"/>
          <w:noProof/>
          <w:sz w:val="22"/>
        </w:rPr>
      </w:pPr>
      <w:hyperlink w:anchor="_Toc23880310" w:history="1">
        <w:r w:rsidRPr="00533887">
          <w:rPr>
            <w:rStyle w:val="Hyperlink"/>
            <w:rFonts w:cs="Times New Roman"/>
            <w:noProof/>
          </w:rPr>
          <w:t>Gambar D.10 Desain User Interface Grafik Aktuator</w:t>
        </w:r>
        <w:r>
          <w:rPr>
            <w:noProof/>
            <w:webHidden/>
          </w:rPr>
          <w:tab/>
        </w:r>
        <w:r>
          <w:rPr>
            <w:noProof/>
            <w:webHidden/>
          </w:rPr>
          <w:fldChar w:fldCharType="begin"/>
        </w:r>
        <w:r>
          <w:rPr>
            <w:noProof/>
            <w:webHidden/>
          </w:rPr>
          <w:instrText xml:space="preserve"> PAGEREF _Toc23880310 \h </w:instrText>
        </w:r>
        <w:r>
          <w:rPr>
            <w:noProof/>
            <w:webHidden/>
          </w:rPr>
        </w:r>
        <w:r>
          <w:rPr>
            <w:noProof/>
            <w:webHidden/>
          </w:rPr>
          <w:fldChar w:fldCharType="separate"/>
        </w:r>
        <w:r>
          <w:rPr>
            <w:noProof/>
            <w:webHidden/>
          </w:rPr>
          <w:t>83</w:t>
        </w:r>
        <w:r>
          <w:rPr>
            <w:noProof/>
            <w:webHidden/>
          </w:rPr>
          <w:fldChar w:fldCharType="end"/>
        </w:r>
      </w:hyperlink>
    </w:p>
    <w:p w14:paraId="62FC876C" w14:textId="158E89BB" w:rsidR="00882BE8" w:rsidRDefault="00882BE8">
      <w:pPr>
        <w:pStyle w:val="TableofFigures"/>
        <w:tabs>
          <w:tab w:val="right" w:leader="dot" w:pos="7927"/>
        </w:tabs>
        <w:rPr>
          <w:rFonts w:asciiTheme="minorHAnsi" w:eastAsiaTheme="minorEastAsia" w:hAnsiTheme="minorHAnsi"/>
          <w:noProof/>
          <w:sz w:val="22"/>
        </w:rPr>
      </w:pPr>
      <w:hyperlink w:anchor="_Toc23880311" w:history="1">
        <w:r w:rsidRPr="00533887">
          <w:rPr>
            <w:rStyle w:val="Hyperlink"/>
            <w:rFonts w:cs="Times New Roman"/>
            <w:noProof/>
          </w:rPr>
          <w:t>Gambar D.11 Desain User Interface Log Out</w:t>
        </w:r>
        <w:r>
          <w:rPr>
            <w:noProof/>
            <w:webHidden/>
          </w:rPr>
          <w:tab/>
        </w:r>
        <w:r>
          <w:rPr>
            <w:noProof/>
            <w:webHidden/>
          </w:rPr>
          <w:fldChar w:fldCharType="begin"/>
        </w:r>
        <w:r>
          <w:rPr>
            <w:noProof/>
            <w:webHidden/>
          </w:rPr>
          <w:instrText xml:space="preserve"> PAGEREF _Toc23880311 \h </w:instrText>
        </w:r>
        <w:r>
          <w:rPr>
            <w:noProof/>
            <w:webHidden/>
          </w:rPr>
        </w:r>
        <w:r>
          <w:rPr>
            <w:noProof/>
            <w:webHidden/>
          </w:rPr>
          <w:fldChar w:fldCharType="separate"/>
        </w:r>
        <w:r>
          <w:rPr>
            <w:noProof/>
            <w:webHidden/>
          </w:rPr>
          <w:t>83</w:t>
        </w:r>
        <w:r>
          <w:rPr>
            <w:noProof/>
            <w:webHidden/>
          </w:rPr>
          <w:fldChar w:fldCharType="end"/>
        </w:r>
      </w:hyperlink>
    </w:p>
    <w:p w14:paraId="0CE4357F" w14:textId="48538914" w:rsidR="00882BE8" w:rsidRDefault="00882BE8">
      <w:pPr>
        <w:pStyle w:val="TableofFigures"/>
        <w:tabs>
          <w:tab w:val="right" w:leader="dot" w:pos="7927"/>
        </w:tabs>
        <w:rPr>
          <w:rFonts w:asciiTheme="minorHAnsi" w:eastAsiaTheme="minorEastAsia" w:hAnsiTheme="minorHAnsi"/>
          <w:noProof/>
          <w:sz w:val="22"/>
        </w:rPr>
      </w:pPr>
      <w:hyperlink w:anchor="_Toc23880312" w:history="1">
        <w:r w:rsidRPr="00533887">
          <w:rPr>
            <w:rStyle w:val="Hyperlink"/>
            <w:noProof/>
          </w:rPr>
          <w:t>Gambar E.1 Inisialisasi variabel Fuzzy</w:t>
        </w:r>
        <w:r>
          <w:rPr>
            <w:noProof/>
            <w:webHidden/>
          </w:rPr>
          <w:tab/>
        </w:r>
        <w:r>
          <w:rPr>
            <w:noProof/>
            <w:webHidden/>
          </w:rPr>
          <w:fldChar w:fldCharType="begin"/>
        </w:r>
        <w:r>
          <w:rPr>
            <w:noProof/>
            <w:webHidden/>
          </w:rPr>
          <w:instrText xml:space="preserve"> PAGEREF _Toc23880312 \h </w:instrText>
        </w:r>
        <w:r>
          <w:rPr>
            <w:noProof/>
            <w:webHidden/>
          </w:rPr>
        </w:r>
        <w:r>
          <w:rPr>
            <w:noProof/>
            <w:webHidden/>
          </w:rPr>
          <w:fldChar w:fldCharType="separate"/>
        </w:r>
        <w:r>
          <w:rPr>
            <w:noProof/>
            <w:webHidden/>
          </w:rPr>
          <w:t>84</w:t>
        </w:r>
        <w:r>
          <w:rPr>
            <w:noProof/>
            <w:webHidden/>
          </w:rPr>
          <w:fldChar w:fldCharType="end"/>
        </w:r>
      </w:hyperlink>
    </w:p>
    <w:p w14:paraId="569198EB" w14:textId="6E90A16D"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del w:id="16" w:author="Windows User" w:date="2019-09-18T14:55:00Z">
        <w:r w:rsidRPr="0033182C" w:rsidDel="00E43694">
          <w:rPr>
            <w:rFonts w:cs="Times New Roman"/>
            <w:b/>
            <w:sz w:val="28"/>
            <w:szCs w:val="24"/>
          </w:rPr>
          <w:br w:type="page"/>
        </w:r>
      </w:del>
    </w:p>
    <w:p w14:paraId="4C749A61" w14:textId="58C5705F" w:rsidR="00387AA9" w:rsidRPr="0033182C" w:rsidRDefault="00387AA9" w:rsidP="005E1D23">
      <w:pPr>
        <w:pStyle w:val="Heading1"/>
        <w:numPr>
          <w:ilvl w:val="0"/>
          <w:numId w:val="0"/>
        </w:numPr>
        <w:ind w:left="357"/>
      </w:pPr>
      <w:bookmarkStart w:id="17" w:name="_Toc23880322"/>
      <w:r w:rsidRPr="0033182C">
        <w:lastRenderedPageBreak/>
        <w:t>DAFTAR TABEL</w:t>
      </w:r>
      <w:bookmarkEnd w:id="17"/>
    </w:p>
    <w:p w14:paraId="084E30ED" w14:textId="1D4094F5"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3AB7BC54" w14:textId="10A3691D" w:rsidR="00882BE8" w:rsidRDefault="00882BE8">
      <w:pPr>
        <w:pStyle w:val="TableofFigures"/>
        <w:tabs>
          <w:tab w:val="right" w:leader="dot" w:pos="7927"/>
        </w:tabs>
        <w:rPr>
          <w:rFonts w:asciiTheme="minorHAnsi" w:eastAsiaTheme="minorEastAsia" w:hAnsiTheme="minorHAnsi"/>
          <w:noProof/>
          <w:sz w:val="22"/>
        </w:rPr>
      </w:pPr>
      <w:hyperlink w:anchor="_Toc23881729" w:history="1">
        <w:r w:rsidRPr="001857C2">
          <w:rPr>
            <w:rStyle w:val="Hyperlink"/>
            <w:noProof/>
          </w:rPr>
          <w:t>Tabel 3.1 Istilah Linguistik</w:t>
        </w:r>
        <w:r>
          <w:rPr>
            <w:noProof/>
            <w:webHidden/>
          </w:rPr>
          <w:tab/>
        </w:r>
        <w:r>
          <w:rPr>
            <w:noProof/>
            <w:webHidden/>
          </w:rPr>
          <w:fldChar w:fldCharType="begin"/>
        </w:r>
        <w:r>
          <w:rPr>
            <w:noProof/>
            <w:webHidden/>
          </w:rPr>
          <w:instrText xml:space="preserve"> PAGEREF _Toc23881729 \h </w:instrText>
        </w:r>
        <w:r>
          <w:rPr>
            <w:noProof/>
            <w:webHidden/>
          </w:rPr>
        </w:r>
        <w:r>
          <w:rPr>
            <w:noProof/>
            <w:webHidden/>
          </w:rPr>
          <w:fldChar w:fldCharType="separate"/>
        </w:r>
        <w:r>
          <w:rPr>
            <w:noProof/>
            <w:webHidden/>
          </w:rPr>
          <w:t>24</w:t>
        </w:r>
        <w:r>
          <w:rPr>
            <w:noProof/>
            <w:webHidden/>
          </w:rPr>
          <w:fldChar w:fldCharType="end"/>
        </w:r>
      </w:hyperlink>
    </w:p>
    <w:p w14:paraId="35C0C040" w14:textId="15B9FE0A" w:rsidR="00882BE8" w:rsidRDefault="00882BE8">
      <w:pPr>
        <w:pStyle w:val="TableofFigures"/>
        <w:tabs>
          <w:tab w:val="right" w:leader="dot" w:pos="7927"/>
        </w:tabs>
        <w:rPr>
          <w:rFonts w:asciiTheme="minorHAnsi" w:eastAsiaTheme="minorEastAsia" w:hAnsiTheme="minorHAnsi"/>
          <w:noProof/>
          <w:sz w:val="22"/>
        </w:rPr>
      </w:pPr>
      <w:hyperlink w:anchor="_Toc23881730" w:history="1">
        <w:r w:rsidRPr="001857C2">
          <w:rPr>
            <w:rStyle w:val="Hyperlink"/>
            <w:noProof/>
          </w:rPr>
          <w:t>Tabel 3.2 Control Rule Base</w:t>
        </w:r>
        <w:r>
          <w:rPr>
            <w:noProof/>
            <w:webHidden/>
          </w:rPr>
          <w:tab/>
        </w:r>
        <w:r>
          <w:rPr>
            <w:noProof/>
            <w:webHidden/>
          </w:rPr>
          <w:fldChar w:fldCharType="begin"/>
        </w:r>
        <w:r>
          <w:rPr>
            <w:noProof/>
            <w:webHidden/>
          </w:rPr>
          <w:instrText xml:space="preserve"> PAGEREF _Toc23881730 \h </w:instrText>
        </w:r>
        <w:r>
          <w:rPr>
            <w:noProof/>
            <w:webHidden/>
          </w:rPr>
        </w:r>
        <w:r>
          <w:rPr>
            <w:noProof/>
            <w:webHidden/>
          </w:rPr>
          <w:fldChar w:fldCharType="separate"/>
        </w:r>
        <w:r>
          <w:rPr>
            <w:noProof/>
            <w:webHidden/>
          </w:rPr>
          <w:t>25</w:t>
        </w:r>
        <w:r>
          <w:rPr>
            <w:noProof/>
            <w:webHidden/>
          </w:rPr>
          <w:fldChar w:fldCharType="end"/>
        </w:r>
      </w:hyperlink>
    </w:p>
    <w:p w14:paraId="3E9C3A02" w14:textId="07BF1A8E" w:rsidR="00882BE8" w:rsidRDefault="00882BE8">
      <w:pPr>
        <w:pStyle w:val="TableofFigures"/>
        <w:tabs>
          <w:tab w:val="right" w:leader="dot" w:pos="7927"/>
        </w:tabs>
        <w:rPr>
          <w:rFonts w:asciiTheme="minorHAnsi" w:eastAsiaTheme="minorEastAsia" w:hAnsiTheme="minorHAnsi"/>
          <w:noProof/>
          <w:sz w:val="22"/>
        </w:rPr>
      </w:pPr>
      <w:hyperlink w:anchor="_Toc23881731" w:history="1">
        <w:r w:rsidRPr="001857C2">
          <w:rPr>
            <w:rStyle w:val="Hyperlink"/>
            <w:rFonts w:cs="Times New Roman"/>
            <w:noProof/>
          </w:rPr>
          <w:t>Tabel 4.1 Kebutuhan Fungsional</w:t>
        </w:r>
        <w:r>
          <w:rPr>
            <w:noProof/>
            <w:webHidden/>
          </w:rPr>
          <w:tab/>
        </w:r>
        <w:r>
          <w:rPr>
            <w:noProof/>
            <w:webHidden/>
          </w:rPr>
          <w:fldChar w:fldCharType="begin"/>
        </w:r>
        <w:r>
          <w:rPr>
            <w:noProof/>
            <w:webHidden/>
          </w:rPr>
          <w:instrText xml:space="preserve"> PAGEREF _Toc23881731 \h </w:instrText>
        </w:r>
        <w:r>
          <w:rPr>
            <w:noProof/>
            <w:webHidden/>
          </w:rPr>
        </w:r>
        <w:r>
          <w:rPr>
            <w:noProof/>
            <w:webHidden/>
          </w:rPr>
          <w:fldChar w:fldCharType="separate"/>
        </w:r>
        <w:r>
          <w:rPr>
            <w:noProof/>
            <w:webHidden/>
          </w:rPr>
          <w:t>28</w:t>
        </w:r>
        <w:r>
          <w:rPr>
            <w:noProof/>
            <w:webHidden/>
          </w:rPr>
          <w:fldChar w:fldCharType="end"/>
        </w:r>
      </w:hyperlink>
    </w:p>
    <w:p w14:paraId="0A6A21A4" w14:textId="14C9A445" w:rsidR="00882BE8" w:rsidRDefault="00882BE8">
      <w:pPr>
        <w:pStyle w:val="TableofFigures"/>
        <w:tabs>
          <w:tab w:val="right" w:leader="dot" w:pos="7927"/>
        </w:tabs>
        <w:rPr>
          <w:rFonts w:asciiTheme="minorHAnsi" w:eastAsiaTheme="minorEastAsia" w:hAnsiTheme="minorHAnsi"/>
          <w:noProof/>
          <w:sz w:val="22"/>
        </w:rPr>
      </w:pPr>
      <w:hyperlink w:anchor="_Toc23881732" w:history="1">
        <w:r w:rsidRPr="001857C2">
          <w:rPr>
            <w:rStyle w:val="Hyperlink"/>
            <w:rFonts w:cs="Times New Roman"/>
            <w:noProof/>
          </w:rPr>
          <w:t>Tabel 4.2 Kebutuhan Non Fungsional</w:t>
        </w:r>
        <w:r>
          <w:rPr>
            <w:noProof/>
            <w:webHidden/>
          </w:rPr>
          <w:tab/>
        </w:r>
        <w:r>
          <w:rPr>
            <w:noProof/>
            <w:webHidden/>
          </w:rPr>
          <w:fldChar w:fldCharType="begin"/>
        </w:r>
        <w:r>
          <w:rPr>
            <w:noProof/>
            <w:webHidden/>
          </w:rPr>
          <w:instrText xml:space="preserve"> PAGEREF _Toc23881732 \h </w:instrText>
        </w:r>
        <w:r>
          <w:rPr>
            <w:noProof/>
            <w:webHidden/>
          </w:rPr>
        </w:r>
        <w:r>
          <w:rPr>
            <w:noProof/>
            <w:webHidden/>
          </w:rPr>
          <w:fldChar w:fldCharType="separate"/>
        </w:r>
        <w:r>
          <w:rPr>
            <w:noProof/>
            <w:webHidden/>
          </w:rPr>
          <w:t>29</w:t>
        </w:r>
        <w:r>
          <w:rPr>
            <w:noProof/>
            <w:webHidden/>
          </w:rPr>
          <w:fldChar w:fldCharType="end"/>
        </w:r>
      </w:hyperlink>
    </w:p>
    <w:p w14:paraId="24994BEC" w14:textId="4EDF3ABE" w:rsidR="00882BE8" w:rsidRDefault="00882BE8">
      <w:pPr>
        <w:pStyle w:val="TableofFigures"/>
        <w:tabs>
          <w:tab w:val="right" w:leader="dot" w:pos="7927"/>
        </w:tabs>
        <w:rPr>
          <w:rFonts w:asciiTheme="minorHAnsi" w:eastAsiaTheme="minorEastAsia" w:hAnsiTheme="minorHAnsi"/>
          <w:noProof/>
          <w:sz w:val="22"/>
        </w:rPr>
      </w:pPr>
      <w:hyperlink w:anchor="_Toc23881733" w:history="1">
        <w:r w:rsidRPr="001857C2">
          <w:rPr>
            <w:rStyle w:val="Hyperlink"/>
            <w:rFonts w:cs="Times New Roman"/>
            <w:noProof/>
          </w:rPr>
          <w:t>Tabel 4.3 Definisi Tugas</w:t>
        </w:r>
        <w:r>
          <w:rPr>
            <w:noProof/>
            <w:webHidden/>
          </w:rPr>
          <w:tab/>
        </w:r>
        <w:r>
          <w:rPr>
            <w:noProof/>
            <w:webHidden/>
          </w:rPr>
          <w:fldChar w:fldCharType="begin"/>
        </w:r>
        <w:r>
          <w:rPr>
            <w:noProof/>
            <w:webHidden/>
          </w:rPr>
          <w:instrText xml:space="preserve"> PAGEREF _Toc23881733 \h </w:instrText>
        </w:r>
        <w:r>
          <w:rPr>
            <w:noProof/>
            <w:webHidden/>
          </w:rPr>
        </w:r>
        <w:r>
          <w:rPr>
            <w:noProof/>
            <w:webHidden/>
          </w:rPr>
          <w:fldChar w:fldCharType="separate"/>
        </w:r>
        <w:r>
          <w:rPr>
            <w:noProof/>
            <w:webHidden/>
          </w:rPr>
          <w:t>30</w:t>
        </w:r>
        <w:r>
          <w:rPr>
            <w:noProof/>
            <w:webHidden/>
          </w:rPr>
          <w:fldChar w:fldCharType="end"/>
        </w:r>
      </w:hyperlink>
    </w:p>
    <w:p w14:paraId="2802712E" w14:textId="3EB93D9E" w:rsidR="00882BE8" w:rsidRDefault="00882BE8">
      <w:pPr>
        <w:pStyle w:val="TableofFigures"/>
        <w:tabs>
          <w:tab w:val="right" w:leader="dot" w:pos="7927"/>
        </w:tabs>
        <w:rPr>
          <w:rFonts w:asciiTheme="minorHAnsi" w:eastAsiaTheme="minorEastAsia" w:hAnsiTheme="minorHAnsi"/>
          <w:noProof/>
          <w:sz w:val="22"/>
        </w:rPr>
      </w:pPr>
      <w:hyperlink w:anchor="_Toc23881734" w:history="1">
        <w:r w:rsidRPr="001857C2">
          <w:rPr>
            <w:rStyle w:val="Hyperlink"/>
            <w:rFonts w:cs="Times New Roman"/>
            <w:noProof/>
          </w:rPr>
          <w:t>Tabel 4.4 Deskripsi Usecase</w:t>
        </w:r>
        <w:r>
          <w:rPr>
            <w:noProof/>
            <w:webHidden/>
          </w:rPr>
          <w:tab/>
        </w:r>
        <w:r>
          <w:rPr>
            <w:noProof/>
            <w:webHidden/>
          </w:rPr>
          <w:fldChar w:fldCharType="begin"/>
        </w:r>
        <w:r>
          <w:rPr>
            <w:noProof/>
            <w:webHidden/>
          </w:rPr>
          <w:instrText xml:space="preserve"> PAGEREF _Toc23881734 \h </w:instrText>
        </w:r>
        <w:r>
          <w:rPr>
            <w:noProof/>
            <w:webHidden/>
          </w:rPr>
        </w:r>
        <w:r>
          <w:rPr>
            <w:noProof/>
            <w:webHidden/>
          </w:rPr>
          <w:fldChar w:fldCharType="separate"/>
        </w:r>
        <w:r>
          <w:rPr>
            <w:noProof/>
            <w:webHidden/>
          </w:rPr>
          <w:t>30</w:t>
        </w:r>
        <w:r>
          <w:rPr>
            <w:noProof/>
            <w:webHidden/>
          </w:rPr>
          <w:fldChar w:fldCharType="end"/>
        </w:r>
      </w:hyperlink>
    </w:p>
    <w:p w14:paraId="00BCC064" w14:textId="6F8ACEB4" w:rsidR="00882BE8" w:rsidRDefault="00882BE8">
      <w:pPr>
        <w:pStyle w:val="TableofFigures"/>
        <w:tabs>
          <w:tab w:val="right" w:leader="dot" w:pos="7927"/>
        </w:tabs>
        <w:rPr>
          <w:rFonts w:asciiTheme="minorHAnsi" w:eastAsiaTheme="minorEastAsia" w:hAnsiTheme="minorHAnsi"/>
          <w:noProof/>
          <w:sz w:val="22"/>
        </w:rPr>
      </w:pPr>
      <w:hyperlink w:anchor="_Toc23881735" w:history="1">
        <w:r w:rsidRPr="001857C2">
          <w:rPr>
            <w:rStyle w:val="Hyperlink"/>
            <w:noProof/>
          </w:rPr>
          <w:t>Tabel 5.1 Implementasi Desain User Interface</w:t>
        </w:r>
        <w:r>
          <w:rPr>
            <w:noProof/>
            <w:webHidden/>
          </w:rPr>
          <w:tab/>
        </w:r>
        <w:r>
          <w:rPr>
            <w:noProof/>
            <w:webHidden/>
          </w:rPr>
          <w:fldChar w:fldCharType="begin"/>
        </w:r>
        <w:r>
          <w:rPr>
            <w:noProof/>
            <w:webHidden/>
          </w:rPr>
          <w:instrText xml:space="preserve"> PAGEREF _Toc23881735 \h </w:instrText>
        </w:r>
        <w:r>
          <w:rPr>
            <w:noProof/>
            <w:webHidden/>
          </w:rPr>
        </w:r>
        <w:r>
          <w:rPr>
            <w:noProof/>
            <w:webHidden/>
          </w:rPr>
          <w:fldChar w:fldCharType="separate"/>
        </w:r>
        <w:r>
          <w:rPr>
            <w:noProof/>
            <w:webHidden/>
          </w:rPr>
          <w:t>47</w:t>
        </w:r>
        <w:r>
          <w:rPr>
            <w:noProof/>
            <w:webHidden/>
          </w:rPr>
          <w:fldChar w:fldCharType="end"/>
        </w:r>
      </w:hyperlink>
    </w:p>
    <w:p w14:paraId="642D652A" w14:textId="7A96EB03" w:rsidR="00882BE8" w:rsidRDefault="00882BE8">
      <w:pPr>
        <w:pStyle w:val="TableofFigures"/>
        <w:tabs>
          <w:tab w:val="right" w:leader="dot" w:pos="7927"/>
        </w:tabs>
        <w:rPr>
          <w:rFonts w:asciiTheme="minorHAnsi" w:eastAsiaTheme="minorEastAsia" w:hAnsiTheme="minorHAnsi"/>
          <w:noProof/>
          <w:sz w:val="22"/>
        </w:rPr>
      </w:pPr>
      <w:hyperlink w:anchor="_Toc23881736" w:history="1">
        <w:r w:rsidRPr="001857C2">
          <w:rPr>
            <w:rStyle w:val="Hyperlink"/>
            <w:rFonts w:cs="Times New Roman"/>
            <w:noProof/>
          </w:rPr>
          <w:t>Tabel A.1 Skenario Log In</w:t>
        </w:r>
        <w:r>
          <w:rPr>
            <w:noProof/>
            <w:webHidden/>
          </w:rPr>
          <w:tab/>
        </w:r>
        <w:r>
          <w:rPr>
            <w:noProof/>
            <w:webHidden/>
          </w:rPr>
          <w:fldChar w:fldCharType="begin"/>
        </w:r>
        <w:r>
          <w:rPr>
            <w:noProof/>
            <w:webHidden/>
          </w:rPr>
          <w:instrText xml:space="preserve"> PAGEREF _Toc23881736 \h </w:instrText>
        </w:r>
        <w:r>
          <w:rPr>
            <w:noProof/>
            <w:webHidden/>
          </w:rPr>
        </w:r>
        <w:r>
          <w:rPr>
            <w:noProof/>
            <w:webHidden/>
          </w:rPr>
          <w:fldChar w:fldCharType="separate"/>
        </w:r>
        <w:r>
          <w:rPr>
            <w:noProof/>
            <w:webHidden/>
          </w:rPr>
          <w:t>64</w:t>
        </w:r>
        <w:r>
          <w:rPr>
            <w:noProof/>
            <w:webHidden/>
          </w:rPr>
          <w:fldChar w:fldCharType="end"/>
        </w:r>
      </w:hyperlink>
    </w:p>
    <w:p w14:paraId="3C8ED5E0" w14:textId="08E96FF8" w:rsidR="00882BE8" w:rsidRDefault="00882BE8">
      <w:pPr>
        <w:pStyle w:val="TableofFigures"/>
        <w:tabs>
          <w:tab w:val="right" w:leader="dot" w:pos="7927"/>
        </w:tabs>
        <w:rPr>
          <w:rFonts w:asciiTheme="minorHAnsi" w:eastAsiaTheme="minorEastAsia" w:hAnsiTheme="minorHAnsi"/>
          <w:noProof/>
          <w:sz w:val="22"/>
        </w:rPr>
      </w:pPr>
      <w:hyperlink w:anchor="_Toc23881737" w:history="1">
        <w:r w:rsidRPr="001857C2">
          <w:rPr>
            <w:rStyle w:val="Hyperlink"/>
            <w:rFonts w:cs="Times New Roman"/>
            <w:noProof/>
          </w:rPr>
          <w:t>Tabel A.2 Skenario Tambah User</w:t>
        </w:r>
        <w:r>
          <w:rPr>
            <w:noProof/>
            <w:webHidden/>
          </w:rPr>
          <w:tab/>
        </w:r>
        <w:r>
          <w:rPr>
            <w:noProof/>
            <w:webHidden/>
          </w:rPr>
          <w:fldChar w:fldCharType="begin"/>
        </w:r>
        <w:r>
          <w:rPr>
            <w:noProof/>
            <w:webHidden/>
          </w:rPr>
          <w:instrText xml:space="preserve"> PAGEREF _Toc23881737 \h </w:instrText>
        </w:r>
        <w:r>
          <w:rPr>
            <w:noProof/>
            <w:webHidden/>
          </w:rPr>
        </w:r>
        <w:r>
          <w:rPr>
            <w:noProof/>
            <w:webHidden/>
          </w:rPr>
          <w:fldChar w:fldCharType="separate"/>
        </w:r>
        <w:r>
          <w:rPr>
            <w:noProof/>
            <w:webHidden/>
          </w:rPr>
          <w:t>65</w:t>
        </w:r>
        <w:r>
          <w:rPr>
            <w:noProof/>
            <w:webHidden/>
          </w:rPr>
          <w:fldChar w:fldCharType="end"/>
        </w:r>
      </w:hyperlink>
    </w:p>
    <w:p w14:paraId="4EAFBA9B" w14:textId="257D41E2" w:rsidR="00882BE8" w:rsidRDefault="00882BE8">
      <w:pPr>
        <w:pStyle w:val="TableofFigures"/>
        <w:tabs>
          <w:tab w:val="right" w:leader="dot" w:pos="7927"/>
        </w:tabs>
        <w:rPr>
          <w:rFonts w:asciiTheme="minorHAnsi" w:eastAsiaTheme="minorEastAsia" w:hAnsiTheme="minorHAnsi"/>
          <w:noProof/>
          <w:sz w:val="22"/>
        </w:rPr>
      </w:pPr>
      <w:hyperlink w:anchor="_Toc23881738" w:history="1">
        <w:r w:rsidRPr="001857C2">
          <w:rPr>
            <w:rStyle w:val="Hyperlink"/>
            <w:rFonts w:cs="Times New Roman"/>
            <w:noProof/>
          </w:rPr>
          <w:t>Tabel A.3 Skenario Edit User</w:t>
        </w:r>
        <w:r>
          <w:rPr>
            <w:noProof/>
            <w:webHidden/>
          </w:rPr>
          <w:tab/>
        </w:r>
        <w:r>
          <w:rPr>
            <w:noProof/>
            <w:webHidden/>
          </w:rPr>
          <w:fldChar w:fldCharType="begin"/>
        </w:r>
        <w:r>
          <w:rPr>
            <w:noProof/>
            <w:webHidden/>
          </w:rPr>
          <w:instrText xml:space="preserve"> PAGEREF _Toc23881738 \h </w:instrText>
        </w:r>
        <w:r>
          <w:rPr>
            <w:noProof/>
            <w:webHidden/>
          </w:rPr>
        </w:r>
        <w:r>
          <w:rPr>
            <w:noProof/>
            <w:webHidden/>
          </w:rPr>
          <w:fldChar w:fldCharType="separate"/>
        </w:r>
        <w:r>
          <w:rPr>
            <w:noProof/>
            <w:webHidden/>
          </w:rPr>
          <w:t>67</w:t>
        </w:r>
        <w:r>
          <w:rPr>
            <w:noProof/>
            <w:webHidden/>
          </w:rPr>
          <w:fldChar w:fldCharType="end"/>
        </w:r>
      </w:hyperlink>
    </w:p>
    <w:p w14:paraId="4696AA0B" w14:textId="408FFB30" w:rsidR="00882BE8" w:rsidRDefault="00882BE8">
      <w:pPr>
        <w:pStyle w:val="TableofFigures"/>
        <w:tabs>
          <w:tab w:val="right" w:leader="dot" w:pos="7927"/>
        </w:tabs>
        <w:rPr>
          <w:rFonts w:asciiTheme="minorHAnsi" w:eastAsiaTheme="minorEastAsia" w:hAnsiTheme="minorHAnsi"/>
          <w:noProof/>
          <w:sz w:val="22"/>
        </w:rPr>
      </w:pPr>
      <w:hyperlink w:anchor="_Toc23881739" w:history="1">
        <w:r w:rsidRPr="001857C2">
          <w:rPr>
            <w:rStyle w:val="Hyperlink"/>
            <w:rFonts w:cs="Times New Roman"/>
            <w:noProof/>
          </w:rPr>
          <w:t>Tabel A.4  Skenario Lihat History Log In</w:t>
        </w:r>
        <w:r>
          <w:rPr>
            <w:noProof/>
            <w:webHidden/>
          </w:rPr>
          <w:tab/>
        </w:r>
        <w:r>
          <w:rPr>
            <w:noProof/>
            <w:webHidden/>
          </w:rPr>
          <w:fldChar w:fldCharType="begin"/>
        </w:r>
        <w:r>
          <w:rPr>
            <w:noProof/>
            <w:webHidden/>
          </w:rPr>
          <w:instrText xml:space="preserve"> PAGEREF _Toc23881739 \h </w:instrText>
        </w:r>
        <w:r>
          <w:rPr>
            <w:noProof/>
            <w:webHidden/>
          </w:rPr>
        </w:r>
        <w:r>
          <w:rPr>
            <w:noProof/>
            <w:webHidden/>
          </w:rPr>
          <w:fldChar w:fldCharType="separate"/>
        </w:r>
        <w:r>
          <w:rPr>
            <w:noProof/>
            <w:webHidden/>
          </w:rPr>
          <w:t>69</w:t>
        </w:r>
        <w:r>
          <w:rPr>
            <w:noProof/>
            <w:webHidden/>
          </w:rPr>
          <w:fldChar w:fldCharType="end"/>
        </w:r>
      </w:hyperlink>
    </w:p>
    <w:p w14:paraId="1D064AC1" w14:textId="297C2267" w:rsidR="00882BE8" w:rsidRDefault="00882BE8">
      <w:pPr>
        <w:pStyle w:val="TableofFigures"/>
        <w:tabs>
          <w:tab w:val="right" w:leader="dot" w:pos="7927"/>
        </w:tabs>
        <w:rPr>
          <w:rFonts w:asciiTheme="minorHAnsi" w:eastAsiaTheme="minorEastAsia" w:hAnsiTheme="minorHAnsi"/>
          <w:noProof/>
          <w:sz w:val="22"/>
        </w:rPr>
      </w:pPr>
      <w:hyperlink w:anchor="_Toc23881740" w:history="1">
        <w:r w:rsidRPr="001857C2">
          <w:rPr>
            <w:rStyle w:val="Hyperlink"/>
            <w:rFonts w:cs="Times New Roman"/>
            <w:noProof/>
          </w:rPr>
          <w:t>Tabel A.5 Skenario Lihat History Tracker</w:t>
        </w:r>
        <w:r>
          <w:rPr>
            <w:noProof/>
            <w:webHidden/>
          </w:rPr>
          <w:tab/>
        </w:r>
        <w:r>
          <w:rPr>
            <w:noProof/>
            <w:webHidden/>
          </w:rPr>
          <w:fldChar w:fldCharType="begin"/>
        </w:r>
        <w:r>
          <w:rPr>
            <w:noProof/>
            <w:webHidden/>
          </w:rPr>
          <w:instrText xml:space="preserve"> PAGEREF _Toc23881740 \h </w:instrText>
        </w:r>
        <w:r>
          <w:rPr>
            <w:noProof/>
            <w:webHidden/>
          </w:rPr>
        </w:r>
        <w:r>
          <w:rPr>
            <w:noProof/>
            <w:webHidden/>
          </w:rPr>
          <w:fldChar w:fldCharType="separate"/>
        </w:r>
        <w:r>
          <w:rPr>
            <w:noProof/>
            <w:webHidden/>
          </w:rPr>
          <w:t>69</w:t>
        </w:r>
        <w:r>
          <w:rPr>
            <w:noProof/>
            <w:webHidden/>
          </w:rPr>
          <w:fldChar w:fldCharType="end"/>
        </w:r>
      </w:hyperlink>
    </w:p>
    <w:p w14:paraId="156E9107" w14:textId="03ED8A4C" w:rsidR="00882BE8" w:rsidRDefault="00882BE8">
      <w:pPr>
        <w:pStyle w:val="TableofFigures"/>
        <w:tabs>
          <w:tab w:val="right" w:leader="dot" w:pos="7927"/>
        </w:tabs>
        <w:rPr>
          <w:rFonts w:asciiTheme="minorHAnsi" w:eastAsiaTheme="minorEastAsia" w:hAnsiTheme="minorHAnsi"/>
          <w:noProof/>
          <w:sz w:val="22"/>
        </w:rPr>
      </w:pPr>
      <w:hyperlink w:anchor="_Toc23881741" w:history="1">
        <w:r w:rsidRPr="001857C2">
          <w:rPr>
            <w:rStyle w:val="Hyperlink"/>
            <w:rFonts w:cs="Times New Roman"/>
            <w:noProof/>
          </w:rPr>
          <w:t>Tabel A.6 Skenario Lihat History Aktuator</w:t>
        </w:r>
        <w:r>
          <w:rPr>
            <w:noProof/>
            <w:webHidden/>
          </w:rPr>
          <w:tab/>
        </w:r>
        <w:r>
          <w:rPr>
            <w:noProof/>
            <w:webHidden/>
          </w:rPr>
          <w:fldChar w:fldCharType="begin"/>
        </w:r>
        <w:r>
          <w:rPr>
            <w:noProof/>
            <w:webHidden/>
          </w:rPr>
          <w:instrText xml:space="preserve"> PAGEREF _Toc23881741 \h </w:instrText>
        </w:r>
        <w:r>
          <w:rPr>
            <w:noProof/>
            <w:webHidden/>
          </w:rPr>
        </w:r>
        <w:r>
          <w:rPr>
            <w:noProof/>
            <w:webHidden/>
          </w:rPr>
          <w:fldChar w:fldCharType="separate"/>
        </w:r>
        <w:r>
          <w:rPr>
            <w:noProof/>
            <w:webHidden/>
          </w:rPr>
          <w:t>69</w:t>
        </w:r>
        <w:r>
          <w:rPr>
            <w:noProof/>
            <w:webHidden/>
          </w:rPr>
          <w:fldChar w:fldCharType="end"/>
        </w:r>
      </w:hyperlink>
    </w:p>
    <w:p w14:paraId="4DBE74E3" w14:textId="4B7EFDC2" w:rsidR="00882BE8" w:rsidRDefault="00882BE8">
      <w:pPr>
        <w:pStyle w:val="TableofFigures"/>
        <w:tabs>
          <w:tab w:val="right" w:leader="dot" w:pos="7927"/>
        </w:tabs>
        <w:rPr>
          <w:rFonts w:asciiTheme="minorHAnsi" w:eastAsiaTheme="minorEastAsia" w:hAnsiTheme="minorHAnsi"/>
          <w:noProof/>
          <w:sz w:val="22"/>
        </w:rPr>
      </w:pPr>
      <w:hyperlink w:anchor="_Toc23881742" w:history="1">
        <w:r w:rsidRPr="001857C2">
          <w:rPr>
            <w:rStyle w:val="Hyperlink"/>
            <w:rFonts w:cs="Times New Roman"/>
            <w:noProof/>
          </w:rPr>
          <w:t>Tabel A.7 Skenario Lihat Grafik Sensor</w:t>
        </w:r>
        <w:r>
          <w:rPr>
            <w:noProof/>
            <w:webHidden/>
          </w:rPr>
          <w:tab/>
        </w:r>
        <w:r>
          <w:rPr>
            <w:noProof/>
            <w:webHidden/>
          </w:rPr>
          <w:fldChar w:fldCharType="begin"/>
        </w:r>
        <w:r>
          <w:rPr>
            <w:noProof/>
            <w:webHidden/>
          </w:rPr>
          <w:instrText xml:space="preserve"> PAGEREF _Toc23881742 \h </w:instrText>
        </w:r>
        <w:r>
          <w:rPr>
            <w:noProof/>
            <w:webHidden/>
          </w:rPr>
        </w:r>
        <w:r>
          <w:rPr>
            <w:noProof/>
            <w:webHidden/>
          </w:rPr>
          <w:fldChar w:fldCharType="separate"/>
        </w:r>
        <w:r>
          <w:rPr>
            <w:noProof/>
            <w:webHidden/>
          </w:rPr>
          <w:t>70</w:t>
        </w:r>
        <w:r>
          <w:rPr>
            <w:noProof/>
            <w:webHidden/>
          </w:rPr>
          <w:fldChar w:fldCharType="end"/>
        </w:r>
      </w:hyperlink>
    </w:p>
    <w:p w14:paraId="1E96FCE9" w14:textId="17300820" w:rsidR="00882BE8" w:rsidRDefault="00882BE8">
      <w:pPr>
        <w:pStyle w:val="TableofFigures"/>
        <w:tabs>
          <w:tab w:val="right" w:leader="dot" w:pos="7927"/>
        </w:tabs>
        <w:rPr>
          <w:rFonts w:asciiTheme="minorHAnsi" w:eastAsiaTheme="minorEastAsia" w:hAnsiTheme="minorHAnsi"/>
          <w:noProof/>
          <w:sz w:val="22"/>
        </w:rPr>
      </w:pPr>
      <w:hyperlink w:anchor="_Toc23881743" w:history="1">
        <w:r w:rsidRPr="001857C2">
          <w:rPr>
            <w:rStyle w:val="Hyperlink"/>
            <w:rFonts w:cs="Times New Roman"/>
            <w:noProof/>
          </w:rPr>
          <w:t>Tabel A.8 Lihat Data Setpoint</w:t>
        </w:r>
        <w:r>
          <w:rPr>
            <w:noProof/>
            <w:webHidden/>
          </w:rPr>
          <w:tab/>
        </w:r>
        <w:r>
          <w:rPr>
            <w:noProof/>
            <w:webHidden/>
          </w:rPr>
          <w:fldChar w:fldCharType="begin"/>
        </w:r>
        <w:r>
          <w:rPr>
            <w:noProof/>
            <w:webHidden/>
          </w:rPr>
          <w:instrText xml:space="preserve"> PAGEREF _Toc23881743 \h </w:instrText>
        </w:r>
        <w:r>
          <w:rPr>
            <w:noProof/>
            <w:webHidden/>
          </w:rPr>
        </w:r>
        <w:r>
          <w:rPr>
            <w:noProof/>
            <w:webHidden/>
          </w:rPr>
          <w:fldChar w:fldCharType="separate"/>
        </w:r>
        <w:r>
          <w:rPr>
            <w:noProof/>
            <w:webHidden/>
          </w:rPr>
          <w:t>70</w:t>
        </w:r>
        <w:r>
          <w:rPr>
            <w:noProof/>
            <w:webHidden/>
          </w:rPr>
          <w:fldChar w:fldCharType="end"/>
        </w:r>
      </w:hyperlink>
    </w:p>
    <w:p w14:paraId="21714552" w14:textId="6A600AD5" w:rsidR="00882BE8" w:rsidRDefault="00882BE8">
      <w:pPr>
        <w:pStyle w:val="TableofFigures"/>
        <w:tabs>
          <w:tab w:val="right" w:leader="dot" w:pos="7927"/>
        </w:tabs>
        <w:rPr>
          <w:rFonts w:asciiTheme="minorHAnsi" w:eastAsiaTheme="minorEastAsia" w:hAnsiTheme="minorHAnsi"/>
          <w:noProof/>
          <w:sz w:val="22"/>
        </w:rPr>
      </w:pPr>
      <w:hyperlink w:anchor="_Toc23881744" w:history="1">
        <w:r w:rsidRPr="001857C2">
          <w:rPr>
            <w:rStyle w:val="Hyperlink"/>
            <w:rFonts w:cs="Times New Roman"/>
            <w:noProof/>
          </w:rPr>
          <w:t>Tabel A.9 Skenario Lihat Grafik Tracker</w:t>
        </w:r>
        <w:r>
          <w:rPr>
            <w:noProof/>
            <w:webHidden/>
          </w:rPr>
          <w:tab/>
        </w:r>
        <w:r>
          <w:rPr>
            <w:noProof/>
            <w:webHidden/>
          </w:rPr>
          <w:fldChar w:fldCharType="begin"/>
        </w:r>
        <w:r>
          <w:rPr>
            <w:noProof/>
            <w:webHidden/>
          </w:rPr>
          <w:instrText xml:space="preserve"> PAGEREF _Toc23881744 \h </w:instrText>
        </w:r>
        <w:r>
          <w:rPr>
            <w:noProof/>
            <w:webHidden/>
          </w:rPr>
        </w:r>
        <w:r>
          <w:rPr>
            <w:noProof/>
            <w:webHidden/>
          </w:rPr>
          <w:fldChar w:fldCharType="separate"/>
        </w:r>
        <w:r>
          <w:rPr>
            <w:noProof/>
            <w:webHidden/>
          </w:rPr>
          <w:t>70</w:t>
        </w:r>
        <w:r>
          <w:rPr>
            <w:noProof/>
            <w:webHidden/>
          </w:rPr>
          <w:fldChar w:fldCharType="end"/>
        </w:r>
      </w:hyperlink>
    </w:p>
    <w:p w14:paraId="117D29FE" w14:textId="599CC2F7" w:rsidR="00882BE8" w:rsidRDefault="00882BE8">
      <w:pPr>
        <w:pStyle w:val="TableofFigures"/>
        <w:tabs>
          <w:tab w:val="right" w:leader="dot" w:pos="7927"/>
        </w:tabs>
        <w:rPr>
          <w:rFonts w:asciiTheme="minorHAnsi" w:eastAsiaTheme="minorEastAsia" w:hAnsiTheme="minorHAnsi"/>
          <w:noProof/>
          <w:sz w:val="22"/>
        </w:rPr>
      </w:pPr>
      <w:hyperlink w:anchor="_Toc23881745" w:history="1">
        <w:r w:rsidRPr="001857C2">
          <w:rPr>
            <w:rStyle w:val="Hyperlink"/>
            <w:rFonts w:cs="Times New Roman"/>
            <w:noProof/>
          </w:rPr>
          <w:t>Tabel A.10 Skenario Lihat Grafik Aktuator</w:t>
        </w:r>
        <w:r>
          <w:rPr>
            <w:noProof/>
            <w:webHidden/>
          </w:rPr>
          <w:tab/>
        </w:r>
        <w:r>
          <w:rPr>
            <w:noProof/>
            <w:webHidden/>
          </w:rPr>
          <w:fldChar w:fldCharType="begin"/>
        </w:r>
        <w:r>
          <w:rPr>
            <w:noProof/>
            <w:webHidden/>
          </w:rPr>
          <w:instrText xml:space="preserve"> PAGEREF _Toc23881745 \h </w:instrText>
        </w:r>
        <w:r>
          <w:rPr>
            <w:noProof/>
            <w:webHidden/>
          </w:rPr>
        </w:r>
        <w:r>
          <w:rPr>
            <w:noProof/>
            <w:webHidden/>
          </w:rPr>
          <w:fldChar w:fldCharType="separate"/>
        </w:r>
        <w:r>
          <w:rPr>
            <w:noProof/>
            <w:webHidden/>
          </w:rPr>
          <w:t>71</w:t>
        </w:r>
        <w:r>
          <w:rPr>
            <w:noProof/>
            <w:webHidden/>
          </w:rPr>
          <w:fldChar w:fldCharType="end"/>
        </w:r>
      </w:hyperlink>
    </w:p>
    <w:p w14:paraId="09C0A887" w14:textId="13216635" w:rsidR="00882BE8" w:rsidRDefault="00882BE8">
      <w:pPr>
        <w:pStyle w:val="TableofFigures"/>
        <w:tabs>
          <w:tab w:val="right" w:leader="dot" w:pos="7927"/>
        </w:tabs>
        <w:rPr>
          <w:rFonts w:asciiTheme="minorHAnsi" w:eastAsiaTheme="minorEastAsia" w:hAnsiTheme="minorHAnsi"/>
          <w:noProof/>
          <w:sz w:val="22"/>
        </w:rPr>
      </w:pPr>
      <w:hyperlink w:anchor="_Toc23881746" w:history="1">
        <w:r w:rsidRPr="001857C2">
          <w:rPr>
            <w:rStyle w:val="Hyperlink"/>
            <w:rFonts w:cs="Times New Roman"/>
            <w:noProof/>
          </w:rPr>
          <w:t>Tabel A.11 Skenario Log Out</w:t>
        </w:r>
        <w:r>
          <w:rPr>
            <w:noProof/>
            <w:webHidden/>
          </w:rPr>
          <w:tab/>
        </w:r>
        <w:r>
          <w:rPr>
            <w:noProof/>
            <w:webHidden/>
          </w:rPr>
          <w:fldChar w:fldCharType="begin"/>
        </w:r>
        <w:r>
          <w:rPr>
            <w:noProof/>
            <w:webHidden/>
          </w:rPr>
          <w:instrText xml:space="preserve"> PAGEREF _Toc23881746 \h </w:instrText>
        </w:r>
        <w:r>
          <w:rPr>
            <w:noProof/>
            <w:webHidden/>
          </w:rPr>
        </w:r>
        <w:r>
          <w:rPr>
            <w:noProof/>
            <w:webHidden/>
          </w:rPr>
          <w:fldChar w:fldCharType="separate"/>
        </w:r>
        <w:r>
          <w:rPr>
            <w:noProof/>
            <w:webHidden/>
          </w:rPr>
          <w:t>71</w:t>
        </w:r>
        <w:r>
          <w:rPr>
            <w:noProof/>
            <w:webHidden/>
          </w:rPr>
          <w:fldChar w:fldCharType="end"/>
        </w:r>
      </w:hyperlink>
    </w:p>
    <w:p w14:paraId="3F0DFFCF" w14:textId="0F2BC4A1" w:rsidR="00882BE8" w:rsidRDefault="00882BE8">
      <w:pPr>
        <w:pStyle w:val="TableofFigures"/>
        <w:tabs>
          <w:tab w:val="right" w:leader="dot" w:pos="7927"/>
        </w:tabs>
        <w:rPr>
          <w:rFonts w:asciiTheme="minorHAnsi" w:eastAsiaTheme="minorEastAsia" w:hAnsiTheme="minorHAnsi"/>
          <w:noProof/>
          <w:sz w:val="22"/>
        </w:rPr>
      </w:pPr>
      <w:hyperlink w:anchor="_Toc23881747" w:history="1">
        <w:r w:rsidRPr="001857C2">
          <w:rPr>
            <w:rStyle w:val="Hyperlink"/>
            <w:noProof/>
          </w:rPr>
          <w:t>Tabel F.1 Hasil Pengujian Tanpa Metode Fuzzy</w:t>
        </w:r>
        <w:r>
          <w:rPr>
            <w:noProof/>
            <w:webHidden/>
          </w:rPr>
          <w:tab/>
        </w:r>
        <w:r>
          <w:rPr>
            <w:noProof/>
            <w:webHidden/>
          </w:rPr>
          <w:fldChar w:fldCharType="begin"/>
        </w:r>
        <w:r>
          <w:rPr>
            <w:noProof/>
            <w:webHidden/>
          </w:rPr>
          <w:instrText xml:space="preserve"> PAGEREF _Toc23881747 \h </w:instrText>
        </w:r>
        <w:r>
          <w:rPr>
            <w:noProof/>
            <w:webHidden/>
          </w:rPr>
        </w:r>
        <w:r>
          <w:rPr>
            <w:noProof/>
            <w:webHidden/>
          </w:rPr>
          <w:fldChar w:fldCharType="separate"/>
        </w:r>
        <w:r>
          <w:rPr>
            <w:noProof/>
            <w:webHidden/>
          </w:rPr>
          <w:t>84</w:t>
        </w:r>
        <w:r>
          <w:rPr>
            <w:noProof/>
            <w:webHidden/>
          </w:rPr>
          <w:fldChar w:fldCharType="end"/>
        </w:r>
      </w:hyperlink>
    </w:p>
    <w:p w14:paraId="171B8DF4" w14:textId="36C57DDF" w:rsidR="00882BE8" w:rsidRDefault="00882BE8">
      <w:pPr>
        <w:pStyle w:val="TableofFigures"/>
        <w:tabs>
          <w:tab w:val="right" w:leader="dot" w:pos="7927"/>
        </w:tabs>
        <w:rPr>
          <w:rFonts w:asciiTheme="minorHAnsi" w:eastAsiaTheme="minorEastAsia" w:hAnsiTheme="minorHAnsi"/>
          <w:noProof/>
          <w:sz w:val="22"/>
        </w:rPr>
      </w:pPr>
      <w:hyperlink w:anchor="_Toc23881748" w:history="1">
        <w:r w:rsidRPr="001857C2">
          <w:rPr>
            <w:rStyle w:val="Hyperlink"/>
            <w:rFonts w:cs="Times New Roman"/>
            <w:noProof/>
          </w:rPr>
          <w:t>Tabel F.2 Hasil Pengujian Dengan Metode Fuzzy</w:t>
        </w:r>
        <w:r>
          <w:rPr>
            <w:noProof/>
            <w:webHidden/>
          </w:rPr>
          <w:tab/>
        </w:r>
        <w:r>
          <w:rPr>
            <w:noProof/>
            <w:webHidden/>
          </w:rPr>
          <w:fldChar w:fldCharType="begin"/>
        </w:r>
        <w:r>
          <w:rPr>
            <w:noProof/>
            <w:webHidden/>
          </w:rPr>
          <w:instrText xml:space="preserve"> PAGEREF _Toc23881748 \h </w:instrText>
        </w:r>
        <w:r>
          <w:rPr>
            <w:noProof/>
            <w:webHidden/>
          </w:rPr>
        </w:r>
        <w:r>
          <w:rPr>
            <w:noProof/>
            <w:webHidden/>
          </w:rPr>
          <w:fldChar w:fldCharType="separate"/>
        </w:r>
        <w:r>
          <w:rPr>
            <w:noProof/>
            <w:webHidden/>
          </w:rPr>
          <w:t>89</w:t>
        </w:r>
        <w:r>
          <w:rPr>
            <w:noProof/>
            <w:webHidden/>
          </w:rPr>
          <w:fldChar w:fldCharType="end"/>
        </w:r>
      </w:hyperlink>
    </w:p>
    <w:p w14:paraId="172196BF" w14:textId="40219DAF" w:rsidR="00882BE8" w:rsidRDefault="00882BE8">
      <w:pPr>
        <w:pStyle w:val="TableofFigures"/>
        <w:tabs>
          <w:tab w:val="right" w:leader="dot" w:pos="7927"/>
        </w:tabs>
        <w:rPr>
          <w:rFonts w:asciiTheme="minorHAnsi" w:eastAsiaTheme="minorEastAsia" w:hAnsiTheme="minorHAnsi"/>
          <w:noProof/>
          <w:sz w:val="22"/>
        </w:rPr>
      </w:pPr>
      <w:hyperlink w:anchor="_Toc23881749" w:history="1">
        <w:r w:rsidRPr="001857C2">
          <w:rPr>
            <w:rStyle w:val="Hyperlink"/>
            <w:noProof/>
          </w:rPr>
          <w:t>Tabel F.3 Hasil Pengujian Tanpa PID</w:t>
        </w:r>
        <w:r>
          <w:rPr>
            <w:noProof/>
            <w:webHidden/>
          </w:rPr>
          <w:tab/>
        </w:r>
        <w:r>
          <w:rPr>
            <w:noProof/>
            <w:webHidden/>
          </w:rPr>
          <w:fldChar w:fldCharType="begin"/>
        </w:r>
        <w:r>
          <w:rPr>
            <w:noProof/>
            <w:webHidden/>
          </w:rPr>
          <w:instrText xml:space="preserve"> PAGEREF _Toc23881749 \h </w:instrText>
        </w:r>
        <w:r>
          <w:rPr>
            <w:noProof/>
            <w:webHidden/>
          </w:rPr>
        </w:r>
        <w:r>
          <w:rPr>
            <w:noProof/>
            <w:webHidden/>
          </w:rPr>
          <w:fldChar w:fldCharType="separate"/>
        </w:r>
        <w:r>
          <w:rPr>
            <w:noProof/>
            <w:webHidden/>
          </w:rPr>
          <w:t>90</w:t>
        </w:r>
        <w:r>
          <w:rPr>
            <w:noProof/>
            <w:webHidden/>
          </w:rPr>
          <w:fldChar w:fldCharType="end"/>
        </w:r>
      </w:hyperlink>
    </w:p>
    <w:p w14:paraId="7EA0CD56" w14:textId="2BDE7854" w:rsidR="00882BE8" w:rsidRDefault="00882BE8">
      <w:pPr>
        <w:pStyle w:val="TableofFigures"/>
        <w:tabs>
          <w:tab w:val="right" w:leader="dot" w:pos="7927"/>
        </w:tabs>
        <w:rPr>
          <w:rFonts w:asciiTheme="minorHAnsi" w:eastAsiaTheme="minorEastAsia" w:hAnsiTheme="minorHAnsi"/>
          <w:noProof/>
          <w:sz w:val="22"/>
        </w:rPr>
      </w:pPr>
      <w:hyperlink w:anchor="_Toc23881750" w:history="1">
        <w:r w:rsidRPr="001857C2">
          <w:rPr>
            <w:rStyle w:val="Hyperlink"/>
            <w:noProof/>
          </w:rPr>
          <w:t>Tabel F.4 Hasil Pengujian Menggunakan Metode PID</w:t>
        </w:r>
        <w:r>
          <w:rPr>
            <w:noProof/>
            <w:webHidden/>
          </w:rPr>
          <w:tab/>
        </w:r>
        <w:r>
          <w:rPr>
            <w:noProof/>
            <w:webHidden/>
          </w:rPr>
          <w:fldChar w:fldCharType="begin"/>
        </w:r>
        <w:r>
          <w:rPr>
            <w:noProof/>
            <w:webHidden/>
          </w:rPr>
          <w:instrText xml:space="preserve"> PAGEREF _Toc23881750 \h </w:instrText>
        </w:r>
        <w:r>
          <w:rPr>
            <w:noProof/>
            <w:webHidden/>
          </w:rPr>
        </w:r>
        <w:r>
          <w:rPr>
            <w:noProof/>
            <w:webHidden/>
          </w:rPr>
          <w:fldChar w:fldCharType="separate"/>
        </w:r>
        <w:r>
          <w:rPr>
            <w:noProof/>
            <w:webHidden/>
          </w:rPr>
          <w:t>93</w:t>
        </w:r>
        <w:r>
          <w:rPr>
            <w:noProof/>
            <w:webHidden/>
          </w:rPr>
          <w:fldChar w:fldCharType="end"/>
        </w:r>
      </w:hyperlink>
    </w:p>
    <w:p w14:paraId="2F3FB706" w14:textId="5567C06E"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8" w:name="_Toc23880323"/>
      <w:r w:rsidRPr="0033182C">
        <w:lastRenderedPageBreak/>
        <w:t>PENDAHULUAN</w:t>
      </w:r>
      <w:bookmarkEnd w:id="18"/>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9" w:name="_Toc23880324"/>
      <w:r w:rsidRPr="0033182C">
        <w:rPr>
          <w:rFonts w:cs="Times New Roman"/>
        </w:rPr>
        <w:t>Latar Belakang</w:t>
      </w:r>
      <w:bookmarkEnd w:id="19"/>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28DE4722" w:rsidR="0001598D" w:rsidRPr="0033182C" w:rsidRDefault="0001598D" w:rsidP="0069091D">
      <w:pPr>
        <w:ind w:firstLine="426"/>
        <w:rPr>
          <w:rFonts w:cs="Times New Roman"/>
          <w:szCs w:val="24"/>
        </w:rPr>
      </w:pPr>
      <w:r w:rsidRPr="0033182C">
        <w:rPr>
          <w:rFonts w:cs="Times New Roman"/>
          <w:szCs w:val="24"/>
        </w:rPr>
        <w:t>Tenaga listrik sangat di</w:t>
      </w:r>
      <w:ins w:id="20" w:author="Windows User" w:date="2019-09-14T03:52:00Z">
        <w:r w:rsidR="00451BA0" w:rsidRPr="0033182C">
          <w:rPr>
            <w:rFonts w:cs="Times New Roman"/>
            <w:szCs w:val="24"/>
          </w:rPr>
          <w:t xml:space="preserve"> </w:t>
        </w:r>
      </w:ins>
      <w:del w:id="21" w:author="nova" w:date="2019-09-02T07:16:00Z">
        <w:r w:rsidRPr="0033182C" w:rsidDel="006841FF">
          <w:rPr>
            <w:rFonts w:cs="Times New Roman"/>
            <w:szCs w:val="24"/>
          </w:rPr>
          <w:delText xml:space="preserve"> </w:delText>
        </w:r>
      </w:del>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7A47E375"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commentRangeStart w:id="22"/>
      <w:del w:id="23" w:author="Windows User" w:date="2019-09-02T13:42:00Z">
        <w:r w:rsidRPr="0033182C" w:rsidDel="00096E50">
          <w:rPr>
            <w:rFonts w:cs="Times New Roman"/>
            <w:szCs w:val="24"/>
          </w:rPr>
          <w:delText>portable</w:delText>
        </w:r>
        <w:commentRangeEnd w:id="22"/>
        <w:r w:rsidR="006841FF" w:rsidRPr="0033182C" w:rsidDel="00096E50">
          <w:rPr>
            <w:rStyle w:val="CommentReference"/>
            <w:rFonts w:cs="Times New Roman"/>
          </w:rPr>
          <w:commentReference w:id="22"/>
        </w:r>
        <w:r w:rsidRPr="0033182C" w:rsidDel="00096E50">
          <w:rPr>
            <w:rFonts w:cs="Times New Roman"/>
            <w:szCs w:val="24"/>
            <w:lang w:val="id-ID"/>
          </w:rPr>
          <w:delText xml:space="preserve"> </w:delText>
        </w:r>
      </w:del>
      <w:ins w:id="24" w:author="Windows User" w:date="2019-09-02T13:42:00Z">
        <w:r w:rsidR="00096E50" w:rsidRPr="0033182C">
          <w:rPr>
            <w:rFonts w:cs="Times New Roman"/>
            <w:szCs w:val="24"/>
          </w:rPr>
          <w:t>fleksibel</w:t>
        </w:r>
        <w:r w:rsidR="00096E50" w:rsidRPr="0033182C">
          <w:rPr>
            <w:rFonts w:cs="Times New Roman"/>
            <w:szCs w:val="24"/>
            <w:lang w:val="id-ID"/>
          </w:rPr>
          <w:t xml:space="preserve"> </w:t>
        </w:r>
      </w:ins>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ins w:id="25" w:author="nova" w:date="2019-09-02T07:23:00Z"/>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ins w:id="26" w:author="nova" w:date="2019-09-02T07:19:00Z">
        <w:r w:rsidR="006841FF" w:rsidRPr="0033182C">
          <w:rPr>
            <w:rFonts w:cs="Times New Roman"/>
            <w:szCs w:val="24"/>
          </w:rPr>
          <w:t xml:space="preserve"> </w:t>
        </w:r>
      </w:ins>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793F3D3C" w:rsidR="00232711" w:rsidRPr="0033182C" w:rsidRDefault="00232711" w:rsidP="0069091D">
      <w:pPr>
        <w:ind w:firstLine="426"/>
        <w:rPr>
          <w:rFonts w:eastAsia="Times New Roman" w:cs="Times New Roman"/>
          <w:i/>
          <w:iCs/>
          <w:sz w:val="25"/>
          <w:szCs w:val="25"/>
          <w:lang w:eastAsia="id-ID"/>
          <w:rPrChange w:id="27" w:author="nova" w:date="2019-09-02T07:23:00Z">
            <w:rPr>
              <w:rFonts w:eastAsia="Times New Roman" w:cs="Times New Roman"/>
              <w:sz w:val="25"/>
              <w:szCs w:val="25"/>
              <w:lang w:val="id-ID" w:eastAsia="id-ID"/>
            </w:rPr>
          </w:rPrChange>
        </w:rPr>
      </w:pPr>
      <w:ins w:id="28" w:author="nova" w:date="2019-09-02T07:23:00Z">
        <w:del w:id="29" w:author="Windows User" w:date="2019-09-14T03:56:00Z">
          <w:r w:rsidRPr="0033182C" w:rsidDel="00451BA0">
            <w:rPr>
              <w:rFonts w:eastAsia="Times New Roman" w:cs="Times New Roman"/>
              <w:sz w:val="25"/>
              <w:szCs w:val="25"/>
              <w:lang w:eastAsia="id-ID"/>
            </w:rPr>
            <w:delText xml:space="preserve">Belum diberi </w:delText>
          </w:r>
          <w:r w:rsidRPr="0033182C" w:rsidDel="00451BA0">
            <w:rPr>
              <w:rFonts w:eastAsia="Times New Roman" w:cs="Times New Roman"/>
              <w:szCs w:val="24"/>
              <w:lang w:val="id-ID" w:eastAsia="id-ID"/>
            </w:rPr>
            <w:delText>p</w:delText>
          </w:r>
          <w:r w:rsidRPr="0033182C" w:rsidDel="00451BA0">
            <w:rPr>
              <w:rFonts w:eastAsia="Times New Roman" w:cs="Times New Roman"/>
              <w:sz w:val="25"/>
              <w:szCs w:val="25"/>
              <w:lang w:eastAsia="id-ID"/>
            </w:rPr>
            <w:delText>engantar singkat a</w:delText>
          </w:r>
          <w:r w:rsidRPr="0033182C" w:rsidDel="00451BA0">
            <w:rPr>
              <w:rFonts w:eastAsia="Times New Roman" w:cs="Times New Roman"/>
              <w:szCs w:val="24"/>
              <w:lang w:val="id-ID" w:eastAsia="id-ID"/>
            </w:rPr>
            <w:delText>p</w:delText>
          </w:r>
          <w:r w:rsidRPr="0033182C" w:rsidDel="00451BA0">
            <w:rPr>
              <w:rFonts w:eastAsia="Times New Roman" w:cs="Times New Roman"/>
              <w:szCs w:val="24"/>
              <w:lang w:eastAsia="id-ID"/>
            </w:rPr>
            <w:delText xml:space="preserve">a itu </w:delText>
          </w:r>
        </w:del>
        <w:del w:id="30" w:author="Windows User" w:date="2019-09-14T03:53:00Z">
          <w:r w:rsidRPr="0033182C" w:rsidDel="00451BA0">
            <w:rPr>
              <w:rFonts w:eastAsia="Times New Roman" w:cs="Times New Roman"/>
              <w:i/>
              <w:iCs/>
              <w:szCs w:val="24"/>
              <w:lang w:eastAsia="id-ID"/>
            </w:rPr>
            <w:delText>fuzzy</w:delText>
          </w:r>
        </w:del>
        <w:del w:id="31" w:author="Windows User" w:date="2019-09-14T03:56:00Z">
          <w:r w:rsidRPr="0033182C" w:rsidDel="00451BA0">
            <w:rPr>
              <w:rFonts w:eastAsia="Times New Roman" w:cs="Times New Roman"/>
              <w:i/>
              <w:iCs/>
              <w:szCs w:val="24"/>
              <w:lang w:eastAsia="id-ID"/>
            </w:rPr>
            <w:delText xml:space="preserve"> </w:delText>
          </w:r>
          <w:r w:rsidRPr="0033182C" w:rsidDel="00451BA0">
            <w:rPr>
              <w:rFonts w:eastAsia="Times New Roman" w:cs="Times New Roman"/>
              <w:szCs w:val="24"/>
              <w:lang w:eastAsia="id-ID"/>
            </w:rPr>
            <w:delText xml:space="preserve">dan </w:delText>
          </w:r>
        </w:del>
      </w:ins>
      <w:ins w:id="32" w:author="nova" w:date="2019-09-02T07:24:00Z">
        <w:del w:id="33" w:author="Windows User" w:date="2019-09-14T03:56:00Z">
          <w:r w:rsidRPr="0033182C" w:rsidDel="00451BA0">
            <w:rPr>
              <w:rFonts w:eastAsia="Times New Roman" w:cs="Times New Roman"/>
              <w:szCs w:val="24"/>
              <w:lang w:val="en-ID" w:eastAsia="id-ID"/>
            </w:rPr>
            <w:delText>PID</w:delText>
          </w:r>
        </w:del>
      </w:ins>
      <w:ins w:id="34" w:author="nova" w:date="2019-09-02T07:25:00Z">
        <w:del w:id="35" w:author="Windows User" w:date="2019-09-14T03:56:00Z">
          <w:r w:rsidRPr="0033182C" w:rsidDel="00451BA0">
            <w:rPr>
              <w:rFonts w:eastAsia="Times New Roman" w:cs="Times New Roman"/>
              <w:szCs w:val="24"/>
              <w:lang w:val="en-ID" w:eastAsia="id-ID"/>
            </w:rPr>
            <w:delText xml:space="preserve"> sehingga kemudian bisa digunakan sebagai penyelesaian masalah Anda</w:delText>
          </w:r>
        </w:del>
      </w:ins>
      <w:ins w:id="36" w:author="Windows User" w:date="2019-09-14T03:56:00Z">
        <w:r w:rsidR="00451BA0" w:rsidRPr="0033182C">
          <w:rPr>
            <w:rFonts w:eastAsia="Times New Roman" w:cs="Times New Roman"/>
            <w:sz w:val="25"/>
            <w:szCs w:val="25"/>
            <w:lang w:eastAsia="id-ID"/>
          </w:rPr>
          <w:t>Penelitian ini akan menggunakan metode</w:t>
        </w:r>
        <w:r w:rsidR="00451BA0" w:rsidRPr="0033182C">
          <w:rPr>
            <w:rFonts w:eastAsia="Times New Roman" w:cs="Times New Roman"/>
            <w:i/>
            <w:sz w:val="25"/>
            <w:szCs w:val="25"/>
            <w:lang w:eastAsia="id-ID"/>
          </w:rPr>
          <w:t xml:space="preserve"> </w:t>
        </w:r>
      </w:ins>
      <w:r w:rsidR="00886455" w:rsidRPr="0033182C">
        <w:rPr>
          <w:rFonts w:eastAsia="Times New Roman" w:cs="Times New Roman"/>
          <w:i/>
          <w:sz w:val="25"/>
          <w:szCs w:val="25"/>
          <w:lang w:eastAsia="id-ID"/>
        </w:rPr>
        <w:t>Fuzyy</w:t>
      </w:r>
      <w:ins w:id="37" w:author="Windows User" w:date="2019-09-14T03:56:00Z">
        <w:r w:rsidR="00451BA0" w:rsidRPr="0033182C">
          <w:rPr>
            <w:rFonts w:eastAsia="Times New Roman" w:cs="Times New Roman"/>
            <w:sz w:val="25"/>
            <w:szCs w:val="25"/>
            <w:lang w:eastAsia="id-ID"/>
          </w:rPr>
          <w:t xml:space="preserve"> yaitu suatu metode yang </w:t>
        </w:r>
      </w:ins>
      <w:ins w:id="38" w:author="Windows User" w:date="2019-09-14T04:01:00Z">
        <w:r w:rsidR="00451BA0" w:rsidRPr="0033182C">
          <w:rPr>
            <w:rFonts w:eastAsia="Times New Roman" w:cs="Times New Roman"/>
            <w:sz w:val="25"/>
            <w:szCs w:val="25"/>
            <w:lang w:eastAsia="id-ID"/>
          </w:rPr>
          <w:t>digunakan untuk menentukan nilai yang tidak pasti diantara nilai 0 dan 1. Pada penelitian ini metode</w:t>
        </w:r>
      </w:ins>
      <w:ins w:id="39" w:author="Windows User" w:date="2019-09-14T04:02:00Z">
        <w:r w:rsidR="00451BA0" w:rsidRPr="0033182C">
          <w:rPr>
            <w:rFonts w:eastAsia="Times New Roman" w:cs="Times New Roman"/>
            <w:sz w:val="25"/>
            <w:szCs w:val="25"/>
            <w:lang w:eastAsia="id-ID"/>
          </w:rPr>
          <w:t xml:space="preserve"> </w:t>
        </w:r>
      </w:ins>
      <w:r w:rsidR="00886455" w:rsidRPr="0033182C">
        <w:rPr>
          <w:rFonts w:eastAsia="Times New Roman" w:cs="Times New Roman"/>
          <w:i/>
          <w:sz w:val="25"/>
          <w:szCs w:val="25"/>
          <w:lang w:eastAsia="id-ID"/>
        </w:rPr>
        <w:t>Fuzyy</w:t>
      </w:r>
      <w:ins w:id="40" w:author="Windows User" w:date="2019-09-14T04:02:00Z">
        <w:r w:rsidR="002617D0" w:rsidRPr="0033182C">
          <w:rPr>
            <w:rFonts w:eastAsia="Times New Roman" w:cs="Times New Roman"/>
            <w:i/>
            <w:sz w:val="25"/>
            <w:szCs w:val="25"/>
            <w:lang w:eastAsia="id-ID"/>
          </w:rPr>
          <w:t xml:space="preserve"> </w:t>
        </w:r>
        <w:r w:rsidR="002617D0" w:rsidRPr="0033182C">
          <w:rPr>
            <w:rFonts w:eastAsia="Times New Roman" w:cs="Times New Roman"/>
            <w:sz w:val="25"/>
            <w:szCs w:val="25"/>
            <w:lang w:eastAsia="id-ID"/>
            <w:rPrChange w:id="41" w:author="Windows User" w:date="2019-09-14T04:02:00Z">
              <w:rPr>
                <w:rFonts w:eastAsia="Times New Roman" w:cs="Times New Roman"/>
                <w:i/>
                <w:sz w:val="25"/>
                <w:szCs w:val="25"/>
                <w:lang w:eastAsia="id-ID"/>
              </w:rPr>
            </w:rPrChange>
          </w:rPr>
          <w:t>akan</w:t>
        </w:r>
        <w:r w:rsidR="00451BA0" w:rsidRPr="0033182C">
          <w:rPr>
            <w:rFonts w:eastAsia="Times New Roman" w:cs="Times New Roman"/>
            <w:sz w:val="25"/>
            <w:szCs w:val="25"/>
            <w:lang w:eastAsia="id-ID"/>
          </w:rPr>
          <w:t xml:space="preserve"> </w:t>
        </w:r>
      </w:ins>
      <w:ins w:id="42" w:author="Windows User" w:date="2019-09-14T04:01:00Z">
        <w:r w:rsidR="00451BA0" w:rsidRPr="0033182C">
          <w:rPr>
            <w:rFonts w:eastAsia="Times New Roman" w:cs="Times New Roman"/>
            <w:sz w:val="25"/>
            <w:szCs w:val="25"/>
            <w:lang w:eastAsia="id-ID"/>
          </w:rPr>
          <w:t>digunakan untuk menentukan posisi sudut optimal (</w:t>
        </w:r>
      </w:ins>
      <w:ins w:id="43" w:author="Windows User" w:date="2019-09-14T04:02:00Z">
        <w:r w:rsidR="00451BA0" w:rsidRPr="0033182C">
          <w:rPr>
            <w:rFonts w:eastAsia="Times New Roman" w:cs="Times New Roman"/>
            <w:i/>
            <w:sz w:val="25"/>
            <w:szCs w:val="25"/>
            <w:lang w:eastAsia="id-ID"/>
            <w:rPrChange w:id="44" w:author="Windows User" w:date="2019-09-14T04:02:00Z">
              <w:rPr>
                <w:rFonts w:eastAsia="Times New Roman" w:cs="Times New Roman"/>
                <w:sz w:val="25"/>
                <w:szCs w:val="25"/>
                <w:lang w:eastAsia="id-ID"/>
              </w:rPr>
            </w:rPrChange>
          </w:rPr>
          <w:t>setpoint</w:t>
        </w:r>
      </w:ins>
      <w:ins w:id="45" w:author="Windows User" w:date="2019-09-14T04:01:00Z">
        <w:r w:rsidR="00451BA0" w:rsidRPr="0033182C">
          <w:rPr>
            <w:rFonts w:eastAsia="Times New Roman" w:cs="Times New Roman"/>
            <w:sz w:val="25"/>
            <w:szCs w:val="25"/>
            <w:lang w:eastAsia="id-ID"/>
          </w:rPr>
          <w:t>)</w:t>
        </w:r>
      </w:ins>
      <w:r w:rsidR="00C91793" w:rsidRPr="0033182C">
        <w:rPr>
          <w:rFonts w:eastAsia="Times New Roman" w:cs="Times New Roman"/>
          <w:sz w:val="25"/>
          <w:szCs w:val="25"/>
          <w:lang w:eastAsia="id-ID"/>
        </w:rPr>
        <w:t xml:space="preserve"> dalam menentukan arah pengambilan sinar matahari</w:t>
      </w:r>
      <w:ins w:id="46" w:author="Windows User" w:date="2019-09-14T04:02:00Z">
        <w:r w:rsidR="002617D0" w:rsidRPr="0033182C">
          <w:rPr>
            <w:rFonts w:eastAsia="Times New Roman" w:cs="Times New Roman"/>
            <w:sz w:val="25"/>
            <w:szCs w:val="25"/>
            <w:lang w:eastAsia="id-ID"/>
          </w:rPr>
          <w:t xml:space="preserve"> .</w:t>
        </w:r>
      </w:ins>
      <w:ins w:id="47" w:author="Windows User" w:date="2019-09-14T04:03:00Z">
        <w:r w:rsidR="002617D0" w:rsidRPr="0033182C">
          <w:rPr>
            <w:rFonts w:eastAsia="Times New Roman" w:cs="Times New Roman"/>
            <w:sz w:val="25"/>
            <w:szCs w:val="25"/>
            <w:lang w:eastAsia="id-ID"/>
          </w:rPr>
          <w:t xml:space="preserve">Selain menggunakan metode </w:t>
        </w:r>
      </w:ins>
      <w:r w:rsidR="00886455" w:rsidRPr="0033182C">
        <w:rPr>
          <w:rFonts w:eastAsia="Times New Roman" w:cs="Times New Roman"/>
          <w:i/>
          <w:sz w:val="25"/>
          <w:szCs w:val="25"/>
          <w:lang w:eastAsia="id-ID"/>
        </w:rPr>
        <w:t>Fuzyy</w:t>
      </w:r>
      <w:ins w:id="48" w:author="Windows User" w:date="2019-09-14T04:03:00Z">
        <w:r w:rsidR="002617D0" w:rsidRPr="0033182C">
          <w:rPr>
            <w:rFonts w:eastAsia="Times New Roman" w:cs="Times New Roman"/>
            <w:szCs w:val="24"/>
            <w:lang w:val="en-ID" w:eastAsia="id-ID"/>
          </w:rPr>
          <w:t xml:space="preserve"> penelitian ini juga menggunakan metode </w:t>
        </w:r>
      </w:ins>
      <w:ins w:id="49" w:author="Windows User" w:date="2019-09-14T04:06:00Z">
        <w:r w:rsidR="002617D0" w:rsidRPr="0033182C">
          <w:rPr>
            <w:rFonts w:eastAsia="Times New Roman" w:cs="Times New Roman"/>
            <w:i/>
            <w:szCs w:val="24"/>
            <w:lang w:val="id-ID" w:eastAsia="id-ID"/>
          </w:rPr>
          <w:t>Proportional Integral Derivative</w:t>
        </w:r>
        <w:r w:rsidR="002617D0" w:rsidRPr="0033182C">
          <w:rPr>
            <w:rFonts w:eastAsia="Times New Roman" w:cs="Times New Roman"/>
            <w:szCs w:val="24"/>
            <w:lang w:val="id-ID" w:eastAsia="id-ID"/>
          </w:rPr>
          <w:t xml:space="preserve"> </w:t>
        </w:r>
        <w:r w:rsidR="002617D0" w:rsidRPr="0033182C">
          <w:rPr>
            <w:rFonts w:eastAsia="Times New Roman" w:cs="Times New Roman"/>
            <w:szCs w:val="24"/>
            <w:lang w:val="en-ID" w:eastAsia="id-ID"/>
          </w:rPr>
          <w:t>(</w:t>
        </w:r>
      </w:ins>
      <w:ins w:id="50" w:author="Windows User" w:date="2019-09-14T04:03:00Z">
        <w:r w:rsidR="002617D0" w:rsidRPr="0033182C">
          <w:rPr>
            <w:rFonts w:eastAsia="Times New Roman" w:cs="Times New Roman"/>
            <w:szCs w:val="24"/>
            <w:lang w:val="en-ID" w:eastAsia="id-ID"/>
          </w:rPr>
          <w:t>PID</w:t>
        </w:r>
      </w:ins>
      <w:ins w:id="51" w:author="Windows User" w:date="2019-09-14T04:07:00Z">
        <w:r w:rsidR="002617D0" w:rsidRPr="0033182C">
          <w:rPr>
            <w:rFonts w:eastAsia="Times New Roman" w:cs="Times New Roman"/>
            <w:szCs w:val="24"/>
            <w:lang w:val="en-ID" w:eastAsia="id-ID"/>
          </w:rPr>
          <w:t>)</w:t>
        </w:r>
      </w:ins>
      <w:ins w:id="52" w:author="Windows User" w:date="2019-09-14T04:03:00Z">
        <w:r w:rsidR="002617D0" w:rsidRPr="0033182C">
          <w:rPr>
            <w:rFonts w:eastAsia="Times New Roman" w:cs="Times New Roman"/>
            <w:szCs w:val="24"/>
            <w:lang w:val="en-ID" w:eastAsia="id-ID"/>
          </w:rPr>
          <w:t xml:space="preserve"> </w:t>
        </w:r>
      </w:ins>
      <w:ins w:id="53" w:author="Windows User" w:date="2019-09-14T04:04:00Z">
        <w:r w:rsidR="002617D0" w:rsidRPr="0033182C">
          <w:rPr>
            <w:rFonts w:eastAsia="Times New Roman" w:cs="Times New Roman"/>
            <w:szCs w:val="24"/>
            <w:lang w:val="en-ID" w:eastAsia="id-ID"/>
          </w:rPr>
          <w:t xml:space="preserve">yaitu suatu metode yang digunakan untuk menjaga </w:t>
        </w:r>
        <w:r w:rsidR="002617D0" w:rsidRPr="0033182C">
          <w:rPr>
            <w:rStyle w:val="e24kjd"/>
            <w:rFonts w:cs="Times New Roman"/>
          </w:rPr>
          <w:t xml:space="preserve">presisi suatu </w:t>
        </w:r>
      </w:ins>
      <w:ins w:id="54" w:author="Windows User" w:date="2019-09-14T04:05:00Z">
        <w:r w:rsidR="002617D0" w:rsidRPr="0033182C">
          <w:rPr>
            <w:rStyle w:val="e24kjd"/>
            <w:rFonts w:cs="Times New Roman"/>
          </w:rPr>
          <w:t>benda</w:t>
        </w:r>
      </w:ins>
      <w:ins w:id="55" w:author="Windows User" w:date="2019-09-14T04:08:00Z">
        <w:r w:rsidR="002617D0" w:rsidRPr="0033182C">
          <w:rPr>
            <w:rFonts w:eastAsia="Times New Roman" w:cs="Times New Roman"/>
            <w:szCs w:val="24"/>
            <w:lang w:val="en-ID" w:eastAsia="id-ID"/>
          </w:rPr>
          <w:t xml:space="preserve"> agar selalu berada pada posisi yang telah ditentukan.</w:t>
        </w:r>
      </w:ins>
      <w:ins w:id="56" w:author="nova" w:date="2019-09-02T07:25:00Z">
        <w:del w:id="57" w:author="Windows User" w:date="2019-09-14T04:08:00Z">
          <w:r w:rsidRPr="0033182C" w:rsidDel="002617D0">
            <w:rPr>
              <w:rFonts w:eastAsia="Times New Roman" w:cs="Times New Roman"/>
              <w:szCs w:val="24"/>
              <w:lang w:val="en-ID" w:eastAsia="id-ID"/>
            </w:rPr>
            <w:delText>.</w:delText>
          </w:r>
        </w:del>
      </w:ins>
    </w:p>
    <w:p w14:paraId="1A0FC9E6" w14:textId="6AB154C2"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commentRangeStart w:id="58"/>
      <w:del w:id="59" w:author="Windows User" w:date="2019-09-14T03:53:00Z">
        <w:r w:rsidRPr="0033182C" w:rsidDel="00451BA0">
          <w:rPr>
            <w:rFonts w:eastAsia="Times New Roman" w:cs="Times New Roman"/>
            <w:i/>
            <w:iCs/>
            <w:szCs w:val="24"/>
            <w:lang w:val="en-ID" w:eastAsia="id-ID"/>
            <w:rPrChange w:id="60" w:author="nova" w:date="2019-09-02T07:26:00Z">
              <w:rPr>
                <w:rFonts w:eastAsia="Times New Roman" w:cs="Times New Roman"/>
                <w:szCs w:val="24"/>
                <w:lang w:val="en-ID" w:eastAsia="id-ID"/>
              </w:rPr>
            </w:rPrChange>
          </w:rPr>
          <w:delText>Fuzzy</w:delText>
        </w:r>
      </w:del>
      <w:commentRangeEnd w:id="58"/>
      <w:r w:rsidR="00886455" w:rsidRPr="0033182C">
        <w:rPr>
          <w:rFonts w:eastAsia="Times New Roman" w:cs="Times New Roman"/>
          <w:i/>
          <w:iCs/>
          <w:szCs w:val="24"/>
          <w:lang w:val="en-ID" w:eastAsia="id-ID"/>
        </w:rPr>
        <w:t>Fuzyy</w:t>
      </w:r>
      <w:r w:rsidR="006841FF" w:rsidRPr="0033182C">
        <w:rPr>
          <w:rStyle w:val="CommentReference"/>
          <w:rFonts w:cs="Times New Roman"/>
        </w:rPr>
        <w:commentReference w:id="58"/>
      </w:r>
      <w:r w:rsidRPr="0033182C">
        <w:rPr>
          <w:rFonts w:eastAsia="Times New Roman" w:cs="Times New Roman"/>
          <w:szCs w:val="24"/>
          <w:lang w:val="en-ID" w:eastAsia="id-ID"/>
        </w:rPr>
        <w:t xml:space="preserve"> dan </w:t>
      </w:r>
      <w:commentRangeStart w:id="61"/>
      <w:r w:rsidRPr="0033182C">
        <w:rPr>
          <w:rFonts w:eastAsia="Times New Roman" w:cs="Times New Roman"/>
          <w:szCs w:val="24"/>
          <w:lang w:val="en-ID" w:eastAsia="id-ID"/>
        </w:rPr>
        <w:t>PID</w:t>
      </w:r>
      <w:commentRangeEnd w:id="61"/>
      <w:r w:rsidR="00232711" w:rsidRPr="0033182C">
        <w:rPr>
          <w:rStyle w:val="CommentReference"/>
          <w:rFonts w:cs="Times New Roman"/>
        </w:rPr>
        <w:commentReference w:id="61"/>
      </w:r>
      <w:r w:rsidRPr="0033182C">
        <w:rPr>
          <w:rFonts w:eastAsia="Times New Roman" w:cs="Times New Roman"/>
          <w:szCs w:val="24"/>
          <w:lang w:val="en-ID" w:eastAsia="id-ID"/>
        </w:rPr>
        <w:t>.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del w:id="62" w:author="Windows User" w:date="2019-09-14T03:53:00Z">
        <w:r w:rsidRPr="0033182C" w:rsidDel="00451BA0">
          <w:rPr>
            <w:rFonts w:eastAsia="Times New Roman" w:cs="Times New Roman"/>
            <w:i/>
            <w:szCs w:val="24"/>
            <w:lang w:val="en-ID" w:eastAsia="id-ID"/>
          </w:rPr>
          <w:delText>Fuzzy</w:delText>
        </w:r>
      </w:del>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 xml:space="preserve">Sedangkan untuk </w:t>
      </w:r>
      <w:del w:id="63" w:author="Windows User" w:date="2019-09-14T04:07:00Z">
        <w:r w:rsidR="007B689A" w:rsidRPr="0033182C" w:rsidDel="002617D0">
          <w:rPr>
            <w:rFonts w:eastAsia="Times New Roman" w:cs="Times New Roman"/>
            <w:i/>
            <w:szCs w:val="24"/>
            <w:lang w:val="id-ID" w:eastAsia="id-ID"/>
          </w:rPr>
          <w:delText xml:space="preserve">Proportional Integral </w:delText>
        </w:r>
        <w:r w:rsidR="00613CBB" w:rsidRPr="0033182C" w:rsidDel="002617D0">
          <w:rPr>
            <w:rFonts w:eastAsia="Times New Roman" w:cs="Times New Roman"/>
            <w:i/>
            <w:szCs w:val="24"/>
            <w:lang w:val="id-ID" w:eastAsia="id-ID"/>
          </w:rPr>
          <w:delText>Derivative</w:delText>
        </w:r>
        <w:r w:rsidR="007B689A" w:rsidRPr="0033182C" w:rsidDel="002617D0">
          <w:rPr>
            <w:rFonts w:eastAsia="Times New Roman" w:cs="Times New Roman"/>
            <w:szCs w:val="24"/>
            <w:lang w:val="id-ID" w:eastAsia="id-ID"/>
          </w:rPr>
          <w:delText xml:space="preserve"> </w:delText>
        </w:r>
        <w:r w:rsidR="00F935D6" w:rsidRPr="0033182C" w:rsidDel="002617D0">
          <w:rPr>
            <w:rFonts w:eastAsia="Times New Roman" w:cs="Times New Roman"/>
            <w:szCs w:val="24"/>
            <w:lang w:val="en-ID" w:eastAsia="id-ID"/>
          </w:rPr>
          <w:delText xml:space="preserve"> (</w:delText>
        </w:r>
      </w:del>
      <w:r w:rsidR="00F935D6" w:rsidRPr="0033182C">
        <w:rPr>
          <w:rFonts w:eastAsia="Times New Roman" w:cs="Times New Roman"/>
          <w:szCs w:val="24"/>
          <w:lang w:val="id-ID" w:eastAsia="id-ID"/>
        </w:rPr>
        <w:t>PID</w:t>
      </w:r>
      <w:del w:id="64" w:author="Windows User" w:date="2019-09-14T04:07:00Z">
        <w:r w:rsidR="00F935D6" w:rsidRPr="0033182C" w:rsidDel="002617D0">
          <w:rPr>
            <w:rFonts w:eastAsia="Times New Roman" w:cs="Times New Roman"/>
            <w:szCs w:val="24"/>
            <w:lang w:val="en-ID" w:eastAsia="id-ID"/>
          </w:rPr>
          <w:delText>)</w:delText>
        </w:r>
      </w:del>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02A6AD2A" w14:textId="320E8A36" w:rsidR="001A2E70" w:rsidRPr="0033182C" w:rsidDel="002617D0" w:rsidRDefault="005555BB" w:rsidP="00F54CE3">
      <w:pPr>
        <w:ind w:firstLine="426"/>
        <w:rPr>
          <w:del w:id="65" w:author="Windows User" w:date="2019-09-14T04:09:00Z"/>
          <w:rFonts w:cs="Times New Roman"/>
          <w:szCs w:val="24"/>
          <w:lang w:val="en-ID"/>
        </w:rPr>
      </w:pPr>
      <w:commentRangeStart w:id="66"/>
      <w:commentRangeStart w:id="67"/>
      <w:del w:id="68" w:author="Windows User" w:date="2019-09-14T04:09:00Z">
        <w:r w:rsidRPr="0033182C" w:rsidDel="002617D0">
          <w:rPr>
            <w:rFonts w:cs="Times New Roman"/>
            <w:szCs w:val="24"/>
            <w:lang w:val="en-ID"/>
          </w:rPr>
          <w:delText xml:space="preserve">Hasil perhitungan dari </w:delText>
        </w:r>
      </w:del>
      <w:del w:id="69" w:author="Windows User" w:date="2019-09-14T03:53:00Z">
        <w:r w:rsidRPr="0033182C" w:rsidDel="00451BA0">
          <w:rPr>
            <w:rFonts w:cs="Times New Roman"/>
            <w:i/>
            <w:iCs/>
            <w:szCs w:val="24"/>
            <w:lang w:val="en-ID"/>
            <w:rPrChange w:id="70" w:author="nova" w:date="2019-09-02T07:21:00Z">
              <w:rPr>
                <w:rFonts w:cs="Times New Roman"/>
                <w:szCs w:val="24"/>
                <w:lang w:val="en-ID"/>
              </w:rPr>
            </w:rPrChange>
          </w:rPr>
          <w:delText>fuzzy</w:delText>
        </w:r>
      </w:del>
      <w:del w:id="71" w:author="Windows User" w:date="2019-09-14T04:09:00Z">
        <w:r w:rsidR="001A2E70" w:rsidRPr="0033182C" w:rsidDel="002617D0">
          <w:rPr>
            <w:rFonts w:cs="Times New Roman"/>
            <w:szCs w:val="24"/>
            <w:lang w:val="en-ID"/>
          </w:rPr>
          <w:delText xml:space="preserve"> berupa sudut x dan y yang akan disimpan ke dalam </w:delText>
        </w:r>
        <w:r w:rsidR="001A2E70" w:rsidRPr="0033182C" w:rsidDel="002617D0">
          <w:rPr>
            <w:rFonts w:cs="Times New Roman"/>
            <w:szCs w:val="24"/>
            <w:highlight w:val="yellow"/>
            <w:lang w:val="en-ID"/>
            <w:rPrChange w:id="72" w:author="nova" w:date="2019-09-02T07:26:00Z">
              <w:rPr>
                <w:rFonts w:cs="Times New Roman"/>
                <w:szCs w:val="24"/>
                <w:lang w:val="en-ID"/>
              </w:rPr>
            </w:rPrChange>
          </w:rPr>
          <w:delText>database</w:delText>
        </w:r>
        <w:r w:rsidR="001A2E70" w:rsidRPr="0033182C" w:rsidDel="002617D0">
          <w:rPr>
            <w:rFonts w:cs="Times New Roman"/>
            <w:szCs w:val="24"/>
            <w:lang w:val="en-ID"/>
          </w:rPr>
          <w:delText xml:space="preserve">. Proses penyimpanan data tersebut melalui </w:delText>
        </w:r>
        <w:r w:rsidR="00FD100C" w:rsidRPr="0033182C" w:rsidDel="002617D0">
          <w:rPr>
            <w:rFonts w:cs="Times New Roman"/>
            <w:i/>
            <w:szCs w:val="24"/>
            <w:lang w:val="en-ID"/>
          </w:rPr>
          <w:delText>Application Programming Interface</w:delText>
        </w:r>
        <w:r w:rsidR="00FD100C" w:rsidRPr="0033182C" w:rsidDel="002617D0">
          <w:rPr>
            <w:rFonts w:cs="Times New Roman"/>
            <w:szCs w:val="24"/>
            <w:lang w:val="en-ID"/>
          </w:rPr>
          <w:delText xml:space="preserve"> (API)  </w:delText>
        </w:r>
        <w:r w:rsidR="001A2E70" w:rsidRPr="0033182C" w:rsidDel="002617D0">
          <w:rPr>
            <w:rFonts w:cs="Times New Roman"/>
            <w:szCs w:val="24"/>
            <w:lang w:val="en-ID"/>
          </w:rPr>
          <w:delText xml:space="preserve"> yang ada pada </w:delText>
        </w:r>
        <w:r w:rsidR="001A2E70" w:rsidRPr="0033182C" w:rsidDel="002617D0">
          <w:rPr>
            <w:rFonts w:cs="Times New Roman"/>
            <w:i/>
            <w:iCs/>
            <w:szCs w:val="24"/>
            <w:lang w:val="en-ID"/>
            <w:rPrChange w:id="73" w:author="nova" w:date="2019-09-02T07:21:00Z">
              <w:rPr>
                <w:rFonts w:cs="Times New Roman"/>
                <w:szCs w:val="24"/>
                <w:lang w:val="en-ID"/>
              </w:rPr>
            </w:rPrChange>
          </w:rPr>
          <w:delText>web</w:delText>
        </w:r>
        <w:r w:rsidR="001A2E70" w:rsidRPr="0033182C" w:rsidDel="002617D0">
          <w:rPr>
            <w:rFonts w:cs="Times New Roman"/>
            <w:szCs w:val="24"/>
            <w:lang w:val="en-ID"/>
          </w:rPr>
          <w:delText xml:space="preserve">. </w:delText>
        </w:r>
        <w:r w:rsidRPr="0033182C" w:rsidDel="002617D0">
          <w:rPr>
            <w:rFonts w:cs="Times New Roman"/>
            <w:szCs w:val="24"/>
            <w:lang w:val="en-ID"/>
          </w:rPr>
          <w:delText>Data yang di olah menghasilkan keluaran berupa sudut optimal yang digunakan untuk menentukan arah gerakan panel surya.</w:delText>
        </w:r>
      </w:del>
      <w:ins w:id="74" w:author="nova" w:date="2019-09-02T07:23:00Z">
        <w:del w:id="75" w:author="Windows User" w:date="2019-09-14T04:09:00Z">
          <w:r w:rsidR="00232711" w:rsidRPr="0033182C" w:rsidDel="002617D0">
            <w:rPr>
              <w:rFonts w:cs="Times New Roman"/>
              <w:szCs w:val="24"/>
              <w:lang w:val="en-ID"/>
            </w:rPr>
            <w:delText xml:space="preserve"> </w:delText>
          </w:r>
        </w:del>
      </w:ins>
      <w:del w:id="76" w:author="Windows User" w:date="2019-09-14T04:09:00Z">
        <w:r w:rsidR="001A2E70" w:rsidRPr="0033182C" w:rsidDel="002617D0">
          <w:rPr>
            <w:rFonts w:cs="Times New Roman"/>
            <w:szCs w:val="24"/>
            <w:lang w:val="en-ID"/>
          </w:rPr>
          <w:delText>Setelah di dapatkan su</w:delText>
        </w:r>
        <w:r w:rsidRPr="0033182C" w:rsidDel="002617D0">
          <w:rPr>
            <w:rFonts w:cs="Times New Roman"/>
            <w:szCs w:val="24"/>
            <w:lang w:val="en-ID"/>
          </w:rPr>
          <w:delText xml:space="preserve">dut x dan y dari perhitungan </w:delText>
        </w:r>
      </w:del>
      <w:del w:id="77" w:author="Windows User" w:date="2019-09-14T03:53:00Z">
        <w:r w:rsidRPr="0033182C" w:rsidDel="00451BA0">
          <w:rPr>
            <w:rFonts w:cs="Times New Roman"/>
            <w:szCs w:val="24"/>
            <w:lang w:val="en-ID"/>
          </w:rPr>
          <w:delText>fuzzy</w:delText>
        </w:r>
      </w:del>
      <w:del w:id="78" w:author="Windows User" w:date="2019-09-14T04:09:00Z">
        <w:r w:rsidR="001A2E70" w:rsidRPr="0033182C" w:rsidDel="002617D0">
          <w:rPr>
            <w:rFonts w:cs="Times New Roman"/>
            <w:szCs w:val="24"/>
            <w:lang w:val="en-ID"/>
          </w:rPr>
          <w:delText xml:space="preserve"> maka, </w:delText>
        </w:r>
        <w:r w:rsidRPr="0033182C" w:rsidDel="002617D0">
          <w:rPr>
            <w:rFonts w:cs="Times New Roman"/>
            <w:szCs w:val="24"/>
            <w:lang w:val="en-ID"/>
          </w:rPr>
          <w:delText>PID</w:delText>
        </w:r>
        <w:r w:rsidR="001A2E70" w:rsidRPr="0033182C" w:rsidDel="002617D0">
          <w:rPr>
            <w:rFonts w:cs="Times New Roman"/>
            <w:szCs w:val="24"/>
            <w:lang w:val="en-ID"/>
          </w:rPr>
          <w:delText xml:space="preserve"> mengolah data x dan y untuk mengubah posisi sudut panel surya. Pengiriman data dari sensor ke server menggunakan sinyal wifi agar lebih fleksibel dan cepat</w:delText>
        </w:r>
      </w:del>
      <w:ins w:id="79" w:author="Windows User" w:date="2019-09-25T19:48:00Z">
        <w:r w:rsidR="00434463" w:rsidRPr="0033182C">
          <w:rPr>
            <w:rFonts w:cs="Times New Roman"/>
            <w:szCs w:val="24"/>
            <w:lang w:val="en-ID"/>
          </w:rPr>
          <w:t>P</w:t>
        </w:r>
      </w:ins>
      <w:del w:id="80" w:author="Windows User" w:date="2019-09-25T19:48:00Z">
        <w:r w:rsidR="001A2E70" w:rsidRPr="0033182C" w:rsidDel="00434463">
          <w:rPr>
            <w:rFonts w:cs="Times New Roman"/>
            <w:szCs w:val="24"/>
            <w:lang w:val="en-ID"/>
          </w:rPr>
          <w:delText xml:space="preserve">. </w:delText>
        </w:r>
        <w:commentRangeEnd w:id="66"/>
        <w:r w:rsidR="00232711" w:rsidRPr="0033182C" w:rsidDel="00434463">
          <w:rPr>
            <w:rStyle w:val="CommentReference"/>
            <w:rFonts w:cs="Times New Roman"/>
          </w:rPr>
          <w:commentReference w:id="66"/>
        </w:r>
      </w:del>
      <w:commentRangeEnd w:id="67"/>
      <w:r w:rsidR="00434463" w:rsidRPr="0033182C">
        <w:rPr>
          <w:rStyle w:val="CommentReference"/>
          <w:rFonts w:cs="Times New Roman"/>
        </w:rPr>
        <w:commentReference w:id="67"/>
      </w:r>
    </w:p>
    <w:p w14:paraId="7EC42D08" w14:textId="2E0C3538" w:rsidR="002A5337" w:rsidRPr="0033182C" w:rsidRDefault="005A46EA" w:rsidP="00F54CE3">
      <w:pPr>
        <w:ind w:firstLine="426"/>
        <w:rPr>
          <w:rFonts w:cs="Times New Roman"/>
        </w:rPr>
      </w:pPr>
      <w:del w:id="81" w:author="Windows User" w:date="2019-09-25T19:48:00Z">
        <w:r w:rsidRPr="0033182C" w:rsidDel="00434463">
          <w:rPr>
            <w:rFonts w:cs="Times New Roman"/>
            <w:szCs w:val="24"/>
          </w:rPr>
          <w:delText>P</w:delText>
        </w:r>
      </w:del>
      <w:r w:rsidR="00AA6E54" w:rsidRPr="0033182C">
        <w:rPr>
          <w:rFonts w:cs="Times New Roman"/>
          <w:szCs w:val="24"/>
        </w:rPr>
        <w:t>enelitian ini bertujuan untuk mengimplementasikan metod</w:t>
      </w:r>
      <w:r w:rsidR="00993549" w:rsidRPr="0033182C">
        <w:rPr>
          <w:rFonts w:cs="Times New Roman"/>
          <w:szCs w:val="24"/>
        </w:rPr>
        <w:t xml:space="preserve">e </w:t>
      </w:r>
      <w:del w:id="82" w:author="Windows User" w:date="2019-09-14T03:53:00Z">
        <w:r w:rsidR="00993549" w:rsidRPr="0033182C" w:rsidDel="00451BA0">
          <w:rPr>
            <w:rFonts w:cs="Times New Roman"/>
            <w:i/>
            <w:szCs w:val="24"/>
          </w:rPr>
          <w:delText>Fuzzy</w:delText>
        </w:r>
      </w:del>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Pr="0033182C">
        <w:rPr>
          <w:rFonts w:cs="Times New Roman"/>
          <w:szCs w:val="24"/>
        </w:rPr>
        <w:t xml:space="preserve">pada </w:t>
      </w:r>
      <w:r w:rsidR="00240AAC" w:rsidRPr="0033182C">
        <w:rPr>
          <w:rFonts w:cs="Times New Roman"/>
          <w:i/>
          <w:szCs w:val="24"/>
        </w:rPr>
        <w:t>solar</w:t>
      </w:r>
      <w:r w:rsidRPr="0033182C">
        <w:rPr>
          <w:rFonts w:cs="Times New Roman"/>
          <w:i/>
          <w:szCs w:val="24"/>
        </w:rPr>
        <w:t xml:space="preserve"> </w:t>
      </w:r>
      <w:r w:rsidR="00240AAC" w:rsidRPr="0033182C">
        <w:rPr>
          <w:rFonts w:cs="Times New Roman"/>
          <w:i/>
          <w:szCs w:val="24"/>
        </w:rPr>
        <w:t>tracker</w:t>
      </w:r>
      <w:r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del w:id="83" w:author="Windows User" w:date="2019-09-14T03:53:00Z">
        <w:r w:rsidR="005555BB" w:rsidRPr="0033182C" w:rsidDel="00451BA0">
          <w:rPr>
            <w:rFonts w:eastAsia="Times New Roman" w:cs="Times New Roman"/>
            <w:i/>
            <w:szCs w:val="24"/>
            <w:lang w:val="en-ID" w:eastAsia="id-ID"/>
            <w:rPrChange w:id="84" w:author="nova" w:date="2019-09-02T07:28:00Z">
              <w:rPr>
                <w:rFonts w:eastAsia="Times New Roman" w:cs="Times New Roman"/>
                <w:szCs w:val="24"/>
                <w:lang w:val="en-ID" w:eastAsia="id-ID"/>
              </w:rPr>
            </w:rPrChange>
          </w:rPr>
          <w:delText>fuzzy</w:delText>
        </w:r>
      </w:del>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w:t>
      </w:r>
      <w:r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85" w:name="_Toc23880325"/>
      <w:r w:rsidRPr="0033182C">
        <w:rPr>
          <w:rFonts w:cs="Times New Roman"/>
        </w:rPr>
        <w:lastRenderedPageBreak/>
        <w:t>Rumusan Masalah</w:t>
      </w:r>
      <w:bookmarkEnd w:id="85"/>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325540C" w:rsidR="0017083D" w:rsidRPr="0033182C" w:rsidRDefault="003678B7" w:rsidP="0069091D">
      <w:pPr>
        <w:pStyle w:val="ListParagraph"/>
        <w:numPr>
          <w:ilvl w:val="0"/>
          <w:numId w:val="1"/>
        </w:numPr>
        <w:ind w:left="426"/>
        <w:rPr>
          <w:rFonts w:cs="Times New Roman"/>
          <w:szCs w:val="24"/>
        </w:rPr>
      </w:pPr>
      <w:r w:rsidRPr="0033182C">
        <w:rPr>
          <w:rFonts w:cs="Times New Roman"/>
          <w:szCs w:val="24"/>
        </w:rPr>
        <w:t>Apa</w:t>
      </w:r>
      <w:r w:rsidR="0017083D" w:rsidRPr="0033182C">
        <w:rPr>
          <w:rFonts w:cs="Times New Roman"/>
          <w:szCs w:val="24"/>
        </w:rPr>
        <w:t xml:space="preserve"> pengaruh sudut penerimaan terhadap produktivitas pembangkit listrik tenaga surya</w:t>
      </w:r>
      <w:del w:id="86" w:author="nova" w:date="2019-09-02T07:28:00Z">
        <w:r w:rsidR="0017083D" w:rsidRPr="0033182C" w:rsidDel="00232711">
          <w:rPr>
            <w:rFonts w:cs="Times New Roman"/>
            <w:szCs w:val="24"/>
          </w:rPr>
          <w:delText xml:space="preserve"> </w:delText>
        </w:r>
      </w:del>
      <w:r w:rsidR="0017083D" w:rsidRPr="0033182C">
        <w:rPr>
          <w:rFonts w:cs="Times New Roman"/>
          <w:szCs w:val="24"/>
        </w:rPr>
        <w:t xml:space="preserve">? </w:t>
      </w:r>
    </w:p>
    <w:p w14:paraId="6E358355" w14:textId="4F7976F4"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del w:id="87" w:author="Windows User" w:date="2019-09-14T03:53:00Z">
        <w:r w:rsidRPr="0033182C" w:rsidDel="00451BA0">
          <w:rPr>
            <w:rFonts w:cs="Times New Roman"/>
            <w:szCs w:val="24"/>
          </w:rPr>
          <w:delText>fuzzy</w:delText>
        </w:r>
      </w:del>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del w:id="88" w:author="nova" w:date="2019-09-02T07:28:00Z">
        <w:r w:rsidRPr="0033182C" w:rsidDel="00232711">
          <w:rPr>
            <w:rFonts w:cs="Times New Roman"/>
            <w:szCs w:val="24"/>
          </w:rPr>
          <w:delText xml:space="preserve"> </w:delText>
        </w:r>
      </w:del>
      <w:r w:rsidRPr="0033182C">
        <w:rPr>
          <w:rFonts w:cs="Times New Roman"/>
          <w:szCs w:val="24"/>
        </w:rPr>
        <w:t xml:space="preserve">?  </w:t>
      </w:r>
    </w:p>
    <w:p w14:paraId="4DB92171" w14:textId="33444F29"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del w:id="89" w:author="Windows User" w:date="2019-09-14T03:53:00Z">
        <w:r w:rsidRPr="0033182C" w:rsidDel="00451BA0">
          <w:rPr>
            <w:rFonts w:cs="Times New Roman"/>
            <w:szCs w:val="24"/>
          </w:rPr>
          <w:delText>fuzzy</w:delText>
        </w:r>
      </w:del>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del w:id="90" w:author="Windows User" w:date="2019-09-14T03:53:00Z">
        <w:r w:rsidR="00AD6CD8" w:rsidRPr="0033182C" w:rsidDel="00451BA0">
          <w:rPr>
            <w:rFonts w:cs="Times New Roman"/>
            <w:i/>
            <w:szCs w:val="24"/>
            <w:lang w:val="id-ID"/>
          </w:rPr>
          <w:delText>fuzzy</w:delText>
        </w:r>
      </w:del>
      <w:r w:rsidR="00886455" w:rsidRPr="0033182C">
        <w:rPr>
          <w:rFonts w:cs="Times New Roman"/>
          <w:i/>
          <w:szCs w:val="24"/>
          <w:lang w:val="id-ID"/>
        </w:rPr>
        <w:t>Fuzyy</w:t>
      </w:r>
      <w:r w:rsidR="00AD6CD8" w:rsidRPr="0033182C">
        <w:rPr>
          <w:rFonts w:cs="Times New Roman"/>
          <w:i/>
          <w:szCs w:val="24"/>
          <w:lang w:val="id-ID"/>
        </w:rPr>
        <w:t xml:space="preserve"> dan PID</w:t>
      </w:r>
      <w:del w:id="91" w:author="nova" w:date="2019-09-02T07:28:00Z">
        <w:r w:rsidR="00AD6CD8" w:rsidRPr="0033182C" w:rsidDel="00232711">
          <w:rPr>
            <w:rFonts w:cs="Times New Roman"/>
            <w:i/>
            <w:szCs w:val="24"/>
            <w:lang w:val="en-ID"/>
          </w:rPr>
          <w:delText xml:space="preserve"> </w:delText>
        </w:r>
      </w:del>
      <w:r w:rsidRPr="0033182C">
        <w:rPr>
          <w:rFonts w:cs="Times New Roman"/>
          <w:szCs w:val="24"/>
        </w:rPr>
        <w:t>?</w:t>
      </w:r>
    </w:p>
    <w:p w14:paraId="5C88CAFB" w14:textId="2318EAA7"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del w:id="92" w:author="nova" w:date="2019-09-02T07:28:00Z">
        <w:r w:rsidRPr="0033182C" w:rsidDel="00232711">
          <w:rPr>
            <w:rFonts w:cs="Times New Roman"/>
            <w:szCs w:val="24"/>
          </w:rPr>
          <w:delText xml:space="preserve"> </w:delText>
        </w:r>
      </w:del>
      <w:r w:rsidRPr="0033182C">
        <w:rPr>
          <w:rFonts w:cs="Times New Roman"/>
          <w:szCs w:val="24"/>
        </w:rPr>
        <w:t>?</w:t>
      </w:r>
    </w:p>
    <w:p w14:paraId="155E4A7A" w14:textId="6530E798" w:rsidR="00C06B84" w:rsidRPr="0033182C" w:rsidRDefault="00C06B84" w:rsidP="002566FE">
      <w:pPr>
        <w:pStyle w:val="Heading2"/>
        <w:ind w:left="426" w:hanging="426"/>
        <w:rPr>
          <w:rFonts w:cs="Times New Roman"/>
        </w:rPr>
      </w:pPr>
      <w:bookmarkStart w:id="93" w:name="_Toc23880326"/>
      <w:r w:rsidRPr="0033182C">
        <w:rPr>
          <w:rFonts w:cs="Times New Roman"/>
        </w:rPr>
        <w:t>Tujuan Penelitian</w:t>
      </w:r>
      <w:bookmarkEnd w:id="93"/>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26D6A754"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del w:id="94" w:author="Windows User" w:date="2019-09-14T03:53:00Z">
        <w:r w:rsidR="00E10F22" w:rsidRPr="0033182C" w:rsidDel="00451BA0">
          <w:rPr>
            <w:rFonts w:cs="Times New Roman"/>
            <w:i/>
            <w:szCs w:val="24"/>
            <w:lang w:val="id-ID"/>
          </w:rPr>
          <w:delText>fuzzy</w:delText>
        </w:r>
      </w:del>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del w:id="95" w:author="Windows User" w:date="2019-09-14T03:53:00Z">
        <w:r w:rsidR="00E10F22" w:rsidRPr="0033182C" w:rsidDel="00451BA0">
          <w:rPr>
            <w:rFonts w:cs="Times New Roman"/>
            <w:i/>
            <w:szCs w:val="24"/>
            <w:lang w:val="id-ID"/>
          </w:rPr>
          <w:delText>fuzzy</w:delText>
        </w:r>
      </w:del>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96" w:name="_Toc23880327"/>
      <w:r w:rsidRPr="0033182C">
        <w:rPr>
          <w:rFonts w:cs="Times New Roman"/>
        </w:rPr>
        <w:t>Manfaat Penelitian</w:t>
      </w:r>
      <w:bookmarkEnd w:id="96"/>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4AA6E569"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del w:id="97" w:author="Windows User" w:date="2019-09-14T03:53:00Z">
        <w:r w:rsidR="00981171" w:rsidRPr="0033182C" w:rsidDel="00451BA0">
          <w:rPr>
            <w:rFonts w:cs="Times New Roman"/>
            <w:i/>
            <w:szCs w:val="24"/>
          </w:rPr>
          <w:delText>Fuzzy</w:delText>
        </w:r>
      </w:del>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98" w:name="_Toc23880328"/>
      <w:r w:rsidRPr="0033182C">
        <w:rPr>
          <w:rFonts w:cs="Times New Roman"/>
        </w:rPr>
        <w:lastRenderedPageBreak/>
        <w:t>Batasan Masalah</w:t>
      </w:r>
      <w:bookmarkEnd w:id="98"/>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19B0B11"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del w:id="99" w:author="Windows User" w:date="2019-09-14T03:53:00Z">
        <w:r w:rsidR="002104D0" w:rsidRPr="0033182C" w:rsidDel="00451BA0">
          <w:rPr>
            <w:rFonts w:cs="Times New Roman"/>
            <w:szCs w:val="24"/>
          </w:rPr>
          <w:delText>Fuzzy</w:delText>
        </w:r>
      </w:del>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del w:id="100" w:author="Windows User" w:date="2019-09-14T03:53:00Z">
        <w:r w:rsidR="002104D0" w:rsidRPr="0033182C" w:rsidDel="00451BA0">
          <w:rPr>
            <w:rFonts w:cs="Times New Roman"/>
            <w:szCs w:val="24"/>
          </w:rPr>
          <w:delText>Fuzzy</w:delText>
        </w:r>
      </w:del>
      <w:r w:rsidR="00886455" w:rsidRPr="0033182C">
        <w:rPr>
          <w:rFonts w:cs="Times New Roman"/>
          <w:i/>
          <w:szCs w:val="24"/>
        </w:rPr>
        <w:t>Fuzyy</w:t>
      </w:r>
      <w:r w:rsidR="002104D0" w:rsidRPr="0033182C">
        <w:rPr>
          <w:rFonts w:cs="Times New Roman"/>
          <w:szCs w:val="24"/>
        </w:rPr>
        <w:t xml:space="preserve"> PID.</w:t>
      </w:r>
      <w:del w:id="101" w:author="nova" w:date="2019-09-02T07:28:00Z">
        <w:r w:rsidRPr="0033182C" w:rsidDel="00232711">
          <w:rPr>
            <w:rFonts w:cs="Times New Roman"/>
            <w:szCs w:val="24"/>
          </w:rPr>
          <w:delText>.</w:delText>
        </w:r>
      </w:del>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ins w:id="102" w:author="nova" w:date="2019-09-02T07:29:00Z">
        <w:r w:rsidR="00232711" w:rsidRPr="0033182C">
          <w:rPr>
            <w:rFonts w:cs="Times New Roman"/>
            <w:szCs w:val="24"/>
          </w:rPr>
          <w:t>.</w:t>
        </w:r>
      </w:ins>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6D7BFAA4"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ins w:id="103" w:author="nova" w:date="2019-09-02T07:29:00Z">
        <w:r w:rsidR="00232711" w:rsidRPr="0033182C">
          <w:rPr>
            <w:rFonts w:cs="Times New Roman"/>
            <w:szCs w:val="24"/>
          </w:rPr>
          <w:t>.</w:t>
        </w:r>
      </w:ins>
      <w:del w:id="104" w:author="nova" w:date="2019-09-02T07:29:00Z">
        <w:r w:rsidRPr="0033182C" w:rsidDel="00232711">
          <w:rPr>
            <w:rFonts w:cs="Times New Roman"/>
            <w:szCs w:val="24"/>
          </w:rPr>
          <w:delText xml:space="preserve"> </w:delText>
        </w:r>
      </w:del>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21"/>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05" w:name="_Toc23880329"/>
      <w:r w:rsidRPr="0033182C">
        <w:lastRenderedPageBreak/>
        <w:t>TINJAUAN PUSTAKA</w:t>
      </w:r>
      <w:bookmarkEnd w:id="105"/>
    </w:p>
    <w:p w14:paraId="56FBA7BA" w14:textId="77777777" w:rsidR="003D32D4" w:rsidRPr="0033182C" w:rsidRDefault="003D32D4" w:rsidP="003D32D4">
      <w:pPr>
        <w:rPr>
          <w:rFonts w:cs="Times New Roman"/>
        </w:rPr>
      </w:pPr>
    </w:p>
    <w:p w14:paraId="05848380" w14:textId="799A1775"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del w:id="106" w:author="Windows User" w:date="2019-09-14T03:53:00Z">
        <w:r w:rsidR="009360AD" w:rsidRPr="0033182C" w:rsidDel="00451BA0">
          <w:rPr>
            <w:rFonts w:cs="Times New Roman"/>
            <w:i/>
            <w:szCs w:val="24"/>
          </w:rPr>
          <w:delText>Fuzzy</w:delText>
        </w:r>
      </w:del>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07" w:name="_Toc23880330"/>
      <w:r w:rsidRPr="0033182C">
        <w:rPr>
          <w:rStyle w:val="Heading2Char"/>
          <w:rFonts w:cs="Times New Roman"/>
          <w:b/>
        </w:rPr>
        <w:t>Penelitian Terdahulu</w:t>
      </w:r>
      <w:bookmarkEnd w:id="107"/>
    </w:p>
    <w:p w14:paraId="66D9B35D" w14:textId="04131CAC"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33182C">
        <w:rPr>
          <w:rFonts w:cs="Times New Roman"/>
          <w:i/>
          <w:szCs w:val="24"/>
          <w:rPrChange w:id="108" w:author="Windows User" w:date="2019-09-13T22:22:00Z">
            <w:rPr>
              <w:rFonts w:cs="Times New Roman"/>
              <w:szCs w:val="24"/>
            </w:rPr>
          </w:rPrChange>
        </w:rPr>
        <w:t>hardware</w:t>
      </w:r>
      <w:r w:rsidRPr="0033182C">
        <w:rPr>
          <w:rFonts w:cs="Times New Roman"/>
          <w:szCs w:val="24"/>
        </w:rPr>
        <w:t>.</w:t>
      </w:r>
      <w:r w:rsidRPr="0033182C">
        <w:rPr>
          <w:rFonts w:cs="Times New Roman"/>
          <w:szCs w:val="24"/>
          <w:lang w:val="id-ID"/>
        </w:rPr>
        <w:t xml:space="preserve"> Data sensor digunakan sebagai acuan untuk </w:t>
      </w:r>
      <w:del w:id="109" w:author="Windows User" w:date="2019-09-14T04:11:00Z">
        <w:r w:rsidRPr="0033182C" w:rsidDel="002617D0">
          <w:rPr>
            <w:rFonts w:cs="Times New Roman"/>
            <w:szCs w:val="24"/>
            <w:lang w:val="id-ID"/>
          </w:rPr>
          <w:delText xml:space="preserve">proses </w:delText>
        </w:r>
      </w:del>
      <w:ins w:id="110" w:author="Windows User" w:date="2019-09-14T04:11:00Z">
        <w:r w:rsidR="002617D0" w:rsidRPr="0033182C">
          <w:rPr>
            <w:rFonts w:cs="Times New Roman"/>
            <w:szCs w:val="24"/>
            <w:lang w:val="en-ID"/>
          </w:rPr>
          <w:t xml:space="preserve">perhitungan </w:t>
        </w:r>
      </w:ins>
      <w:r w:rsidRPr="0033182C">
        <w:rPr>
          <w:rFonts w:cs="Times New Roman"/>
          <w:szCs w:val="24"/>
          <w:lang w:val="id-ID"/>
        </w:rPr>
        <w:t>kontrol PID</w:t>
      </w:r>
      <w:del w:id="111" w:author="nova" w:date="2019-09-02T07:30:00Z">
        <w:r w:rsidRPr="0033182C" w:rsidDel="00232711">
          <w:rPr>
            <w:rFonts w:cs="Times New Roman"/>
            <w:szCs w:val="24"/>
            <w:lang w:val="id-ID"/>
          </w:rPr>
          <w:delText>,</w:delText>
        </w:r>
      </w:del>
      <w:r w:rsidRPr="0033182C">
        <w:rPr>
          <w:rFonts w:cs="Times New Roman"/>
          <w:szCs w:val="24"/>
          <w:lang w:val="id-ID"/>
        </w:rPr>
        <w:t xml:space="preserve"> dan </w:t>
      </w:r>
      <w:del w:id="112" w:author="Windows User" w:date="2019-09-14T03:53:00Z">
        <w:r w:rsidRPr="0033182C" w:rsidDel="00451BA0">
          <w:rPr>
            <w:rFonts w:cs="Times New Roman"/>
            <w:i/>
            <w:szCs w:val="24"/>
            <w:lang w:val="id-ID"/>
            <w:rPrChange w:id="113" w:author="Windows User" w:date="2019-09-14T04:12:00Z">
              <w:rPr>
                <w:rFonts w:cs="Times New Roman"/>
                <w:color w:val="000000"/>
                <w:szCs w:val="24"/>
                <w:lang w:val="id-ID"/>
              </w:rPr>
            </w:rPrChange>
          </w:rPr>
          <w:delText>fuzzy</w:delText>
        </w:r>
      </w:del>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ins w:id="114" w:author="nova" w:date="2019-09-02T07:29:00Z">
        <w:r w:rsidR="00232711" w:rsidRPr="0033182C">
          <w:rPr>
            <w:rFonts w:cs="Times New Roman"/>
            <w:szCs w:val="24"/>
          </w:rPr>
          <w:t xml:space="preserve"> </w:t>
        </w:r>
      </w:ins>
      <w:del w:id="115" w:author="nova" w:date="2019-09-02T07:32:00Z">
        <w:r w:rsidRPr="0033182C" w:rsidDel="00232711">
          <w:rPr>
            <w:rFonts w:cs="Times New Roman"/>
            <w:szCs w:val="24"/>
          </w:rPr>
          <w:delText>Maka, dari</w:delText>
        </w:r>
      </w:del>
      <w:ins w:id="116" w:author="nova" w:date="2019-09-02T07:32:00Z">
        <w:r w:rsidR="00232711" w:rsidRPr="0033182C">
          <w:rPr>
            <w:rFonts w:cs="Times New Roman"/>
            <w:szCs w:val="24"/>
          </w:rPr>
          <w:t>Dari</w:t>
        </w:r>
      </w:ins>
      <w:r w:rsidRPr="0033182C">
        <w:rPr>
          <w:rFonts w:cs="Times New Roman"/>
          <w:szCs w:val="24"/>
        </w:rPr>
        <w:t xml:space="preserve"> penelitian tersebut</w:t>
      </w:r>
      <w:ins w:id="117" w:author="Windows User" w:date="2019-09-13T22:21:00Z">
        <w:r w:rsidR="002457B9" w:rsidRPr="0033182C">
          <w:rPr>
            <w:rFonts w:cs="Times New Roman"/>
            <w:szCs w:val="24"/>
          </w:rPr>
          <w:t>,</w:t>
        </w:r>
      </w:ins>
      <w:del w:id="118" w:author="nova" w:date="2019-09-02T07:32:00Z">
        <w:r w:rsidRPr="0033182C" w:rsidDel="00232711">
          <w:rPr>
            <w:rFonts w:cs="Times New Roman"/>
            <w:szCs w:val="24"/>
          </w:rPr>
          <w:delText>,</w:delText>
        </w:r>
      </w:del>
      <w:del w:id="119" w:author="Windows User" w:date="2019-09-13T22:21:00Z">
        <w:r w:rsidRPr="0033182C" w:rsidDel="002457B9">
          <w:rPr>
            <w:rFonts w:cs="Times New Roman"/>
            <w:szCs w:val="24"/>
          </w:rPr>
          <w:delText xml:space="preserve"> </w:delText>
        </w:r>
      </w:del>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mampu stabil pada sudut setpoint 39’.</w:t>
      </w:r>
    </w:p>
    <w:p w14:paraId="2FBE5E38" w14:textId="3AE4150A"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del w:id="120" w:author="Windows User" w:date="2019-09-14T03:53:00Z">
        <w:r w:rsidRPr="0033182C" w:rsidDel="00451BA0">
          <w:rPr>
            <w:rFonts w:cs="Times New Roman"/>
            <w:bCs/>
            <w:i/>
            <w:iCs/>
            <w:szCs w:val="24"/>
          </w:rPr>
          <w:delText>Fuzzy</w:delText>
        </w:r>
      </w:del>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5CB91EC6"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del w:id="121" w:author="Windows User" w:date="2019-09-13T22:19:00Z">
        <w:r w:rsidR="00C062DB" w:rsidRPr="0033182C" w:rsidDel="002457B9">
          <w:rPr>
            <w:rFonts w:cs="Times New Roman"/>
            <w:szCs w:val="24"/>
            <w:highlight w:val="yellow"/>
          </w:rPr>
          <w:delText>e</w:delText>
        </w:r>
        <w:r w:rsidR="00C062DB" w:rsidRPr="0033182C" w:rsidDel="002457B9">
          <w:rPr>
            <w:rFonts w:cs="Times New Roman"/>
            <w:szCs w:val="24"/>
          </w:rPr>
          <w:delText xml:space="preserve"> </w:delText>
        </w:r>
      </w:del>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del w:id="122" w:author="Windows User" w:date="2019-09-14T03:53:00Z">
        <w:r w:rsidR="00C062DB" w:rsidRPr="0033182C" w:rsidDel="00451BA0">
          <w:rPr>
            <w:rFonts w:cs="Times New Roman"/>
            <w:szCs w:val="24"/>
          </w:rPr>
          <w:delText>fuzzy</w:delText>
        </w:r>
      </w:del>
      <w:r w:rsidR="00886455" w:rsidRPr="0033182C">
        <w:rPr>
          <w:rFonts w:cs="Times New Roman"/>
          <w:i/>
          <w:szCs w:val="24"/>
        </w:rPr>
        <w:t>Fuzyy</w:t>
      </w:r>
      <w:r w:rsidR="00C062DB" w:rsidRPr="0033182C">
        <w:rPr>
          <w:rFonts w:cs="Times New Roman"/>
          <w:szCs w:val="24"/>
        </w:rPr>
        <w:t xml:space="preserve"> dan PID untuk menjaga terjadiya </w:t>
      </w:r>
      <w:r w:rsidR="00C062DB" w:rsidRPr="0033182C">
        <w:rPr>
          <w:rFonts w:cs="Times New Roman"/>
          <w:i/>
          <w:szCs w:val="24"/>
          <w:rPrChange w:id="123" w:author="Windows User" w:date="2019-09-13T22:20:00Z">
            <w:rPr>
              <w:rFonts w:cs="Times New Roman"/>
              <w:szCs w:val="24"/>
            </w:rPr>
          </w:rPrChange>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del w:id="124" w:author="Windows User" w:date="2019-09-14T03:53:00Z">
        <w:r w:rsidR="00EC75C6" w:rsidRPr="0033182C" w:rsidDel="00451BA0">
          <w:rPr>
            <w:rFonts w:cs="Times New Roman"/>
            <w:szCs w:val="24"/>
          </w:rPr>
          <w:delText>Fuzzy</w:delText>
        </w:r>
      </w:del>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del w:id="125" w:author="nova" w:date="2019-09-02T07:33:00Z">
        <w:r w:rsidR="00C062DB" w:rsidRPr="0033182C" w:rsidDel="00232711">
          <w:rPr>
            <w:rFonts w:cs="Times New Roman"/>
            <w:szCs w:val="24"/>
          </w:rPr>
          <w:delText xml:space="preserve"> </w:delText>
        </w:r>
      </w:del>
      <w:r w:rsidR="00C062DB" w:rsidRPr="0033182C">
        <w:rPr>
          <w:rFonts w:cs="Times New Roman"/>
          <w:szCs w:val="24"/>
        </w:rPr>
        <w: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del w:id="126" w:author="Windows User" w:date="2019-09-14T03:53:00Z">
        <w:r w:rsidR="00C062DB" w:rsidRPr="0033182C" w:rsidDel="00451BA0">
          <w:rPr>
            <w:rFonts w:cs="Times New Roman"/>
            <w:i/>
            <w:szCs w:val="24"/>
            <w:rPrChange w:id="127" w:author="Windows User" w:date="2019-09-14T04:12:00Z">
              <w:rPr>
                <w:rFonts w:cs="Times New Roman"/>
                <w:szCs w:val="24"/>
              </w:rPr>
            </w:rPrChange>
          </w:rPr>
          <w:delText>F</w:delText>
        </w:r>
        <w:r w:rsidR="00EC75C6" w:rsidRPr="0033182C" w:rsidDel="00451BA0">
          <w:rPr>
            <w:rFonts w:cs="Times New Roman"/>
            <w:i/>
            <w:szCs w:val="24"/>
            <w:rPrChange w:id="128" w:author="Windows User" w:date="2019-09-14T04:12:00Z">
              <w:rPr>
                <w:rFonts w:cs="Times New Roman"/>
                <w:szCs w:val="24"/>
              </w:rPr>
            </w:rPrChange>
          </w:rPr>
          <w:delText>uzzy</w:delText>
        </w:r>
      </w:del>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del w:id="129" w:author="Windows User" w:date="2019-09-14T03:53:00Z">
        <w:r w:rsidR="00C062DB" w:rsidRPr="0033182C" w:rsidDel="00451BA0">
          <w:rPr>
            <w:rFonts w:cs="Times New Roman"/>
            <w:i/>
            <w:szCs w:val="24"/>
            <w:rPrChange w:id="130" w:author="Windows User" w:date="2019-09-14T04:12:00Z">
              <w:rPr>
                <w:rFonts w:cs="Times New Roman"/>
                <w:szCs w:val="24"/>
              </w:rPr>
            </w:rPrChange>
          </w:rPr>
          <w:delText>F</w:delText>
        </w:r>
        <w:r w:rsidR="00EC75C6" w:rsidRPr="0033182C" w:rsidDel="00451BA0">
          <w:rPr>
            <w:rFonts w:cs="Times New Roman"/>
            <w:i/>
            <w:szCs w:val="24"/>
            <w:rPrChange w:id="131" w:author="Windows User" w:date="2019-09-14T04:12:00Z">
              <w:rPr>
                <w:rFonts w:cs="Times New Roman"/>
                <w:szCs w:val="24"/>
              </w:rPr>
            </w:rPrChange>
          </w:rPr>
          <w:delText>uzzy</w:delText>
        </w:r>
      </w:del>
      <w:r w:rsidR="00886455" w:rsidRPr="0033182C">
        <w:rPr>
          <w:rFonts w:cs="Times New Roman"/>
          <w:i/>
          <w:szCs w:val="24"/>
        </w:rPr>
        <w:t>Fuzyy</w:t>
      </w:r>
      <w:r w:rsidR="00C062DB" w:rsidRPr="0033182C">
        <w:rPr>
          <w:rFonts w:cs="Times New Roman"/>
          <w:i/>
          <w:szCs w:val="24"/>
          <w:rPrChange w:id="132" w:author="Windows User" w:date="2019-09-14T04:12:00Z">
            <w:rPr>
              <w:rFonts w:cs="Times New Roman"/>
              <w:szCs w:val="24"/>
            </w:rPr>
          </w:rPrChange>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del w:id="133" w:author="Windows User" w:date="2019-09-14T03:53:00Z">
        <w:r w:rsidR="00EC75C6" w:rsidRPr="0033182C" w:rsidDel="00451BA0">
          <w:rPr>
            <w:rFonts w:cs="Times New Roman"/>
            <w:i/>
            <w:szCs w:val="24"/>
          </w:rPr>
          <w:delText>fuzzy</w:delText>
        </w:r>
      </w:del>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34" w:name="_Hlk534010650"/>
      <w:r w:rsidRPr="0033182C">
        <w:rPr>
          <w:rFonts w:eastAsia="Times New Roman" w:cs="Times New Roman"/>
          <w:szCs w:val="24"/>
          <w:lang w:val="id-ID" w:eastAsia="id-ID"/>
        </w:rPr>
        <w:t>Hasil yang diperoleh dari penelitian ini berupa</w:t>
      </w:r>
      <w:bookmarkEnd w:id="134"/>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3BCFF08A"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del w:id="135" w:author="Windows User" w:date="2019-09-14T03:53:00Z">
        <w:r w:rsidRPr="0033182C" w:rsidDel="00451BA0">
          <w:rPr>
            <w:rFonts w:cs="Times New Roman"/>
            <w:bCs/>
            <w:i/>
            <w:szCs w:val="24"/>
            <w:lang w:val="id-ID"/>
            <w:rPrChange w:id="136" w:author="Windows User" w:date="2019-09-14T04:11:00Z">
              <w:rPr>
                <w:rFonts w:cs="Times New Roman"/>
                <w:bCs/>
                <w:szCs w:val="24"/>
                <w:lang w:val="id-ID"/>
              </w:rPr>
            </w:rPrChange>
          </w:rPr>
          <w:delText>Fuzzy</w:delText>
        </w:r>
      </w:del>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del w:id="137" w:author="Windows User" w:date="2019-09-14T03:53:00Z">
        <w:r w:rsidRPr="0033182C" w:rsidDel="00451BA0">
          <w:rPr>
            <w:rFonts w:eastAsia="TimesNewRomanPSMT" w:cs="Times New Roman"/>
            <w:i/>
            <w:iCs/>
            <w:szCs w:val="24"/>
            <w:lang w:val="id-ID"/>
          </w:rPr>
          <w:delText>Fuzzy</w:delText>
        </w:r>
      </w:del>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del w:id="138" w:author="Windows User" w:date="2019-09-14T03:53:00Z">
        <w:r w:rsidRPr="0033182C" w:rsidDel="00451BA0">
          <w:rPr>
            <w:rFonts w:eastAsia="TimesNewRomanPSMT" w:cs="Times New Roman"/>
            <w:szCs w:val="24"/>
            <w:lang w:val="id-ID"/>
          </w:rPr>
          <w:delText>fuzzy</w:delText>
        </w:r>
      </w:del>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62826F77"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del w:id="139" w:author="Windows User" w:date="2019-09-14T03:53:00Z">
        <w:r w:rsidRPr="0033182C" w:rsidDel="00451BA0">
          <w:rPr>
            <w:rFonts w:cs="Times New Roman"/>
            <w:szCs w:val="24"/>
          </w:rPr>
          <w:delText>Fuzzy</w:delText>
        </w:r>
      </w:del>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Change w:id="140" w:author="nova" w:date="2019-09-02T07:35:00Z">
                <w:rPr>
                  <w:rFonts w:cs="Times New Roman"/>
                  <w:szCs w:val="24"/>
                </w:rPr>
              </w:rPrChange>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del w:id="141" w:author="nova" w:date="2019-09-02T07:33:00Z">
        <w:r w:rsidR="000136F5" w:rsidRPr="0033182C" w:rsidDel="00D129FC">
          <w:rPr>
            <w:rFonts w:cs="Times New Roman"/>
          </w:rPr>
          <w:delText xml:space="preserve"> </w:delText>
        </w:r>
      </w:del>
      <w:r w:rsidRPr="0033182C">
        <w:rPr>
          <w:rFonts w:cs="Times New Roman"/>
          <w:szCs w:val="24"/>
          <w:lang w:val="id-ID"/>
        </w:rPr>
        <w:t>tentang</w:t>
      </w:r>
      <w:r w:rsidRPr="0033182C">
        <w:rPr>
          <w:rFonts w:cs="Times New Roman"/>
          <w:szCs w:val="24"/>
          <w:lang w:val="en-ID"/>
        </w:rPr>
        <w:t xml:space="preserve"> pengendalian suhu ruangan yang menggunakan </w:t>
      </w:r>
      <w:del w:id="142" w:author="Windows User" w:date="2019-09-14T03:53:00Z">
        <w:r w:rsidRPr="0033182C" w:rsidDel="00451BA0">
          <w:rPr>
            <w:rFonts w:cs="Times New Roman"/>
            <w:szCs w:val="24"/>
            <w:lang w:val="en-ID"/>
          </w:rPr>
          <w:delText>fuzzy</w:delText>
        </w:r>
      </w:del>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del w:id="143" w:author="Windows User" w:date="2019-09-14T03:53:00Z">
        <w:r w:rsidRPr="0033182C" w:rsidDel="00451BA0">
          <w:rPr>
            <w:rFonts w:cs="Times New Roman"/>
            <w:szCs w:val="24"/>
            <w:lang w:val="en-ID"/>
          </w:rPr>
          <w:delText>Fuzzy</w:delText>
        </w:r>
      </w:del>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62FE7F39"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del w:id="144" w:author="nova" w:date="2019-09-02T07:33:00Z">
        <w:r w:rsidRPr="0033182C" w:rsidDel="00D129FC">
          <w:rPr>
            <w:color w:val="auto"/>
          </w:rPr>
          <w:delText xml:space="preserve">diatas </w:delText>
        </w:r>
      </w:del>
      <w:ins w:id="145" w:author="nova" w:date="2019-09-02T07:33:00Z">
        <w:r w:rsidR="00D129FC" w:rsidRPr="0033182C">
          <w:rPr>
            <w:color w:val="auto"/>
          </w:rPr>
          <w:t xml:space="preserve">tersebut </w:t>
        </w:r>
      </w:ins>
      <w:del w:id="146" w:author="nova" w:date="2019-09-02T07:33:00Z">
        <w:r w:rsidRPr="0033182C" w:rsidDel="00D129FC">
          <w:rPr>
            <w:color w:val="auto"/>
          </w:rPr>
          <w:delText xml:space="preserve">dapat </w:delText>
        </w:r>
      </w:del>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saat menggunakan sudut tetap 10’</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mampu stabil pada sudut setpoint 39’.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147" w:name="_Toc23880331"/>
      <w:r w:rsidRPr="0033182C">
        <w:rPr>
          <w:rFonts w:cs="Times New Roman"/>
        </w:rPr>
        <w:t>Panel Surya</w:t>
      </w:r>
      <w:bookmarkEnd w:id="147"/>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148" w:name="_Toc23880332"/>
      <w:ins w:id="149" w:author="nova" w:date="2019-09-02T07:36:00Z">
        <w:r w:rsidRPr="0033182C">
          <w:rPr>
            <w:rFonts w:cs="Times New Roman"/>
          </w:rPr>
          <w:t>Light Dependent Resistor (LDR)</w:t>
        </w:r>
      </w:ins>
      <w:bookmarkEnd w:id="148"/>
    </w:p>
    <w:p w14:paraId="38894746" w14:textId="37DA4709" w:rsidR="00DC006C" w:rsidRPr="0033182C" w:rsidDel="00D129FC" w:rsidRDefault="00DC006C" w:rsidP="009D75D2">
      <w:pPr>
        <w:pStyle w:val="Heading2"/>
        <w:rPr>
          <w:del w:id="150" w:author="nova" w:date="2019-09-02T07:36:00Z"/>
          <w:rFonts w:cs="Times New Roman"/>
        </w:rPr>
      </w:pPr>
      <w:del w:id="151" w:author="Windows User" w:date="2019-09-13T22:23:00Z">
        <w:r w:rsidRPr="0033182C" w:rsidDel="002457B9">
          <w:rPr>
            <w:rFonts w:cs="Times New Roman"/>
          </w:rPr>
          <w:delText>Sensor Cahaya</w:delText>
        </w:r>
      </w:del>
    </w:p>
    <w:p w14:paraId="7089DCF8" w14:textId="60ABAC67" w:rsidR="00F5751B" w:rsidRPr="0033182C" w:rsidRDefault="00D129FC" w:rsidP="00F5751B">
      <w:pPr>
        <w:ind w:firstLine="357"/>
        <w:rPr>
          <w:rFonts w:cs="Times New Roman"/>
          <w:szCs w:val="24"/>
          <w:lang w:val="en-ID"/>
        </w:rPr>
      </w:pPr>
      <w:ins w:id="152" w:author="nova" w:date="2019-09-02T07:36:00Z">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ins>
      <w:r w:rsidR="00F5751B" w:rsidRPr="0033182C">
        <w:rPr>
          <w:rFonts w:cs="Times New Roman"/>
          <w:szCs w:val="24"/>
        </w:rPr>
        <w:t xml:space="preserve">Sensor cahaya </w:t>
      </w:r>
      <w:del w:id="153" w:author="nova" w:date="2019-09-02T07:36:00Z">
        <w:r w:rsidR="005B54A3" w:rsidRPr="0033182C" w:rsidDel="00D129FC">
          <w:rPr>
            <w:rFonts w:cs="Times New Roman"/>
            <w:szCs w:val="24"/>
          </w:rPr>
          <w:delText xml:space="preserve">merupakan alat </w:delText>
        </w:r>
      </w:del>
      <w:r w:rsidR="005B54A3" w:rsidRPr="0033182C">
        <w:rPr>
          <w:rFonts w:cs="Times New Roman"/>
          <w:szCs w:val="24"/>
        </w:rPr>
        <w:t xml:space="preserve">yang digunakan untuk mengukur intensitas cahaya. </w:t>
      </w:r>
      <w:del w:id="154" w:author="nova" w:date="2019-09-02T07:36:00Z">
        <w:r w:rsidR="005B54A3" w:rsidRPr="0033182C" w:rsidDel="00D129FC">
          <w:rPr>
            <w:rFonts w:cs="Times New Roman"/>
            <w:szCs w:val="24"/>
          </w:rPr>
          <w:delText xml:space="preserve">Pada penelitian ini menggunakan jenis sensor </w:delText>
        </w:r>
        <w:r w:rsidR="00F5751B" w:rsidRPr="0033182C" w:rsidDel="00D129FC">
          <w:rPr>
            <w:rFonts w:cs="Times New Roman"/>
            <w:i/>
            <w:iCs/>
            <w:szCs w:val="24"/>
          </w:rPr>
          <w:delText>Light Dependent Resistor</w:delText>
        </w:r>
        <w:r w:rsidR="00F5751B" w:rsidRPr="0033182C" w:rsidDel="00D129FC">
          <w:rPr>
            <w:rFonts w:cs="Times New Roman"/>
            <w:szCs w:val="24"/>
          </w:rPr>
          <w:delText xml:space="preserve"> </w:delText>
        </w:r>
        <w:r w:rsidR="005B54A3" w:rsidRPr="0033182C" w:rsidDel="00D129FC">
          <w:rPr>
            <w:rFonts w:cs="Times New Roman"/>
            <w:szCs w:val="24"/>
          </w:rPr>
          <w:delText xml:space="preserve">(LDR). </w:delText>
        </w:r>
      </w:del>
      <w:r w:rsidR="005B54A3" w:rsidRPr="0033182C">
        <w:rPr>
          <w:rFonts w:cs="Times New Roman"/>
          <w:szCs w:val="24"/>
        </w:rPr>
        <w:t xml:space="preserve">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33182C">
            <w:rPr>
              <w:rFonts w:cs="Times New Roman"/>
              <w:szCs w:val="24"/>
              <w:lang w:val="en-ID"/>
              <w:rPrChange w:id="155" w:author="nova" w:date="2019-09-02T07:37:00Z">
                <w:rPr>
                  <w:szCs w:val="24"/>
                  <w:lang w:val="en-ID"/>
                </w:rPr>
              </w:rPrChange>
            </w:rPr>
            <w:instrText xml:space="preserve"> CITATION Suo18 \l 14345 </w:instrText>
          </w:r>
          <w:r w:rsidR="00982F27" w:rsidRPr="0033182C">
            <w:rPr>
              <w:rFonts w:cs="Times New Roman"/>
              <w:szCs w:val="24"/>
              <w:rPrChange w:id="156" w:author="nova" w:date="2019-09-02T07:37:00Z">
                <w:rPr>
                  <w:rFonts w:cs="Times New Roman"/>
                  <w:szCs w:val="24"/>
                </w:rPr>
              </w:rPrChange>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157"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157"/>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33182C">
        <w:rPr>
          <w:rFonts w:cs="Times New Roman"/>
          <w:i/>
          <w:szCs w:val="24"/>
          <w:lang w:val="id-ID"/>
          <w:rPrChange w:id="158" w:author="nova" w:date="2019-09-02T07:38:00Z">
            <w:rPr>
              <w:rFonts w:cs="Times New Roman"/>
              <w:szCs w:val="24"/>
              <w:lang w:val="id-ID"/>
            </w:rPr>
          </w:rPrChange>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6E17282B" w:rsidR="00E502D5" w:rsidRPr="0033182C" w:rsidRDefault="006C2CB0" w:rsidP="00590788">
      <w:pPr>
        <w:pStyle w:val="Heading2"/>
        <w:ind w:left="284" w:hanging="284"/>
        <w:rPr>
          <w:rFonts w:cs="Times New Roman"/>
          <w:i/>
        </w:rPr>
      </w:pPr>
      <w:commentRangeStart w:id="159"/>
      <w:del w:id="160" w:author="Windows User" w:date="2019-09-14T03:53:00Z">
        <w:r w:rsidRPr="0033182C" w:rsidDel="00451BA0">
          <w:rPr>
            <w:rFonts w:cs="Times New Roman"/>
            <w:i/>
          </w:rPr>
          <w:delText>Fuzzy</w:delText>
        </w:r>
      </w:del>
      <w:bookmarkStart w:id="161" w:name="_Toc23880334"/>
      <w:commentRangeEnd w:id="159"/>
      <w:r w:rsidR="00886455" w:rsidRPr="0033182C">
        <w:rPr>
          <w:rFonts w:cs="Times New Roman"/>
          <w:i/>
        </w:rPr>
        <w:t>Fuzyy</w:t>
      </w:r>
      <w:r w:rsidR="00D129FC" w:rsidRPr="0033182C">
        <w:rPr>
          <w:rStyle w:val="CommentReference"/>
          <w:rFonts w:eastAsiaTheme="minorHAnsi" w:cs="Times New Roman"/>
          <w:b w:val="0"/>
        </w:rPr>
        <w:commentReference w:id="159"/>
      </w:r>
      <w:r w:rsidRPr="0033182C">
        <w:rPr>
          <w:rFonts w:cs="Times New Roman"/>
          <w:i/>
        </w:rPr>
        <w:t xml:space="preserve"> </w:t>
      </w:r>
      <w:r w:rsidR="00D87471" w:rsidRPr="0033182C">
        <w:rPr>
          <w:rFonts w:cs="Times New Roman"/>
          <w:i/>
        </w:rPr>
        <w:t>Logic Control</w:t>
      </w:r>
      <w:bookmarkEnd w:id="161"/>
    </w:p>
    <w:p w14:paraId="257FDCD4" w14:textId="7DBD175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del w:id="162"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dalam perancangannya. Terdapat tiga tahapan</w:t>
      </w:r>
      <w:ins w:id="163" w:author="Windows User" w:date="2019-09-14T03:58:00Z">
        <w:r w:rsidR="00451BA0" w:rsidRPr="0033182C">
          <w:rPr>
            <w:rFonts w:cs="Times New Roman"/>
          </w:rPr>
          <w:t xml:space="preserve"> </w:t>
        </w:r>
      </w:ins>
      <w:del w:id="164" w:author="Windows User" w:date="2019-09-14T03:58:00Z">
        <w:r w:rsidRPr="0033182C" w:rsidDel="00451BA0">
          <w:rPr>
            <w:rFonts w:cs="Times New Roman"/>
          </w:rPr>
          <w:delText xml:space="preserve"> dalam FLC, </w:delText>
        </w:r>
      </w:del>
      <w:r w:rsidRPr="0033182C">
        <w:rPr>
          <w:rFonts w:cs="Times New Roman"/>
        </w:rPr>
        <w:t xml:space="preserve">yaitu fuzzifikasi, mekanisme inferensi dan defuzzifikasi. Fuzzifikasi merupakan tahap pertama yang mengubah nilai tegas dari suatu variable menjadi nilai </w:t>
      </w:r>
      <w:del w:id="165"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Nilai </w:t>
      </w:r>
      <w:del w:id="166"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del w:id="167"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selanjutnya diubah kembali kedalam bentuk tegas melalui proses </w:t>
      </w:r>
      <w:r w:rsidRPr="0033182C">
        <w:rPr>
          <w:rFonts w:cs="Times New Roman"/>
          <w:i/>
          <w:rPrChange w:id="168" w:author="nova" w:date="2019-09-02T07:38:00Z">
            <w:rPr>
              <w:rFonts w:cs="Times New Roman"/>
            </w:rPr>
          </w:rPrChange>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Change w:id="169" w:author="nova" w:date="2019-09-02T07:38:00Z">
                <w:rPr>
                  <w:rFonts w:cs="Times New Roman"/>
                </w:rPr>
              </w:rPrChange>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41CA10B9"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del w:id="170" w:author="Windows User" w:date="2019-09-14T03:53:00Z">
        <w:r w:rsidRPr="0033182C" w:rsidDel="00451BA0">
          <w:rPr>
            <w:rFonts w:cs="Times New Roman"/>
            <w:iCs/>
            <w:szCs w:val="24"/>
            <w:lang w:val="id-ID"/>
          </w:rPr>
          <w:delText>fuzz</w:delText>
        </w:r>
        <w:r w:rsidR="00E374E2" w:rsidRPr="0033182C" w:rsidDel="00451BA0">
          <w:rPr>
            <w:rFonts w:cs="Times New Roman"/>
            <w:iCs/>
            <w:szCs w:val="24"/>
            <w:lang w:val="id-ID"/>
          </w:rPr>
          <w:delText>y</w:delText>
        </w:r>
      </w:del>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33182C" w:rsidRDefault="00F424CD" w:rsidP="003D32D4">
      <w:pPr>
        <w:pStyle w:val="Heading3"/>
        <w:rPr>
          <w:rFonts w:cs="Times New Roman"/>
          <w:i/>
          <w:rPrChange w:id="171" w:author="nova" w:date="2019-09-02T07:39:00Z">
            <w:rPr>
              <w:i/>
            </w:rPr>
          </w:rPrChange>
        </w:rPr>
      </w:pPr>
      <w:bookmarkStart w:id="172" w:name="_Toc23880335"/>
      <w:r w:rsidRPr="0033182C">
        <w:rPr>
          <w:rFonts w:cs="Times New Roman"/>
          <w:i/>
        </w:rPr>
        <w:t>Fuzzifikasi</w:t>
      </w:r>
      <w:bookmarkEnd w:id="172"/>
      <w:r w:rsidR="00E173B8" w:rsidRPr="0033182C">
        <w:rPr>
          <w:rFonts w:cs="Times New Roman"/>
          <w:i/>
        </w:rPr>
        <w:t xml:space="preserve"> </w:t>
      </w:r>
    </w:p>
    <w:p w14:paraId="7A181E76" w14:textId="53D98440"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del w:id="173" w:author="Windows User" w:date="2019-09-14T03:53:00Z">
        <w:r w:rsidRPr="0033182C" w:rsidDel="00451BA0">
          <w:rPr>
            <w:rFonts w:eastAsia="Times New Roman" w:cs="Times New Roman"/>
            <w:i/>
            <w:szCs w:val="24"/>
            <w:lang w:val="id-ID" w:eastAsia="id-ID"/>
            <w:rPrChange w:id="174" w:author="Windows User" w:date="2019-09-14T04:14: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ins w:id="175" w:author="Windows User" w:date="2019-09-14T04:14:00Z">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w:t>
        </w:r>
      </w:ins>
      <w:ins w:id="176" w:author="Windows User" w:date="2019-09-14T04:15:00Z">
        <w:r w:rsidR="0020220B" w:rsidRPr="0033182C">
          <w:rPr>
            <w:rFonts w:eastAsia="Times New Roman" w:cs="Times New Roman"/>
            <w:szCs w:val="24"/>
            <w:lang w:val="en-ID" w:eastAsia="id-ID"/>
          </w:rPr>
          <w:t>. Selanjutnya dibutuhkan nilai delta error yaitu selisih nilai error saat ini dengan error sebelumnya</w:t>
        </w:r>
      </w:ins>
      <w:ins w:id="177" w:author="Windows User" w:date="2019-09-14T04:14:00Z">
        <w:r w:rsidR="0020220B" w:rsidRPr="0033182C">
          <w:rPr>
            <w:rFonts w:eastAsia="Times New Roman" w:cs="Times New Roman"/>
            <w:szCs w:val="24"/>
            <w:lang w:val="en-ID" w:eastAsia="id-ID"/>
          </w:rPr>
          <w:t>.</w:t>
        </w:r>
      </w:ins>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33182C">
        <w:rPr>
          <w:rFonts w:eastAsia="Times New Roman" w:cs="Times New Roman"/>
          <w:i/>
          <w:szCs w:val="24"/>
          <w:lang w:val="id-ID" w:eastAsia="id-ID"/>
          <w:rPrChange w:id="178" w:author="Windows User" w:date="2019-09-14T04:13:00Z">
            <w:rPr>
              <w:rFonts w:eastAsia="Times New Roman" w:cs="Times New Roman"/>
              <w:szCs w:val="24"/>
              <w:lang w:val="id-ID" w:eastAsia="id-ID"/>
            </w:rPr>
          </w:rPrChange>
        </w:rPr>
        <w:t xml:space="preserve"> </w:t>
      </w:r>
      <w:del w:id="179" w:author="Windows User" w:date="2019-09-14T03:53:00Z">
        <w:r w:rsidR="00FD4277" w:rsidRPr="0033182C" w:rsidDel="00451BA0">
          <w:rPr>
            <w:rFonts w:eastAsia="Times New Roman" w:cs="Times New Roman"/>
            <w:i/>
            <w:szCs w:val="24"/>
            <w:lang w:val="id-ID" w:eastAsia="id-ID"/>
            <w:rPrChange w:id="180" w:author="Windows User" w:date="2019-09-14T04:13: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del w:id="181" w:author="Windows User" w:date="2019-09-14T03:53:00Z">
        <w:r w:rsidRPr="0033182C" w:rsidDel="00451BA0">
          <w:rPr>
            <w:rFonts w:eastAsia="Times New Roman" w:cs="Times New Roman"/>
            <w:i/>
            <w:szCs w:val="24"/>
            <w:lang w:val="id-ID" w:eastAsia="id-ID"/>
            <w:rPrChange w:id="182" w:author="Windows User" w:date="2019-09-14T04:13: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33182C" w:rsidRDefault="00F424CD" w:rsidP="003D32D4">
      <w:pPr>
        <w:pStyle w:val="Heading3"/>
        <w:rPr>
          <w:rFonts w:eastAsia="Times New Roman" w:cs="Times New Roman"/>
          <w:i/>
          <w:lang w:val="id-ID" w:eastAsia="id-ID"/>
          <w:rPrChange w:id="183" w:author="nova" w:date="2019-09-02T07:39:00Z">
            <w:rPr>
              <w:rFonts w:eastAsia="Times New Roman"/>
              <w:i/>
              <w:lang w:val="id-ID" w:eastAsia="id-ID"/>
            </w:rPr>
          </w:rPrChange>
        </w:rPr>
      </w:pPr>
      <w:bookmarkStart w:id="184" w:name="_Toc23880336"/>
      <w:r w:rsidRPr="0033182C">
        <w:rPr>
          <w:rFonts w:eastAsia="Times New Roman" w:cs="Times New Roman"/>
          <w:i/>
          <w:lang w:val="id-ID" w:eastAsia="id-ID"/>
        </w:rPr>
        <w:t>Control Rule Base</w:t>
      </w:r>
      <w:bookmarkEnd w:id="184"/>
      <w:r w:rsidR="003138CC" w:rsidRPr="0033182C">
        <w:rPr>
          <w:rFonts w:eastAsia="Times New Roman" w:cs="Times New Roman"/>
          <w:i/>
          <w:lang w:val="en-ID" w:eastAsia="id-ID"/>
        </w:rPr>
        <w:t xml:space="preserve"> </w:t>
      </w:r>
    </w:p>
    <w:p w14:paraId="10D73EC5" w14:textId="15D97D9A"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del w:id="185"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del w:id="186"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del w:id="187"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188" w:name="_Toc23880337"/>
      <w:r w:rsidRPr="0033182C">
        <w:rPr>
          <w:rFonts w:cs="Times New Roman"/>
          <w:i/>
        </w:rPr>
        <w:t>Defuzzifikasi</w:t>
      </w:r>
      <w:bookmarkEnd w:id="188"/>
    </w:p>
    <w:p w14:paraId="20E60314" w14:textId="44955B2E"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del w:id="189" w:author="Windows User" w:date="2019-09-14T03:53:00Z">
        <w:r w:rsidRPr="0033182C" w:rsidDel="00451BA0">
          <w:rPr>
            <w:rStyle w:val="a"/>
            <w:rFonts w:cs="Times New Roman"/>
            <w:szCs w:val="24"/>
          </w:rPr>
          <w:delText>fuzzy</w:delText>
        </w:r>
      </w:del>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melalui rumus </w:t>
      </w:r>
      <w:r w:rsidR="00E62E11" w:rsidRPr="0033182C">
        <w:rPr>
          <w:rStyle w:val="a"/>
          <w:rFonts w:cs="Times New Roman"/>
          <w:szCs w:val="24"/>
          <w:lang w:val="en-ID"/>
        </w:rPr>
        <w:t xml:space="preserve">(1). </w:t>
      </w:r>
    </w:p>
    <w:p w14:paraId="3310C89E" w14:textId="77777777" w:rsidR="004D1A29" w:rsidRPr="0033182C" w:rsidRDefault="00442A4D"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190"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190"/>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31A14F79" w:rsidR="003D32D4" w:rsidRPr="0033182C" w:rsidRDefault="007700B3" w:rsidP="007700B3">
      <w:pPr>
        <w:pStyle w:val="Caption"/>
        <w:jc w:val="center"/>
        <w:rPr>
          <w:rFonts w:cs="Times New Roman"/>
          <w:i w:val="0"/>
          <w:color w:val="auto"/>
          <w:sz w:val="22"/>
        </w:rPr>
      </w:pPr>
      <w:bookmarkStart w:id="191" w:name="_Toc2388023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del w:id="192" w:author="Windows User" w:date="2019-09-18T14:43:00Z">
        <w:r w:rsidR="00F25887" w:rsidRPr="0033182C" w:rsidDel="007F4597">
          <w:rPr>
            <w:rFonts w:cs="Times New Roman"/>
            <w:i w:val="0"/>
            <w:color w:val="auto"/>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color w:val="auto"/>
            <w:sz w:val="22"/>
          </w:rPr>
          <w:fldChar w:fldCharType="separate"/>
        </w:r>
        <w:r w:rsidR="00F25887" w:rsidRPr="0033182C" w:rsidDel="007F4597">
          <w:rPr>
            <w:rFonts w:cs="Times New Roman"/>
            <w:i w:val="0"/>
            <w:noProof/>
            <w:color w:val="auto"/>
            <w:sz w:val="22"/>
          </w:rPr>
          <w:delText>2</w:delText>
        </w:r>
        <w:r w:rsidR="00F25887" w:rsidRPr="0033182C" w:rsidDel="007F4597">
          <w:rPr>
            <w:rFonts w:cs="Times New Roman"/>
            <w:i w:val="0"/>
            <w:color w:val="auto"/>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color w:val="auto"/>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color w:val="auto"/>
            <w:sz w:val="22"/>
          </w:rPr>
          <w:fldChar w:fldCharType="separate"/>
        </w:r>
        <w:r w:rsidR="00F25887" w:rsidRPr="0033182C" w:rsidDel="007F4597">
          <w:rPr>
            <w:rFonts w:cs="Times New Roman"/>
            <w:i w:val="0"/>
            <w:noProof/>
            <w:color w:val="auto"/>
            <w:sz w:val="22"/>
          </w:rPr>
          <w:delText>1</w:delText>
        </w:r>
        <w:r w:rsidR="00F25887" w:rsidRPr="0033182C" w:rsidDel="007F4597">
          <w:rPr>
            <w:rFonts w:cs="Times New Roman"/>
            <w:i w:val="0"/>
            <w:color w:val="auto"/>
            <w:sz w:val="22"/>
          </w:rPr>
          <w:fldChar w:fldCharType="end"/>
        </w:r>
      </w:del>
      <w:r w:rsidRPr="0033182C">
        <w:rPr>
          <w:rFonts w:cs="Times New Roman"/>
          <w:i w:val="0"/>
          <w:color w:val="auto"/>
          <w:sz w:val="22"/>
        </w:rPr>
        <w:t xml:space="preserve"> skema PID</w:t>
      </w:r>
      <w:bookmarkEnd w:id="191"/>
    </w:p>
    <w:p w14:paraId="1734564F" w14:textId="4F86CC4A"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del w:id="193" w:author="nova" w:date="2019-09-02T07:40:00Z">
        <w:r w:rsidRPr="0033182C" w:rsidDel="00D129FC">
          <w:rPr>
            <w:rFonts w:cs="Times New Roman"/>
            <w:lang w:val="en-ID"/>
          </w:rPr>
          <w:delText>skema diatas</w:delText>
        </w:r>
      </w:del>
      <w:ins w:id="194" w:author="nova" w:date="2019-09-02T07:40:00Z">
        <w:r w:rsidR="00D129FC" w:rsidRPr="0033182C">
          <w:rPr>
            <w:rFonts w:cs="Times New Roman"/>
            <w:lang w:val="en-ID"/>
          </w:rPr>
          <w:t>2.1</w:t>
        </w:r>
      </w:ins>
      <w:r w:rsidRPr="0033182C">
        <w:rPr>
          <w:rFonts w:cs="Times New Roman"/>
          <w:lang w:val="en-ID"/>
        </w:rPr>
        <w:t xml:space="preserve"> menjelaskan nilai </w:t>
      </w:r>
      <w:ins w:id="195" w:author="Windows User" w:date="2019-09-14T05:00:00Z">
        <w:r w:rsidR="000E6B92" w:rsidRPr="0033182C">
          <w:rPr>
            <w:rFonts w:cs="Times New Roman"/>
            <w:i/>
            <w:lang w:val="en-ID"/>
            <w:rPrChange w:id="196" w:author="Windows User" w:date="2019-09-14T05:00:00Z">
              <w:rPr>
                <w:rFonts w:cs="Times New Roman"/>
                <w:lang w:val="en-ID"/>
              </w:rPr>
            </w:rPrChange>
          </w:rPr>
          <w:t>setpoint</w:t>
        </w:r>
      </w:ins>
      <w:commentRangeStart w:id="197"/>
      <w:del w:id="198" w:author="Windows User" w:date="2019-09-14T05:00:00Z">
        <w:r w:rsidRPr="0033182C" w:rsidDel="000E6B92">
          <w:rPr>
            <w:rFonts w:cs="Times New Roman"/>
            <w:lang w:val="en-ID"/>
          </w:rPr>
          <w:delText>SP</w:delText>
        </w:r>
      </w:del>
      <w:commentRangeEnd w:id="197"/>
      <w:r w:rsidR="00D129FC" w:rsidRPr="0033182C">
        <w:rPr>
          <w:rStyle w:val="CommentReference"/>
          <w:rFonts w:cs="Times New Roman"/>
        </w:rPr>
        <w:commentReference w:id="197"/>
      </w:r>
      <w:r w:rsidRPr="0033182C">
        <w:rPr>
          <w:rFonts w:cs="Times New Roman"/>
          <w:lang w:val="en-ID"/>
        </w:rPr>
        <w:t xml:space="preserve"> yaitu nilai setpoint diproses dengan langkah awal mencari nilai error dari selisih </w:t>
      </w:r>
      <w:ins w:id="199" w:author="Windows User" w:date="2019-09-14T05:00:00Z">
        <w:r w:rsidR="000E6B92" w:rsidRPr="0033182C">
          <w:rPr>
            <w:rFonts w:cs="Times New Roman"/>
            <w:i/>
            <w:lang w:val="en-ID"/>
          </w:rPr>
          <w:t>setpoint</w:t>
        </w:r>
      </w:ins>
      <w:del w:id="200" w:author="Windows User" w:date="2019-09-14T05:00:00Z">
        <w:r w:rsidRPr="0033182C" w:rsidDel="000E6B92">
          <w:rPr>
            <w:rFonts w:cs="Times New Roman"/>
            <w:lang w:val="en-ID"/>
          </w:rPr>
          <w:delText>SP</w:delText>
        </w:r>
      </w:del>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del w:id="201" w:author="nova" w:date="2019-09-02T07:41:00Z">
        <w:r w:rsidR="00E62E11" w:rsidRPr="0033182C" w:rsidDel="00D129FC">
          <w:rPr>
            <w:rFonts w:cs="Times New Roman"/>
            <w:lang w:val="en-ID"/>
          </w:rPr>
          <w:delText>rumus (2)</w:delText>
        </w:r>
      </w:del>
      <w:ins w:id="202" w:author="nova" w:date="2019-09-02T07:41:00Z">
        <w:r w:rsidR="00D129FC" w:rsidRPr="0033182C">
          <w:rPr>
            <w:rFonts w:cs="Times New Roman"/>
          </w:rPr>
          <w:t xml:space="preserve"> </w:t>
        </w:r>
      </w:ins>
      <w:ins w:id="203" w:author="nova" w:date="2019-09-02T07:42:00Z">
        <w:r w:rsidR="00D129FC" w:rsidRPr="0033182C">
          <w:rPr>
            <w:rFonts w:cs="Times New Roman"/>
            <w:lang w:val="id-ID"/>
          </w:rPr>
          <w:t>P</w:t>
        </w:r>
      </w:ins>
      <w:ins w:id="204" w:author="nova" w:date="2019-09-02T07:41:00Z">
        <w:r w:rsidR="00D129FC" w:rsidRPr="0033182C">
          <w:rPr>
            <w:rFonts w:cs="Times New Roman"/>
          </w:rPr>
          <w:t>ersamaan</w:t>
        </w:r>
      </w:ins>
      <w:ins w:id="205" w:author="nova" w:date="2019-09-02T07:42:00Z">
        <w:r w:rsidR="00D129FC" w:rsidRPr="0033182C">
          <w:rPr>
            <w:rFonts w:cs="Times New Roman"/>
          </w:rPr>
          <w:t xml:space="preserve"> 2</w:t>
        </w:r>
      </w:ins>
      <w:r w:rsidR="00E62E11" w:rsidRPr="0033182C">
        <w:rPr>
          <w:rFonts w:cs="Times New Roman"/>
          <w:lang w:val="en-ID"/>
        </w:rPr>
        <w:t xml:space="preserve"> </w:t>
      </w:r>
      <w:del w:id="206" w:author="nova" w:date="2019-09-02T07:42:00Z">
        <w:r w:rsidR="006140CD" w:rsidRPr="0033182C" w:rsidDel="00D129FC">
          <w:rPr>
            <w:rFonts w:cs="Times New Roman"/>
            <w:lang w:val="id-ID"/>
          </w:rPr>
          <w:delText xml:space="preserve">berikut </w:delText>
        </w:r>
      </w:del>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ins w:id="207" w:author="nova" w:date="2019-09-02T07:42:00Z">
        <w:r w:rsidR="00D129FC" w:rsidRPr="0033182C">
          <w:rPr>
            <w:rFonts w:cs="Times New Roman"/>
            <w:lang w:val="en-ID"/>
          </w:rPr>
          <w:t xml:space="preserve"> </w:t>
        </w:r>
      </w:ins>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ins w:id="208" w:author="nova" w:date="2019-09-02T07:42:00Z">
        <w:r w:rsidR="00D129FC" w:rsidRPr="0033182C">
          <w:rPr>
            <w:rFonts w:cs="Times New Roman"/>
            <w:lang w:val="en-ID"/>
          </w:rPr>
          <w:t xml:space="preserve"> </w:t>
        </w:r>
      </w:ins>
      <w:r w:rsidRPr="0033182C">
        <w:rPr>
          <w:rFonts w:cs="Times New Roman"/>
          <w:lang w:val="en-ID"/>
        </w:rPr>
        <w:t>integral</w:t>
      </w:r>
      <w:ins w:id="209" w:author="nova" w:date="2019-09-02T07:42:00Z">
        <w:r w:rsidR="00D129FC" w:rsidRPr="0033182C">
          <w:rPr>
            <w:rFonts w:cs="Times New Roman"/>
            <w:lang w:val="en-ID"/>
          </w:rPr>
          <w:t>,</w:t>
        </w:r>
      </w:ins>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33A3F8B9" w:rsidR="005E1D23" w:rsidRPr="0033182C" w:rsidRDefault="005E1D23" w:rsidP="005E1D23">
      <w:pPr>
        <w:pStyle w:val="Caption"/>
        <w:keepNext/>
        <w:jc w:val="center"/>
        <w:rPr>
          <w:rFonts w:cs="Times New Roman"/>
          <w:i w:val="0"/>
          <w:color w:val="auto"/>
          <w:sz w:val="22"/>
        </w:rPr>
      </w:pPr>
      <w:bookmarkStart w:id="210"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del w:id="211" w:author="Windows User" w:date="2019-09-18T15:48:00Z">
        <w:r w:rsidR="007E74B5" w:rsidRPr="0033182C" w:rsidDel="00F10288">
          <w:rPr>
            <w:rFonts w:cs="Times New Roman"/>
            <w:i w:val="0"/>
            <w:color w:val="auto"/>
            <w:sz w:val="22"/>
          </w:rPr>
          <w:fldChar w:fldCharType="begin"/>
        </w:r>
        <w:r w:rsidR="007E74B5" w:rsidRPr="0033182C" w:rsidDel="00F10288">
          <w:rPr>
            <w:rFonts w:cs="Times New Roman"/>
            <w:i w:val="0"/>
            <w:color w:val="auto"/>
            <w:sz w:val="22"/>
          </w:rPr>
          <w:delInstrText xml:space="preserve"> STYLEREF 1 \s </w:delInstrText>
        </w:r>
        <w:r w:rsidR="007E74B5" w:rsidRPr="0033182C" w:rsidDel="00F10288">
          <w:rPr>
            <w:rFonts w:cs="Times New Roman"/>
            <w:i w:val="0"/>
            <w:color w:val="auto"/>
            <w:sz w:val="22"/>
          </w:rPr>
          <w:fldChar w:fldCharType="separate"/>
        </w:r>
        <w:r w:rsidR="007E74B5" w:rsidRPr="0033182C" w:rsidDel="00F10288">
          <w:rPr>
            <w:rFonts w:cs="Times New Roman"/>
            <w:i w:val="0"/>
            <w:noProof/>
            <w:color w:val="auto"/>
            <w:sz w:val="22"/>
          </w:rPr>
          <w:delText>2</w:delText>
        </w:r>
        <w:r w:rsidR="007E74B5" w:rsidRPr="0033182C" w:rsidDel="00F10288">
          <w:rPr>
            <w:rFonts w:cs="Times New Roman"/>
            <w:i w:val="0"/>
            <w:color w:val="auto"/>
            <w:sz w:val="22"/>
          </w:rPr>
          <w:fldChar w:fldCharType="end"/>
        </w:r>
        <w:r w:rsidR="007E74B5" w:rsidRPr="0033182C" w:rsidDel="00F10288">
          <w:rPr>
            <w:rFonts w:cs="Times New Roman"/>
            <w:i w:val="0"/>
            <w:color w:val="auto"/>
            <w:sz w:val="22"/>
          </w:rPr>
          <w:delText>.</w:delText>
        </w:r>
        <w:r w:rsidR="007E74B5" w:rsidRPr="0033182C" w:rsidDel="00F10288">
          <w:rPr>
            <w:rFonts w:cs="Times New Roman"/>
            <w:i w:val="0"/>
            <w:color w:val="auto"/>
            <w:sz w:val="22"/>
          </w:rPr>
          <w:fldChar w:fldCharType="begin"/>
        </w:r>
        <w:r w:rsidR="007E74B5" w:rsidRPr="0033182C" w:rsidDel="00F10288">
          <w:rPr>
            <w:rFonts w:cs="Times New Roman"/>
            <w:i w:val="0"/>
            <w:color w:val="auto"/>
            <w:sz w:val="22"/>
          </w:rPr>
          <w:delInstrText xml:space="preserve"> SEQ Tabel \* ARABIC \s 1 </w:delInstrText>
        </w:r>
        <w:r w:rsidR="007E74B5" w:rsidRPr="0033182C" w:rsidDel="00F10288">
          <w:rPr>
            <w:rFonts w:cs="Times New Roman"/>
            <w:i w:val="0"/>
            <w:color w:val="auto"/>
            <w:sz w:val="22"/>
          </w:rPr>
          <w:fldChar w:fldCharType="separate"/>
        </w:r>
        <w:r w:rsidR="007E74B5" w:rsidRPr="0033182C" w:rsidDel="00F10288">
          <w:rPr>
            <w:rFonts w:cs="Times New Roman"/>
            <w:i w:val="0"/>
            <w:noProof/>
            <w:color w:val="auto"/>
            <w:sz w:val="22"/>
          </w:rPr>
          <w:delText>1</w:delText>
        </w:r>
        <w:r w:rsidR="007E74B5" w:rsidRPr="0033182C" w:rsidDel="00F10288">
          <w:rPr>
            <w:rFonts w:cs="Times New Roman"/>
            <w:i w:val="0"/>
            <w:color w:val="auto"/>
            <w:sz w:val="22"/>
          </w:rPr>
          <w:fldChar w:fldCharType="end"/>
        </w:r>
      </w:del>
      <w:r w:rsidRPr="0033182C">
        <w:rPr>
          <w:rFonts w:cs="Times New Roman"/>
          <w:i w:val="0"/>
          <w:color w:val="auto"/>
          <w:sz w:val="22"/>
        </w:rPr>
        <w:t xml:space="preserve"> Karakteristik PID</w:t>
      </w:r>
      <w:bookmarkEnd w:id="21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212" w:name="_Toc23880339"/>
      <w:r w:rsidRPr="0033182C">
        <w:rPr>
          <w:rFonts w:cs="Times New Roman"/>
          <w:lang w:val="en-ID"/>
        </w:rPr>
        <w:lastRenderedPageBreak/>
        <w:t>Database</w:t>
      </w:r>
      <w:bookmarkEnd w:id="212"/>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213" w:name="_Toc23880340"/>
      <w:r w:rsidRPr="0033182C">
        <w:rPr>
          <w:rFonts w:cs="Times New Roman"/>
          <w:lang w:val="en-ID"/>
        </w:rPr>
        <w:t>Bahasa Pemrograman</w:t>
      </w:r>
      <w:bookmarkEnd w:id="213"/>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214" w:name="_Toc23880341"/>
      <w:r w:rsidRPr="0033182C">
        <w:rPr>
          <w:rFonts w:cs="Times New Roman"/>
        </w:rPr>
        <w:t>I</w:t>
      </w:r>
      <w:r w:rsidR="00590788" w:rsidRPr="0033182C">
        <w:rPr>
          <w:rFonts w:cs="Times New Roman"/>
        </w:rPr>
        <w:t>nternet of Things (IO</w:t>
      </w:r>
      <w:r w:rsidRPr="0033182C">
        <w:rPr>
          <w:rFonts w:cs="Times New Roman"/>
        </w:rPr>
        <w:t>T)</w:t>
      </w:r>
      <w:bookmarkEnd w:id="214"/>
    </w:p>
    <w:p w14:paraId="72B2F235" w14:textId="1EA5AD75" w:rsidR="00AF52C3" w:rsidRPr="0033182C" w:rsidRDefault="00590788" w:rsidP="00590788">
      <w:pPr>
        <w:autoSpaceDE w:val="0"/>
        <w:autoSpaceDN w:val="0"/>
        <w:adjustRightInd w:val="0"/>
        <w:spacing w:after="0" w:line="276" w:lineRule="auto"/>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6B2DBCC1" w:rsidR="00590788" w:rsidRPr="0033182C" w:rsidRDefault="00590788" w:rsidP="00590788">
      <w:pPr>
        <w:autoSpaceDE w:val="0"/>
        <w:autoSpaceDN w:val="0"/>
        <w:adjustRightInd w:val="0"/>
        <w:spacing w:after="0" w:line="276" w:lineRule="auto"/>
        <w:ind w:firstLine="567"/>
        <w:rPr>
          <w:rFonts w:cs="Times New Roman"/>
          <w:iCs/>
          <w:szCs w:val="24"/>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215" w:name="_Toc23880342"/>
      <w:r w:rsidRPr="0033182C">
        <w:lastRenderedPageBreak/>
        <w:t>METODOLOGI PENELITIAN</w:t>
      </w:r>
      <w:bookmarkEnd w:id="215"/>
    </w:p>
    <w:p w14:paraId="74E18B3A" w14:textId="18ABF93D" w:rsidR="00AF52C3" w:rsidRPr="0033182C" w:rsidRDefault="00AF52C3" w:rsidP="00AF52C3">
      <w:pPr>
        <w:rPr>
          <w:rFonts w:cs="Times New Roman"/>
        </w:rPr>
      </w:pPr>
    </w:p>
    <w:p w14:paraId="7E188AE9" w14:textId="4369C9FC" w:rsidR="00AF52C3" w:rsidRPr="0033182C" w:rsidRDefault="00AF52C3" w:rsidP="00AF52C3">
      <w:pPr>
        <w:ind w:firstLine="567"/>
        <w:rPr>
          <w:rFonts w:cs="Times New Roman"/>
          <w:sz w:val="28"/>
          <w:szCs w:val="26"/>
        </w:rPr>
      </w:pPr>
      <w:r w:rsidRPr="0033182C">
        <w:rPr>
          <w:rFonts w:cs="Times New Roman"/>
        </w:rPr>
        <w:t>Bab ini menggambarkan tentang penelitian yang akan dilakukan untuk menjawab rumusan masalah sehingga dapat mewujudkan tujuan sebenarnya dari penelitian. Pada metodologi penelitian akan dijelaskan tentang</w:t>
      </w:r>
      <w:del w:id="216" w:author="Windows User" w:date="2019-09-18T14:43:00Z">
        <w:r w:rsidRPr="0033182C" w:rsidDel="007F4597">
          <w:rPr>
            <w:rFonts w:cs="Times New Roman"/>
          </w:rPr>
          <w:delText xml:space="preserve"> jenis penelitian,</w:delText>
        </w:r>
      </w:del>
      <w:r w:rsidRPr="0033182C">
        <w:rPr>
          <w:rFonts w:cs="Times New Roman"/>
        </w:rPr>
        <w:t xml:space="preserve"> tempat dan waktu penelitian serta tahapan dari penelitian. </w:t>
      </w:r>
    </w:p>
    <w:p w14:paraId="3635BF75" w14:textId="52660DF6" w:rsidR="00F87440" w:rsidRPr="0033182C" w:rsidRDefault="00F87440" w:rsidP="00D66FBD">
      <w:pPr>
        <w:pStyle w:val="Heading2"/>
        <w:rPr>
          <w:rFonts w:cs="Times New Roman"/>
        </w:rPr>
      </w:pPr>
      <w:bookmarkStart w:id="217" w:name="_Toc23880343"/>
      <w:r w:rsidRPr="0033182C">
        <w:rPr>
          <w:rFonts w:cs="Times New Roman"/>
        </w:rPr>
        <w:t>Objek Penelitian</w:t>
      </w:r>
      <w:bookmarkEnd w:id="217"/>
    </w:p>
    <w:p w14:paraId="46FEB469" w14:textId="3D7D9CBE" w:rsidR="00F87440" w:rsidRPr="0033182C" w:rsidDel="008A4F0B" w:rsidRDefault="00F87440" w:rsidP="00F87440">
      <w:pPr>
        <w:ind w:left="-9" w:firstLine="576"/>
        <w:rPr>
          <w:del w:id="218" w:author="Windows User" w:date="2019-09-14T04:20:00Z"/>
          <w:rFonts w:cs="Times New Roman"/>
          <w:szCs w:val="24"/>
        </w:rPr>
      </w:pPr>
      <w:r w:rsidRPr="0033182C">
        <w:rPr>
          <w:rFonts w:cs="Times New Roman"/>
          <w:szCs w:val="24"/>
        </w:rPr>
        <w:t>Objek pe</w:t>
      </w:r>
      <w:r w:rsidR="00F83783" w:rsidRPr="0033182C">
        <w:rPr>
          <w:rFonts w:cs="Times New Roman"/>
          <w:szCs w:val="24"/>
        </w:rPr>
        <w:t xml:space="preserve">nelitian merupakan </w:t>
      </w:r>
      <w:del w:id="219" w:author="Windows User" w:date="2019-09-18T14:52:00Z">
        <w:r w:rsidR="00F83783" w:rsidRPr="0033182C" w:rsidDel="00E43694">
          <w:rPr>
            <w:rFonts w:cs="Times New Roman"/>
            <w:szCs w:val="24"/>
          </w:rPr>
          <w:delText xml:space="preserve">panel surya </w:delText>
        </w:r>
        <w:r w:rsidRPr="0033182C" w:rsidDel="00E43694">
          <w:rPr>
            <w:rFonts w:cs="Times New Roman"/>
            <w:szCs w:val="24"/>
          </w:rPr>
          <w:delText xml:space="preserve">yang </w:delText>
        </w:r>
        <w:r w:rsidR="007705DF" w:rsidRPr="0033182C" w:rsidDel="00E43694">
          <w:rPr>
            <w:rFonts w:cs="Times New Roman"/>
            <w:szCs w:val="24"/>
          </w:rPr>
          <w:delText>memiliki</w:delText>
        </w:r>
        <w:r w:rsidR="002104D0" w:rsidRPr="0033182C" w:rsidDel="00E43694">
          <w:rPr>
            <w:rFonts w:cs="Times New Roman"/>
            <w:i/>
            <w:szCs w:val="24"/>
          </w:rPr>
          <w:delText xml:space="preserve"> </w:delText>
        </w:r>
      </w:del>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ins w:id="220" w:author="Windows User" w:date="2019-09-18T14:52:00Z">
        <w:r w:rsidR="00E43694" w:rsidRPr="0033182C">
          <w:rPr>
            <w:rFonts w:cs="Times New Roman"/>
            <w:szCs w:val="24"/>
          </w:rPr>
          <w:t xml:space="preserve">metode </w:t>
        </w:r>
      </w:ins>
      <w:del w:id="221" w:author="Windows User" w:date="2019-09-14T03:53:00Z">
        <w:r w:rsidR="002104D0" w:rsidRPr="0033182C" w:rsidDel="00451BA0">
          <w:rPr>
            <w:rFonts w:cs="Times New Roman"/>
            <w:i/>
            <w:szCs w:val="24"/>
            <w:rPrChange w:id="222" w:author="Windows User" w:date="2019-09-14T04:19:00Z">
              <w:rPr>
                <w:rFonts w:cs="Times New Roman"/>
                <w:szCs w:val="24"/>
              </w:rPr>
            </w:rPrChange>
          </w:rPr>
          <w:delText>Fuzzy</w:delText>
        </w:r>
      </w:del>
      <w:r w:rsidR="00886455" w:rsidRPr="0033182C">
        <w:rPr>
          <w:rFonts w:cs="Times New Roman"/>
          <w:i/>
          <w:szCs w:val="24"/>
        </w:rPr>
        <w:t>Fuzyy</w:t>
      </w:r>
      <w:r w:rsidR="002104D0" w:rsidRPr="0033182C">
        <w:rPr>
          <w:rFonts w:cs="Times New Roman"/>
          <w:szCs w:val="24"/>
        </w:rPr>
        <w:t xml:space="preserve"> PID</w:t>
      </w:r>
      <w:del w:id="223" w:author="Windows User" w:date="2019-09-18T14:52:00Z">
        <w:r w:rsidR="002104D0" w:rsidRPr="0033182C" w:rsidDel="00E43694">
          <w:rPr>
            <w:rFonts w:cs="Times New Roman"/>
            <w:szCs w:val="24"/>
            <w:lang w:val="id-ID"/>
          </w:rPr>
          <w:delText xml:space="preserve"> dengan </w:delText>
        </w:r>
        <w:r w:rsidR="002104D0" w:rsidRPr="0033182C" w:rsidDel="00E43694">
          <w:rPr>
            <w:rFonts w:cs="Times New Roman"/>
            <w:i/>
            <w:szCs w:val="24"/>
          </w:rPr>
          <w:delText>solar tracker</w:delText>
        </w:r>
        <w:r w:rsidR="002104D0" w:rsidRPr="0033182C" w:rsidDel="00E43694">
          <w:rPr>
            <w:rFonts w:cs="Times New Roman"/>
            <w:szCs w:val="24"/>
          </w:rPr>
          <w:delText xml:space="preserve"> </w:delText>
        </w:r>
        <w:r w:rsidR="002104D0" w:rsidRPr="0033182C" w:rsidDel="00E43694">
          <w:rPr>
            <w:rFonts w:cs="Times New Roman"/>
            <w:szCs w:val="24"/>
            <w:lang w:val="id-ID"/>
          </w:rPr>
          <w:delText>tanpa</w:delText>
        </w:r>
        <w:r w:rsidR="002104D0" w:rsidRPr="0033182C" w:rsidDel="00E43694">
          <w:rPr>
            <w:rFonts w:cs="Times New Roman"/>
            <w:szCs w:val="24"/>
          </w:rPr>
          <w:delText xml:space="preserve"> dilengkapi </w:delText>
        </w:r>
      </w:del>
      <w:del w:id="224" w:author="Windows User" w:date="2019-09-14T03:53:00Z">
        <w:r w:rsidR="002104D0" w:rsidRPr="0033182C" w:rsidDel="00451BA0">
          <w:rPr>
            <w:rFonts w:cs="Times New Roman"/>
            <w:i/>
            <w:szCs w:val="24"/>
            <w:rPrChange w:id="225" w:author="Windows User" w:date="2019-09-14T04:19:00Z">
              <w:rPr>
                <w:rFonts w:cs="Times New Roman"/>
                <w:szCs w:val="24"/>
              </w:rPr>
            </w:rPrChange>
          </w:rPr>
          <w:delText>Fuzzy</w:delText>
        </w:r>
      </w:del>
      <w:del w:id="226" w:author="Windows User" w:date="2019-09-18T14:52:00Z">
        <w:r w:rsidR="002104D0" w:rsidRPr="0033182C" w:rsidDel="00E43694">
          <w:rPr>
            <w:rFonts w:cs="Times New Roman"/>
            <w:szCs w:val="24"/>
          </w:rPr>
          <w:delText xml:space="preserve"> PID</w:delText>
        </w:r>
      </w:del>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ins w:id="227" w:author="Windows User" w:date="2019-09-18T14:51:00Z">
        <w:r w:rsidR="002518E7" w:rsidRPr="0033182C">
          <w:rPr>
            <w:rFonts w:cs="Times New Roman"/>
            <w:szCs w:val="24"/>
          </w:rPr>
          <w:t xml:space="preserve"> </w:t>
        </w:r>
      </w:ins>
      <w:r w:rsidRPr="0033182C">
        <w:rPr>
          <w:rFonts w:cs="Times New Roman"/>
          <w:szCs w:val="24"/>
        </w:rPr>
        <w:t>yang asli</w:t>
      </w:r>
      <w:ins w:id="228" w:author="Windows User" w:date="2019-09-18T14:53:00Z">
        <w:r w:rsidR="00E43694" w:rsidRPr="0033182C">
          <w:rPr>
            <w:rFonts w:cs="Times New Roman"/>
            <w:szCs w:val="24"/>
          </w:rPr>
          <w:t xml:space="preserve"> untuk</w:t>
        </w:r>
      </w:ins>
      <w:del w:id="229" w:author="Windows User" w:date="2019-09-18T14:53:00Z">
        <w:r w:rsidRPr="0033182C" w:rsidDel="00E43694">
          <w:rPr>
            <w:rFonts w:cs="Times New Roman"/>
            <w:szCs w:val="24"/>
          </w:rPr>
          <w:delText>. Penelitian ini</w:delText>
        </w:r>
      </w:del>
      <w:r w:rsidRPr="0033182C">
        <w:rPr>
          <w:rFonts w:cs="Times New Roman"/>
          <w:szCs w:val="24"/>
        </w:rPr>
        <w:t xml:space="preserve"> menganalisa pengaruh </w:t>
      </w:r>
      <w:r w:rsidR="002518E7" w:rsidRPr="0033182C">
        <w:rPr>
          <w:rFonts w:cs="Times New Roman"/>
          <w:szCs w:val="24"/>
        </w:rPr>
        <w:t>respon terhadap penerimaan cahaya matahari</w:t>
      </w:r>
      <w:ins w:id="230" w:author="Windows User" w:date="2019-09-18T14:51:00Z">
        <w:r w:rsidR="00E43694" w:rsidRPr="0033182C">
          <w:rPr>
            <w:rFonts w:cs="Times New Roman"/>
            <w:szCs w:val="24"/>
          </w:rPr>
          <w:t xml:space="preserve"> jika menggunakan metode </w:t>
        </w:r>
      </w:ins>
      <w:r w:rsidR="00886455" w:rsidRPr="0033182C">
        <w:rPr>
          <w:rFonts w:cs="Times New Roman"/>
          <w:i/>
          <w:szCs w:val="24"/>
        </w:rPr>
        <w:t>Fuzyy</w:t>
      </w:r>
      <w:ins w:id="231" w:author="Windows User" w:date="2019-09-18T14:51:00Z">
        <w:r w:rsidR="00E43694" w:rsidRPr="0033182C">
          <w:rPr>
            <w:rFonts w:cs="Times New Roman"/>
            <w:i/>
            <w:szCs w:val="24"/>
          </w:rPr>
          <w:t xml:space="preserve"> </w:t>
        </w:r>
        <w:r w:rsidR="00E43694" w:rsidRPr="0033182C">
          <w:rPr>
            <w:rFonts w:cs="Times New Roman"/>
            <w:szCs w:val="24"/>
          </w:rPr>
          <w:t>dan PID</w:t>
        </w:r>
      </w:ins>
      <w:r w:rsidR="00104458" w:rsidRPr="0033182C">
        <w:rPr>
          <w:rFonts w:cs="Times New Roman"/>
          <w:szCs w:val="24"/>
        </w:rPr>
        <w:t xml:space="preserve"> yang dapat di monitoring melalui web</w:t>
      </w:r>
      <w:del w:id="232" w:author="Windows User" w:date="2019-09-14T04:26:00Z">
        <w:r w:rsidR="00104458" w:rsidRPr="0033182C" w:rsidDel="008059A9">
          <w:rPr>
            <w:rFonts w:cs="Times New Roman"/>
            <w:szCs w:val="24"/>
          </w:rPr>
          <w:delText xml:space="preserve">. </w:delText>
        </w:r>
        <w:r w:rsidR="0046629A" w:rsidRPr="0033182C" w:rsidDel="008059A9">
          <w:rPr>
            <w:rFonts w:cs="Times New Roman"/>
            <w:szCs w:val="24"/>
          </w:rPr>
          <w:delText xml:space="preserve">Monitoring ini dilakukan untuk meneliti metode mana yang lebih efektif antara  </w:delText>
        </w:r>
        <w:r w:rsidR="0046629A" w:rsidRPr="0033182C" w:rsidDel="008059A9">
          <w:rPr>
            <w:rFonts w:cs="Times New Roman"/>
            <w:i/>
            <w:szCs w:val="24"/>
          </w:rPr>
          <w:delText>solar tracker</w:delText>
        </w:r>
        <w:r w:rsidR="0046629A" w:rsidRPr="0033182C" w:rsidDel="008059A9">
          <w:rPr>
            <w:rFonts w:cs="Times New Roman"/>
            <w:szCs w:val="24"/>
          </w:rPr>
          <w:delText xml:space="preserve"> yang dilengkapi </w:delText>
        </w:r>
      </w:del>
      <w:del w:id="233" w:author="Windows User" w:date="2019-09-14T03:53:00Z">
        <w:r w:rsidR="0046629A" w:rsidRPr="0033182C" w:rsidDel="00451BA0">
          <w:rPr>
            <w:rFonts w:cs="Times New Roman"/>
            <w:i/>
            <w:szCs w:val="24"/>
            <w:rPrChange w:id="234" w:author="Windows User" w:date="2019-09-14T04:19:00Z">
              <w:rPr>
                <w:rFonts w:cs="Times New Roman"/>
                <w:szCs w:val="24"/>
              </w:rPr>
            </w:rPrChange>
          </w:rPr>
          <w:delText>Fuzzy</w:delText>
        </w:r>
      </w:del>
      <w:del w:id="235" w:author="Windows User" w:date="2019-09-14T04:26:00Z">
        <w:r w:rsidR="0046629A" w:rsidRPr="0033182C" w:rsidDel="008059A9">
          <w:rPr>
            <w:rFonts w:cs="Times New Roman"/>
            <w:szCs w:val="24"/>
          </w:rPr>
          <w:delText xml:space="preserve"> PID</w:delText>
        </w:r>
        <w:r w:rsidR="002104D0" w:rsidRPr="0033182C" w:rsidDel="008059A9">
          <w:rPr>
            <w:rFonts w:cs="Times New Roman"/>
            <w:szCs w:val="24"/>
            <w:lang w:val="id-ID"/>
          </w:rPr>
          <w:delText xml:space="preserve"> dengan </w:delText>
        </w:r>
        <w:r w:rsidR="002104D0" w:rsidRPr="0033182C" w:rsidDel="008059A9">
          <w:rPr>
            <w:rFonts w:cs="Times New Roman"/>
            <w:i/>
            <w:szCs w:val="24"/>
          </w:rPr>
          <w:delText>solar tracker</w:delText>
        </w:r>
        <w:r w:rsidR="002104D0" w:rsidRPr="0033182C" w:rsidDel="008059A9">
          <w:rPr>
            <w:rFonts w:cs="Times New Roman"/>
            <w:szCs w:val="24"/>
          </w:rPr>
          <w:delText xml:space="preserve"> </w:delText>
        </w:r>
        <w:r w:rsidR="002104D0" w:rsidRPr="0033182C" w:rsidDel="008059A9">
          <w:rPr>
            <w:rFonts w:cs="Times New Roman"/>
            <w:szCs w:val="24"/>
            <w:lang w:val="id-ID"/>
          </w:rPr>
          <w:delText>tanpa</w:delText>
        </w:r>
        <w:r w:rsidR="002104D0" w:rsidRPr="0033182C" w:rsidDel="008059A9">
          <w:rPr>
            <w:rFonts w:cs="Times New Roman"/>
            <w:szCs w:val="24"/>
          </w:rPr>
          <w:delText xml:space="preserve"> dilengkapi </w:delText>
        </w:r>
      </w:del>
      <w:del w:id="236" w:author="Windows User" w:date="2019-09-14T03:53:00Z">
        <w:r w:rsidR="002104D0" w:rsidRPr="0033182C" w:rsidDel="00451BA0">
          <w:rPr>
            <w:rFonts w:cs="Times New Roman"/>
            <w:i/>
            <w:szCs w:val="24"/>
            <w:rPrChange w:id="237" w:author="Windows User" w:date="2019-09-14T04:19:00Z">
              <w:rPr>
                <w:rFonts w:cs="Times New Roman"/>
                <w:szCs w:val="24"/>
              </w:rPr>
            </w:rPrChange>
          </w:rPr>
          <w:delText>Fuzzy</w:delText>
        </w:r>
      </w:del>
      <w:del w:id="238" w:author="Windows User" w:date="2019-09-14T04:26:00Z">
        <w:r w:rsidR="002104D0" w:rsidRPr="0033182C" w:rsidDel="008059A9">
          <w:rPr>
            <w:rFonts w:cs="Times New Roman"/>
            <w:szCs w:val="24"/>
          </w:rPr>
          <w:delText xml:space="preserve"> PID</w:delText>
        </w:r>
        <w:r w:rsidR="0046629A" w:rsidRPr="0033182C" w:rsidDel="008059A9">
          <w:rPr>
            <w:rFonts w:cs="Times New Roman"/>
            <w:szCs w:val="24"/>
          </w:rPr>
          <w:delText>.</w:delText>
        </w:r>
      </w:del>
    </w:p>
    <w:p w14:paraId="345BEFDF" w14:textId="080CA7FB" w:rsidR="00F87440" w:rsidRPr="0033182C" w:rsidDel="008A4F0B" w:rsidRDefault="00F87440">
      <w:pPr>
        <w:pStyle w:val="Heading2"/>
        <w:ind w:left="0" w:firstLine="0"/>
        <w:rPr>
          <w:del w:id="239" w:author="Windows User" w:date="2019-09-14T04:20:00Z"/>
          <w:rFonts w:cs="Times New Roman"/>
        </w:rPr>
        <w:pPrChange w:id="240" w:author="Windows User" w:date="2019-09-14T04:20:00Z">
          <w:pPr>
            <w:pStyle w:val="Heading2"/>
          </w:pPr>
        </w:pPrChange>
      </w:pPr>
      <w:del w:id="241" w:author="Windows User" w:date="2019-09-14T04:20:00Z">
        <w:r w:rsidRPr="0033182C" w:rsidDel="008A4F0B">
          <w:rPr>
            <w:rFonts w:cs="Times New Roman"/>
          </w:rPr>
          <w:delText>Tempat dan Waktu Penelitian</w:delText>
        </w:r>
      </w:del>
    </w:p>
    <w:p w14:paraId="759A2977" w14:textId="4FE72A66" w:rsidR="00F87440" w:rsidRPr="0033182C" w:rsidRDefault="00F87440">
      <w:pPr>
        <w:ind w:left="-9" w:firstLine="576"/>
        <w:rPr>
          <w:ins w:id="242" w:author="Windows User" w:date="2019-09-18T14:00:00Z"/>
          <w:rFonts w:cs="Times New Roman"/>
          <w:szCs w:val="24"/>
        </w:rPr>
      </w:pPr>
      <w:del w:id="243" w:author="Windows User" w:date="2019-09-14T04:20:00Z">
        <w:r w:rsidRPr="0033182C" w:rsidDel="008A4F0B">
          <w:rPr>
            <w:rFonts w:cs="Times New Roman"/>
            <w:szCs w:val="24"/>
          </w:rPr>
          <w:delText>Tempat dilaksanakan penelitian yaitu di Universitas Jember. Waktu penelitian dilakukan selama dua bulan, dimulai bulan</w:delText>
        </w:r>
        <w:r w:rsidR="00104458" w:rsidRPr="0033182C" w:rsidDel="008A4F0B">
          <w:rPr>
            <w:rFonts w:cs="Times New Roman"/>
            <w:szCs w:val="24"/>
          </w:rPr>
          <w:delText xml:space="preserve"> April </w:delText>
        </w:r>
        <w:r w:rsidRPr="0033182C" w:rsidDel="008A4F0B">
          <w:rPr>
            <w:rFonts w:cs="Times New Roman"/>
            <w:szCs w:val="24"/>
          </w:rPr>
          <w:delText xml:space="preserve">sampai dengan bulan </w:delText>
        </w:r>
        <w:r w:rsidR="00104458" w:rsidRPr="0033182C" w:rsidDel="008A4F0B">
          <w:rPr>
            <w:rFonts w:cs="Times New Roman"/>
            <w:szCs w:val="24"/>
          </w:rPr>
          <w:delText>Mei</w:delText>
        </w:r>
        <w:r w:rsidRPr="0033182C" w:rsidDel="008A4F0B">
          <w:rPr>
            <w:rFonts w:cs="Times New Roman"/>
            <w:szCs w:val="24"/>
          </w:rPr>
          <w:delText xml:space="preserve"> 2019</w:delText>
        </w:r>
      </w:del>
      <w:r w:rsidRPr="0033182C">
        <w:rPr>
          <w:rFonts w:cs="Times New Roman"/>
          <w:szCs w:val="24"/>
        </w:rPr>
        <w:t>.</w:t>
      </w:r>
    </w:p>
    <w:p w14:paraId="72527AFF" w14:textId="3D8ECD8D" w:rsidR="008A5DE6" w:rsidRPr="0033182C" w:rsidRDefault="008A5DE6">
      <w:pPr>
        <w:pStyle w:val="Heading2"/>
        <w:ind w:left="284" w:hanging="284"/>
        <w:rPr>
          <w:ins w:id="244" w:author="Windows User" w:date="2019-09-18T14:02:00Z"/>
          <w:rFonts w:cs="Times New Roman"/>
        </w:rPr>
        <w:pPrChange w:id="245" w:author="Windows User" w:date="2019-09-18T14:00:00Z">
          <w:pPr>
            <w:ind w:left="-9" w:firstLine="576"/>
          </w:pPr>
        </w:pPrChange>
      </w:pPr>
      <w:bookmarkStart w:id="246" w:name="_Toc23880344"/>
      <w:ins w:id="247" w:author="Windows User" w:date="2019-09-18T14:00:00Z">
        <w:r w:rsidRPr="0033182C">
          <w:rPr>
            <w:rFonts w:cs="Times New Roman"/>
          </w:rPr>
          <w:t>Tempat dan Waktu Penelitian</w:t>
        </w:r>
      </w:ins>
      <w:bookmarkEnd w:id="246"/>
    </w:p>
    <w:p w14:paraId="2A70769C" w14:textId="59E7CCA2" w:rsidR="008A5DE6" w:rsidRPr="0033182C" w:rsidRDefault="008A5DE6">
      <w:pPr>
        <w:ind w:firstLine="357"/>
        <w:rPr>
          <w:rFonts w:cs="Times New Roman"/>
        </w:rPr>
        <w:pPrChange w:id="248" w:author="Windows User" w:date="2019-09-18T14:03:00Z">
          <w:pPr>
            <w:ind w:left="-9" w:firstLine="576"/>
          </w:pPr>
        </w:pPrChange>
      </w:pPr>
      <w:ins w:id="249" w:author="Windows User" w:date="2019-09-18T14:02:00Z">
        <w:r w:rsidRPr="0033182C">
          <w:rPr>
            <w:rFonts w:cs="Times New Roman"/>
          </w:rPr>
          <w:t>Penelitian ini dilakukan di U</w:t>
        </w:r>
      </w:ins>
      <w:ins w:id="250" w:author="Windows User" w:date="2019-09-18T14:03:00Z">
        <w:r w:rsidRPr="0033182C">
          <w:rPr>
            <w:rFonts w:cs="Times New Roman"/>
          </w:rPr>
          <w:t>niversitas Jember. Penelit</w:t>
        </w:r>
        <w:r w:rsidR="007F4597" w:rsidRPr="0033182C">
          <w:rPr>
            <w:rFonts w:cs="Times New Roman"/>
          </w:rPr>
          <w:t>ian dilakukan selama satu hari.</w:t>
        </w:r>
      </w:ins>
    </w:p>
    <w:p w14:paraId="67F38B08" w14:textId="638C2D8A" w:rsidR="00F87440" w:rsidRPr="0033182C" w:rsidRDefault="00C06B84" w:rsidP="00BA58BD">
      <w:pPr>
        <w:pStyle w:val="Heading2"/>
        <w:ind w:left="284" w:hanging="284"/>
        <w:rPr>
          <w:ins w:id="251" w:author="Windows User" w:date="2019-09-18T13:59:00Z"/>
          <w:rFonts w:cs="Times New Roman"/>
        </w:rPr>
      </w:pPr>
      <w:bookmarkStart w:id="252" w:name="_Toc23880345"/>
      <w:r w:rsidRPr="0033182C">
        <w:rPr>
          <w:rFonts w:cs="Times New Roman"/>
        </w:rPr>
        <w:t>Tahapan Penelitian</w:t>
      </w:r>
      <w:bookmarkEnd w:id="252"/>
    </w:p>
    <w:p w14:paraId="13BBFC40" w14:textId="15D2ABC2" w:rsidR="008A5DE6" w:rsidRPr="0033182C" w:rsidDel="008A5DE6" w:rsidRDefault="008A5DE6">
      <w:pPr>
        <w:rPr>
          <w:del w:id="253" w:author="Windows User" w:date="2019-09-18T14:00:00Z"/>
          <w:rFonts w:cs="Times New Roman"/>
        </w:rPr>
        <w:pPrChange w:id="254" w:author="Windows User" w:date="2019-09-18T13:59:00Z">
          <w:pPr>
            <w:pStyle w:val="Heading2"/>
          </w:pPr>
        </w:pPrChange>
      </w:pPr>
    </w:p>
    <w:p w14:paraId="145B1B56" w14:textId="61FE8C6F"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del w:id="255" w:author="Windows User" w:date="2019-09-14T04:27:00Z">
        <w:r w:rsidRPr="0033182C" w:rsidDel="008059A9">
          <w:rPr>
            <w:rFonts w:cs="Times New Roman"/>
            <w:szCs w:val="24"/>
          </w:rPr>
          <w:delText>pa</w:delText>
        </w:r>
        <w:r w:rsidR="00695D38" w:rsidRPr="0033182C" w:rsidDel="008059A9">
          <w:rPr>
            <w:rFonts w:cs="Times New Roman"/>
            <w:szCs w:val="24"/>
          </w:rPr>
          <w:delText xml:space="preserve">da </w:delText>
        </w:r>
      </w:del>
      <w:r w:rsidR="00695D38" w:rsidRPr="0033182C">
        <w:rPr>
          <w:rFonts w:cs="Times New Roman"/>
          <w:szCs w:val="24"/>
        </w:rPr>
        <w:t>penelitian ini dimulai dari</w:t>
      </w:r>
      <w:ins w:id="256" w:author="Windows User" w:date="2019-09-18T14:35:00Z">
        <w:r w:rsidR="00EC39E5" w:rsidRPr="0033182C">
          <w:rPr>
            <w:rFonts w:cs="Times New Roman"/>
            <w:szCs w:val="24"/>
          </w:rPr>
          <w:t xml:space="preserve"> menganalisa kebutuhan </w:t>
        </w:r>
      </w:ins>
      <w:del w:id="257" w:author="Windows User" w:date="2019-09-18T14:35:00Z">
        <w:r w:rsidR="00695D38" w:rsidRPr="0033182C" w:rsidDel="00EC39E5">
          <w:rPr>
            <w:rFonts w:cs="Times New Roman"/>
            <w:szCs w:val="24"/>
          </w:rPr>
          <w:delText xml:space="preserve"> mencari </w:delText>
        </w:r>
        <w:r w:rsidR="00695D38" w:rsidRPr="0033182C" w:rsidDel="00EC39E5">
          <w:rPr>
            <w:rFonts w:cs="Times New Roman"/>
            <w:i/>
            <w:szCs w:val="24"/>
          </w:rPr>
          <w:delText>requirements</w:delText>
        </w:r>
        <w:r w:rsidRPr="0033182C" w:rsidDel="00EC39E5">
          <w:rPr>
            <w:rFonts w:cs="Times New Roman"/>
            <w:szCs w:val="24"/>
          </w:rPr>
          <w:delText xml:space="preserve"> </w:delText>
        </w:r>
      </w:del>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del w:id="258" w:author="Windows User" w:date="2019-09-18T14:45:00Z">
        <w:r w:rsidRPr="0033182C" w:rsidDel="007F4597">
          <w:rPr>
            <w:rFonts w:cs="Times New Roman"/>
            <w:szCs w:val="24"/>
          </w:rPr>
          <w:delText>.</w:delText>
        </w:r>
        <w:r w:rsidR="00695D38" w:rsidRPr="0033182C" w:rsidDel="007F4597">
          <w:rPr>
            <w:rFonts w:cs="Times New Roman"/>
            <w:szCs w:val="24"/>
          </w:rPr>
          <w:delText xml:space="preserve"> </w:delText>
        </w:r>
        <w:commentRangeStart w:id="259"/>
        <w:r w:rsidR="00695D38" w:rsidRPr="0033182C" w:rsidDel="007F4597">
          <w:rPr>
            <w:rFonts w:cs="Times New Roman"/>
            <w:szCs w:val="24"/>
          </w:rPr>
          <w:delText xml:space="preserve">Tahap-tahap ini harus dikerjakan </w:delText>
        </w:r>
        <w:r w:rsidR="008955CA" w:rsidRPr="0033182C" w:rsidDel="007F4597">
          <w:rPr>
            <w:rFonts w:cs="Times New Roman"/>
            <w:szCs w:val="24"/>
          </w:rPr>
          <w:delText>secara berurutan</w:delText>
        </w:r>
      </w:del>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ins w:id="260" w:author="Windows User" w:date="2019-09-18T14:05:00Z">
        <w:r w:rsidR="008A5DE6" w:rsidRPr="0033182C">
          <w:rPr>
            <w:rFonts w:cs="Times New Roman"/>
            <w:szCs w:val="24"/>
          </w:rPr>
          <w:t xml:space="preserve">. </w:t>
        </w:r>
      </w:ins>
      <w:ins w:id="261" w:author="Windows User" w:date="2019-09-14T04:22:00Z">
        <w:r w:rsidR="008A4F0B" w:rsidRPr="0033182C">
          <w:rPr>
            <w:rFonts w:cs="Times New Roman"/>
            <w:szCs w:val="24"/>
          </w:rPr>
          <w:t xml:space="preserve"> </w:t>
        </w:r>
      </w:ins>
      <w:del w:id="262" w:author="Windows User" w:date="2019-09-18T14:05:00Z">
        <w:r w:rsidR="008955CA" w:rsidRPr="0033182C" w:rsidDel="008A5DE6">
          <w:rPr>
            <w:rFonts w:cs="Times New Roman"/>
            <w:szCs w:val="24"/>
          </w:rPr>
          <w:delText xml:space="preserve"> </w:delText>
        </w:r>
        <w:commentRangeEnd w:id="259"/>
        <w:r w:rsidR="005006BA" w:rsidRPr="0033182C" w:rsidDel="008A5DE6">
          <w:rPr>
            <w:rStyle w:val="CommentReference"/>
            <w:rFonts w:cs="Times New Roman"/>
          </w:rPr>
          <w:commentReference w:id="259"/>
        </w:r>
        <w:r w:rsidR="008955CA" w:rsidRPr="0033182C" w:rsidDel="008A5DE6">
          <w:rPr>
            <w:rFonts w:cs="Times New Roman"/>
            <w:szCs w:val="24"/>
          </w:rPr>
          <w:delText>.</w:delText>
        </w:r>
      </w:del>
    </w:p>
    <w:p w14:paraId="75976BBA" w14:textId="77777777" w:rsidR="007F4597" w:rsidRPr="0033182C" w:rsidRDefault="00F95759">
      <w:pPr>
        <w:keepNext/>
        <w:rPr>
          <w:ins w:id="263" w:author="Windows User" w:date="2019-09-18T14:43:00Z"/>
          <w:rFonts w:cs="Times New Roman"/>
        </w:rPr>
        <w:pPrChange w:id="264" w:author="Windows User" w:date="2019-09-18T14:43:00Z">
          <w:pPr>
            <w:ind w:firstLine="357"/>
          </w:pPr>
        </w:pPrChange>
      </w:pPr>
      <w:ins w:id="265" w:author="Windows User" w:date="2019-09-18T14:06:00Z">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0B6C7D" w:rsidRPr="007F4597" w:rsidRDefault="000B6C7D">
                                <w:pPr>
                                  <w:spacing w:line="240" w:lineRule="auto"/>
                                  <w:jc w:val="center"/>
                                  <w:rPr>
                                    <w:sz w:val="16"/>
                                    <w:lang w:val="en-ID"/>
                                    <w:rPrChange w:id="266" w:author="Windows User" w:date="2019-09-18T14:40:00Z">
                                      <w:rPr/>
                                    </w:rPrChange>
                                  </w:rPr>
                                  <w:pPrChange w:id="267" w:author="Windows User" w:date="2019-09-18T14:13:00Z">
                                    <w:pPr/>
                                  </w:pPrChange>
                                </w:pPr>
                                <w:ins w:id="268" w:author="Windows User" w:date="2019-09-18T14:13:00Z">
                                  <w:r w:rsidRPr="007F4597">
                                    <w:rPr>
                                      <w:sz w:val="16"/>
                                      <w:lang w:val="en-ID"/>
                                      <w:rPrChange w:id="269" w:author="Windows User" w:date="2019-09-18T14:40:00Z">
                                        <w:rPr>
                                          <w:lang w:val="en-ID"/>
                                        </w:rPr>
                                      </w:rPrChange>
                                    </w:rPr>
                                    <w:t>Analisa Kebutuhan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0B6C7D" w:rsidRPr="007F4597" w:rsidRDefault="000B6C7D">
                                <w:pPr>
                                  <w:spacing w:line="240" w:lineRule="auto"/>
                                  <w:jc w:val="center"/>
                                  <w:rPr>
                                    <w:sz w:val="16"/>
                                    <w:lang w:val="en-ID"/>
                                    <w:rPrChange w:id="270" w:author="Windows User" w:date="2019-09-18T14:40:00Z">
                                      <w:rPr/>
                                    </w:rPrChange>
                                  </w:rPr>
                                  <w:pPrChange w:id="271" w:author="Windows User" w:date="2019-09-18T14:13:00Z">
                                    <w:pPr/>
                                  </w:pPrChange>
                                </w:pPr>
                                <w:ins w:id="272" w:author="Windows User" w:date="2019-09-18T15:15:00Z">
                                  <w:r>
                                    <w:rPr>
                                      <w:sz w:val="16"/>
                                      <w:lang w:val="en-ID"/>
                                    </w:rPr>
                                    <w:t>D</w:t>
                                  </w:r>
                                </w:ins>
                                <w:ins w:id="273" w:author="Windows User" w:date="2019-09-18T14:15:00Z">
                                  <w:r w:rsidRPr="007F4597">
                                    <w:rPr>
                                      <w:sz w:val="16"/>
                                      <w:lang w:val="en-ID"/>
                                      <w:rPrChange w:id="274" w:author="Windows User" w:date="2019-09-18T14:40:00Z">
                                        <w:rPr>
                                          <w:sz w:val="20"/>
                                          <w:lang w:val="en-ID"/>
                                        </w:rPr>
                                      </w:rPrChange>
                                    </w:rPr>
                                    <w:t>esain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0B6C7D" w:rsidRPr="00BD710F" w:rsidRDefault="000B6C7D">
                                <w:pPr>
                                  <w:spacing w:line="240" w:lineRule="auto"/>
                                  <w:jc w:val="center"/>
                                  <w:rPr>
                                    <w:sz w:val="20"/>
                                    <w:lang w:val="en-ID"/>
                                    <w:rPrChange w:id="275" w:author="Windows User" w:date="2019-09-18T14:17:00Z">
                                      <w:rPr/>
                                    </w:rPrChange>
                                  </w:rPr>
                                  <w:pPrChange w:id="276" w:author="Windows User" w:date="2019-09-18T14:17:00Z">
                                    <w:pPr/>
                                  </w:pPrChange>
                                </w:pPr>
                                <w:ins w:id="277" w:author="Windows User" w:date="2019-09-19T00:44:00Z">
                                  <w:r>
                                    <w:rPr>
                                      <w:sz w:val="20"/>
                                      <w:lang w:val="en-ID"/>
                                    </w:rPr>
                                    <w:t>P</w:t>
                                  </w:r>
                                </w:ins>
                                <w:ins w:id="278" w:author="Windows User" w:date="2019-09-18T14:20:00Z">
                                  <w:r>
                                    <w:rPr>
                                      <w:sz w:val="20"/>
                                      <w:lang w:val="en-ID"/>
                                    </w:rPr>
                                    <w:t>engambil</w:t>
                                  </w:r>
                                </w:ins>
                                <w:ins w:id="279" w:author="Windows User" w:date="2019-09-19T00:44:00Z">
                                  <w:r>
                                    <w:rPr>
                                      <w:sz w:val="20"/>
                                      <w:lang w:val="en-ID"/>
                                    </w:rPr>
                                    <w:t>an</w:t>
                                  </w:r>
                                </w:ins>
                                <w:ins w:id="280" w:author="Windows User" w:date="2019-09-18T14:20:00Z">
                                  <w:r>
                                    <w:rPr>
                                      <w:sz w:val="20"/>
                                      <w:lang w:val="en-ID"/>
                                    </w:rPr>
                                    <w:t xml:space="preserve"> data sensor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0B6C7D" w:rsidRPr="00BD710F" w:rsidRDefault="000B6C7D">
                                <w:pPr>
                                  <w:spacing w:line="240" w:lineRule="auto"/>
                                  <w:jc w:val="center"/>
                                  <w:rPr>
                                    <w:sz w:val="20"/>
                                    <w:lang w:val="en-ID"/>
                                    <w:rPrChange w:id="281" w:author="Windows User" w:date="2019-09-18T14:17:00Z">
                                      <w:rPr/>
                                    </w:rPrChange>
                                  </w:rPr>
                                  <w:pPrChange w:id="282" w:author="Windows User" w:date="2019-09-18T14:17:00Z">
                                    <w:pPr/>
                                  </w:pPrChange>
                                </w:pPr>
                                <w:ins w:id="283" w:author="Windows User" w:date="2019-09-18T14:20:00Z">
                                  <w:r>
                                    <w:rPr>
                                      <w:sz w:val="20"/>
                                      <w:lang w:val="en-ID"/>
                                    </w:rPr>
                                    <w:t xml:space="preserve">Implementasi metode </w:t>
                                  </w:r>
                                </w:ins>
                                <w:ins w:id="284" w:author="Windows User" w:date="2019-09-18T14:21:00Z">
                                  <w:r>
                                    <w:rPr>
                                      <w:sz w:val="20"/>
                                      <w:lang w:val="en-ID"/>
                                    </w:rPr>
                                    <w:t>Fuzzy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0B6C7D" w:rsidRPr="00497E27" w:rsidRDefault="000B6C7D" w:rsidP="00497E27">
                                <w:pPr>
                                  <w:rPr>
                                    <w:sz w:val="22"/>
                                    <w:lang w:val="en-ID"/>
                                    <w:rPrChange w:id="285" w:author="Windows User" w:date="2019-09-19T00:38:00Z">
                                      <w:rPr/>
                                    </w:rPrChange>
                                  </w:rPr>
                                </w:pPr>
                                <w:ins w:id="286" w:author="Windows User" w:date="2019-09-19T00:38:00Z">
                                  <w:r w:rsidRPr="00497E27">
                                    <w:rPr>
                                      <w:sz w:val="22"/>
                                      <w:lang w:val="en-ID"/>
                                      <w:rPrChange w:id="287" w:author="Windows User" w:date="2019-09-19T00:38:00Z">
                                        <w:rPr>
                                          <w:lang w:val="en-ID"/>
                                        </w:rPr>
                                      </w:rPrChange>
                                    </w:rPr>
                                    <w:t xml:space="preserve">Implementasi </w:t>
                                  </w:r>
                                </w:ins>
                                <w:ins w:id="288" w:author="Windows User" w:date="2019-09-19T00:40:00Z">
                                  <w:r>
                                    <w:rPr>
                                      <w:sz w:val="22"/>
                                      <w:lang w:val="en-ID"/>
                                    </w:rPr>
                                    <w:t xml:space="preserve"> </w:t>
                                  </w:r>
                                </w:ins>
                                <w:ins w:id="289" w:author="Windows User" w:date="2019-09-19T00:38:00Z">
                                  <w:r w:rsidRPr="00497E27">
                                    <w:rPr>
                                      <w:sz w:val="22"/>
                                      <w:lang w:val="en-ID"/>
                                      <w:rPrChange w:id="290" w:author="Windows User" w:date="2019-09-19T00:38:00Z">
                                        <w:rPr>
                                          <w:lang w:val="en-ID"/>
                                        </w:rPr>
                                      </w:rPrChange>
                                    </w:rPr>
                                    <w:t>desain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0B6C7D" w:rsidRPr="00BD710F" w:rsidRDefault="000B6C7D">
                                <w:pPr>
                                  <w:spacing w:line="240" w:lineRule="auto"/>
                                  <w:jc w:val="center"/>
                                  <w:rPr>
                                    <w:sz w:val="20"/>
                                    <w:lang w:val="en-ID"/>
                                    <w:rPrChange w:id="291" w:author="Windows User" w:date="2019-09-18T14:17:00Z">
                                      <w:rPr/>
                                    </w:rPrChange>
                                  </w:rPr>
                                  <w:pPrChange w:id="292" w:author="Windows User" w:date="2019-09-18T14:17:00Z">
                                    <w:pPr/>
                                  </w:pPrChange>
                                </w:pPr>
                                <w:ins w:id="293" w:author="Windows User" w:date="2019-09-18T14:20:00Z">
                                  <w:r>
                                    <w:rPr>
                                      <w:sz w:val="20"/>
                                      <w:lang w:val="en-ID"/>
                                    </w:rPr>
                                    <w:t xml:space="preserve">Implementasi metode </w:t>
                                  </w:r>
                                </w:ins>
                                <w:ins w:id="294" w:author="Windows User" w:date="2019-09-18T14:22:00Z">
                                  <w:r>
                                    <w:rPr>
                                      <w:sz w:val="20"/>
                                      <w:lang w:val="en-ID"/>
                                    </w:rPr>
                                    <w:t>PID</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0B6C7D" w:rsidRPr="00BD710F" w:rsidRDefault="000B6C7D">
                                <w:pPr>
                                  <w:spacing w:line="240" w:lineRule="auto"/>
                                  <w:jc w:val="center"/>
                                  <w:rPr>
                                    <w:sz w:val="20"/>
                                    <w:lang w:val="en-ID"/>
                                    <w:rPrChange w:id="295" w:author="Windows User" w:date="2019-09-18T14:17:00Z">
                                      <w:rPr/>
                                    </w:rPrChange>
                                  </w:rPr>
                                  <w:pPrChange w:id="296" w:author="Windows User" w:date="2019-09-18T14:17:00Z">
                                    <w:pPr/>
                                  </w:pPrChange>
                                </w:pPr>
                                <w:ins w:id="297" w:author="Windows User" w:date="2019-09-19T00:45:00Z">
                                  <w:r>
                                    <w:rPr>
                                      <w:sz w:val="20"/>
                                      <w:lang w:val="en-ID"/>
                                    </w:rPr>
                                    <w:t>Pembuatan</w:t>
                                  </w:r>
                                </w:ins>
                                <w:ins w:id="298" w:author="Windows User" w:date="2019-09-18T14:23:00Z">
                                  <w:r>
                                    <w:rPr>
                                      <w:sz w:val="20"/>
                                      <w:lang w:val="en-ID"/>
                                    </w:rPr>
                                    <w:t xml:space="preserve"> web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0B6C7D" w:rsidRPr="00BD710F" w:rsidRDefault="000B6C7D">
                                <w:pPr>
                                  <w:spacing w:line="240" w:lineRule="auto"/>
                                  <w:jc w:val="center"/>
                                  <w:rPr>
                                    <w:sz w:val="20"/>
                                    <w:lang w:val="en-ID"/>
                                    <w:rPrChange w:id="299" w:author="Windows User" w:date="2019-09-18T14:17:00Z">
                                      <w:rPr/>
                                    </w:rPrChange>
                                  </w:rPr>
                                  <w:pPrChange w:id="300" w:author="Windows User" w:date="2019-09-18T14:17:00Z">
                                    <w:pPr/>
                                  </w:pPrChange>
                                </w:pPr>
                                <w:ins w:id="301" w:author="Windows User" w:date="2019-09-18T14:19:00Z">
                                  <w:r>
                                    <w:rPr>
                                      <w:sz w:val="20"/>
                                      <w:lang w:val="en-ID"/>
                                    </w:rPr>
                                    <w:t>Implementasi desain</w:t>
                                  </w:r>
                                  <w:r w:rsidRPr="00886455">
                                    <w:rPr>
                                      <w:i/>
                                      <w:sz w:val="20"/>
                                      <w:lang w:val="en-ID"/>
                                    </w:rPr>
                                    <w:t xml:space="preserve"> hardware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0B6C7D" w:rsidRPr="00BD710F" w:rsidRDefault="000B6C7D">
                                <w:pPr>
                                  <w:spacing w:line="240" w:lineRule="auto"/>
                                  <w:jc w:val="center"/>
                                  <w:rPr>
                                    <w:sz w:val="20"/>
                                    <w:lang w:val="en-ID"/>
                                    <w:rPrChange w:id="302" w:author="Windows User" w:date="2019-09-18T14:17:00Z">
                                      <w:rPr/>
                                    </w:rPrChange>
                                  </w:rPr>
                                  <w:pPrChange w:id="303" w:author="Windows User" w:date="2019-09-18T14:17:00Z">
                                    <w:pPr/>
                                  </w:pPrChange>
                                </w:pPr>
                                <w:ins w:id="304" w:author="Windows User" w:date="2019-09-18T14:30:00Z">
                                  <w:r>
                                    <w:rPr>
                                      <w:sz w:val="20"/>
                                      <w:lang w:val="en-ID"/>
                                    </w:rPr>
                                    <w:t>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0B6C7D" w:rsidRPr="00BD710F" w:rsidRDefault="000B6C7D">
                                <w:pPr>
                                  <w:spacing w:line="240" w:lineRule="auto"/>
                                  <w:jc w:val="center"/>
                                  <w:rPr>
                                    <w:lang w:val="en-ID"/>
                                    <w:rPrChange w:id="305" w:author="Windows User" w:date="2019-09-18T14:21:00Z">
                                      <w:rPr/>
                                    </w:rPrChange>
                                  </w:rPr>
                                  <w:pPrChange w:id="306" w:author="Windows User" w:date="2019-09-18T14:13:00Z">
                                    <w:pPr/>
                                  </w:pPrChange>
                                </w:pPr>
                                <w:ins w:id="307" w:author="Windows User" w:date="2019-09-18T14:10:00Z">
                                  <w:r w:rsidRPr="00BD710F">
                                    <w:rPr>
                                      <w:lang w:val="en-ID"/>
                                    </w:rPr>
                                    <w:t>Mulai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0B6C7D" w:rsidRPr="007F4597" w:rsidRDefault="000B6C7D">
                                <w:pPr>
                                  <w:spacing w:line="240" w:lineRule="auto"/>
                                  <w:jc w:val="center"/>
                                  <w:rPr>
                                    <w:sz w:val="18"/>
                                    <w:lang w:val="en-ID"/>
                                    <w:rPrChange w:id="308" w:author="Windows User" w:date="2019-09-18T14:38:00Z">
                                      <w:rPr/>
                                    </w:rPrChange>
                                  </w:rPr>
                                  <w:pPrChange w:id="309" w:author="Windows User" w:date="2019-09-18T14:17:00Z">
                                    <w:pPr/>
                                  </w:pPrChange>
                                </w:pPr>
                                <w:ins w:id="310" w:author="Windows User" w:date="2019-09-18T14:35:00Z">
                                  <w:r w:rsidRPr="007F4597">
                                    <w:rPr>
                                      <w:sz w:val="18"/>
                                      <w:lang w:val="en-ID"/>
                                      <w:rPrChange w:id="311" w:author="Windows User" w:date="2019-09-18T14:38:00Z">
                                        <w:rPr>
                                          <w:sz w:val="20"/>
                                          <w:lang w:val="en-ID"/>
                                        </w:rPr>
                                      </w:rPrChange>
                                    </w:rPr>
                                    <w:t>Analisa hasil 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0B6C7D" w:rsidRPr="00BD710F" w:rsidRDefault="000B6C7D">
                                <w:pPr>
                                  <w:spacing w:line="240" w:lineRule="auto"/>
                                  <w:jc w:val="center"/>
                                  <w:rPr>
                                    <w:lang w:val="en-ID"/>
                                    <w:rPrChange w:id="312" w:author="Windows User" w:date="2019-09-18T14:21:00Z">
                                      <w:rPr/>
                                    </w:rPrChange>
                                  </w:rPr>
                                  <w:pPrChange w:id="313" w:author="Windows User" w:date="2019-09-18T14:13:00Z">
                                    <w:pPr/>
                                  </w:pPrChange>
                                </w:pPr>
                                <w:ins w:id="314" w:author="Windows User" w:date="2019-09-18T14:38:00Z">
                                  <w:r>
                                    <w:rPr>
                                      <w:lang w:val="en-ID"/>
                                    </w:rPr>
                                    <w:t>Selesai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0B6C7D" w:rsidRPr="00BD710F" w:rsidRDefault="000B6C7D">
                                <w:pPr>
                                  <w:spacing w:line="240" w:lineRule="auto"/>
                                  <w:jc w:val="center"/>
                                  <w:rPr>
                                    <w:sz w:val="20"/>
                                    <w:lang w:val="en-ID"/>
                                    <w:rPrChange w:id="315" w:author="Windows User" w:date="2019-09-18T14:17:00Z">
                                      <w:rPr/>
                                    </w:rPrChange>
                                  </w:rPr>
                                  <w:pPrChange w:id="316" w:author="Windows User" w:date="2019-09-18T14:17:00Z">
                                    <w:pPr/>
                                  </w:pPrChange>
                                </w:pPr>
                                <w:ins w:id="317" w:author="Windows User" w:date="2019-09-18T14:36:00Z">
                                  <w:r>
                                    <w:rPr>
                                      <w:sz w:val="20"/>
                                      <w:lang w:val="en-ID"/>
                                    </w:rPr>
                                    <w:t>Kesimpulam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0B6C7D" w:rsidRPr="007F4597" w:rsidRDefault="000B6C7D">
                          <w:pPr>
                            <w:spacing w:line="240" w:lineRule="auto"/>
                            <w:jc w:val="center"/>
                            <w:rPr>
                              <w:sz w:val="16"/>
                              <w:lang w:val="en-ID"/>
                              <w:rPrChange w:id="318" w:author="Windows User" w:date="2019-09-18T14:40:00Z">
                                <w:rPr/>
                              </w:rPrChange>
                            </w:rPr>
                            <w:pPrChange w:id="319" w:author="Windows User" w:date="2019-09-18T14:13:00Z">
                              <w:pPr/>
                            </w:pPrChange>
                          </w:pPr>
                          <w:ins w:id="320" w:author="Windows User" w:date="2019-09-18T14:13:00Z">
                            <w:r w:rsidRPr="007F4597">
                              <w:rPr>
                                <w:sz w:val="16"/>
                                <w:lang w:val="en-ID"/>
                                <w:rPrChange w:id="321" w:author="Windows User" w:date="2019-09-18T14:40:00Z">
                                  <w:rPr>
                                    <w:lang w:val="en-ID"/>
                                  </w:rPr>
                                </w:rPrChange>
                              </w:rPr>
                              <w:t>Analisa Kebutuhan</w:t>
                            </w:r>
                          </w:ins>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0B6C7D" w:rsidRPr="007F4597" w:rsidRDefault="000B6C7D">
                          <w:pPr>
                            <w:spacing w:line="240" w:lineRule="auto"/>
                            <w:jc w:val="center"/>
                            <w:rPr>
                              <w:sz w:val="16"/>
                              <w:lang w:val="en-ID"/>
                              <w:rPrChange w:id="322" w:author="Windows User" w:date="2019-09-18T14:40:00Z">
                                <w:rPr/>
                              </w:rPrChange>
                            </w:rPr>
                            <w:pPrChange w:id="323" w:author="Windows User" w:date="2019-09-18T14:13:00Z">
                              <w:pPr/>
                            </w:pPrChange>
                          </w:pPr>
                          <w:ins w:id="324" w:author="Windows User" w:date="2019-09-18T15:15:00Z">
                            <w:r>
                              <w:rPr>
                                <w:sz w:val="16"/>
                                <w:lang w:val="en-ID"/>
                              </w:rPr>
                              <w:t>D</w:t>
                            </w:r>
                          </w:ins>
                          <w:ins w:id="325" w:author="Windows User" w:date="2019-09-18T14:15:00Z">
                            <w:r w:rsidRPr="007F4597">
                              <w:rPr>
                                <w:sz w:val="16"/>
                                <w:lang w:val="en-ID"/>
                                <w:rPrChange w:id="326" w:author="Windows User" w:date="2019-09-18T14:40:00Z">
                                  <w:rPr>
                                    <w:sz w:val="20"/>
                                    <w:lang w:val="en-ID"/>
                                  </w:rPr>
                                </w:rPrChange>
                              </w:rPr>
                              <w:t>esain Sistem</w:t>
                            </w:r>
                          </w:ins>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0B6C7D" w:rsidRPr="00BD710F" w:rsidRDefault="000B6C7D">
                          <w:pPr>
                            <w:spacing w:line="240" w:lineRule="auto"/>
                            <w:jc w:val="center"/>
                            <w:rPr>
                              <w:sz w:val="20"/>
                              <w:lang w:val="en-ID"/>
                              <w:rPrChange w:id="327" w:author="Windows User" w:date="2019-09-18T14:17:00Z">
                                <w:rPr/>
                              </w:rPrChange>
                            </w:rPr>
                            <w:pPrChange w:id="328" w:author="Windows User" w:date="2019-09-18T14:17:00Z">
                              <w:pPr/>
                            </w:pPrChange>
                          </w:pPr>
                          <w:ins w:id="329" w:author="Windows User" w:date="2019-09-19T00:44:00Z">
                            <w:r>
                              <w:rPr>
                                <w:sz w:val="20"/>
                                <w:lang w:val="en-ID"/>
                              </w:rPr>
                              <w:t>P</w:t>
                            </w:r>
                          </w:ins>
                          <w:ins w:id="330" w:author="Windows User" w:date="2019-09-18T14:20:00Z">
                            <w:r>
                              <w:rPr>
                                <w:sz w:val="20"/>
                                <w:lang w:val="en-ID"/>
                              </w:rPr>
                              <w:t>engambil</w:t>
                            </w:r>
                          </w:ins>
                          <w:ins w:id="331" w:author="Windows User" w:date="2019-09-19T00:44:00Z">
                            <w:r>
                              <w:rPr>
                                <w:sz w:val="20"/>
                                <w:lang w:val="en-ID"/>
                              </w:rPr>
                              <w:t>an</w:t>
                            </w:r>
                          </w:ins>
                          <w:ins w:id="332" w:author="Windows User" w:date="2019-09-18T14:20:00Z">
                            <w:r>
                              <w:rPr>
                                <w:sz w:val="20"/>
                                <w:lang w:val="en-ID"/>
                              </w:rPr>
                              <w:t xml:space="preserve"> data sensor</w:t>
                            </w:r>
                          </w:ins>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0B6C7D" w:rsidRPr="00BD710F" w:rsidRDefault="000B6C7D">
                          <w:pPr>
                            <w:spacing w:line="240" w:lineRule="auto"/>
                            <w:jc w:val="center"/>
                            <w:rPr>
                              <w:sz w:val="20"/>
                              <w:lang w:val="en-ID"/>
                              <w:rPrChange w:id="333" w:author="Windows User" w:date="2019-09-18T14:17:00Z">
                                <w:rPr/>
                              </w:rPrChange>
                            </w:rPr>
                            <w:pPrChange w:id="334" w:author="Windows User" w:date="2019-09-18T14:17:00Z">
                              <w:pPr/>
                            </w:pPrChange>
                          </w:pPr>
                          <w:ins w:id="335" w:author="Windows User" w:date="2019-09-18T14:20:00Z">
                            <w:r>
                              <w:rPr>
                                <w:sz w:val="20"/>
                                <w:lang w:val="en-ID"/>
                              </w:rPr>
                              <w:t xml:space="preserve">Implementasi metode </w:t>
                            </w:r>
                          </w:ins>
                          <w:ins w:id="336" w:author="Windows User" w:date="2019-09-18T14:21:00Z">
                            <w:r>
                              <w:rPr>
                                <w:sz w:val="20"/>
                                <w:lang w:val="en-ID"/>
                              </w:rPr>
                              <w:t>Fuzzy</w:t>
                            </w:r>
                          </w:ins>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0B6C7D" w:rsidRPr="00497E27" w:rsidRDefault="000B6C7D" w:rsidP="00497E27">
                          <w:pPr>
                            <w:rPr>
                              <w:sz w:val="22"/>
                              <w:lang w:val="en-ID"/>
                              <w:rPrChange w:id="337" w:author="Windows User" w:date="2019-09-19T00:38:00Z">
                                <w:rPr/>
                              </w:rPrChange>
                            </w:rPr>
                          </w:pPr>
                          <w:ins w:id="338" w:author="Windows User" w:date="2019-09-19T00:38:00Z">
                            <w:r w:rsidRPr="00497E27">
                              <w:rPr>
                                <w:sz w:val="22"/>
                                <w:lang w:val="en-ID"/>
                                <w:rPrChange w:id="339" w:author="Windows User" w:date="2019-09-19T00:38:00Z">
                                  <w:rPr>
                                    <w:lang w:val="en-ID"/>
                                  </w:rPr>
                                </w:rPrChange>
                              </w:rPr>
                              <w:t xml:space="preserve">Implementasi </w:t>
                            </w:r>
                          </w:ins>
                          <w:ins w:id="340" w:author="Windows User" w:date="2019-09-19T00:40:00Z">
                            <w:r>
                              <w:rPr>
                                <w:sz w:val="22"/>
                                <w:lang w:val="en-ID"/>
                              </w:rPr>
                              <w:t xml:space="preserve"> </w:t>
                            </w:r>
                          </w:ins>
                          <w:ins w:id="341" w:author="Windows User" w:date="2019-09-19T00:38:00Z">
                            <w:r w:rsidRPr="00497E27">
                              <w:rPr>
                                <w:sz w:val="22"/>
                                <w:lang w:val="en-ID"/>
                                <w:rPrChange w:id="342" w:author="Windows User" w:date="2019-09-19T00:38:00Z">
                                  <w:rPr>
                                    <w:lang w:val="en-ID"/>
                                  </w:rPr>
                                </w:rPrChange>
                              </w:rPr>
                              <w:t>desain</w:t>
                            </w:r>
                          </w:ins>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0B6C7D" w:rsidRPr="00BD710F" w:rsidRDefault="000B6C7D">
                          <w:pPr>
                            <w:spacing w:line="240" w:lineRule="auto"/>
                            <w:jc w:val="center"/>
                            <w:rPr>
                              <w:sz w:val="20"/>
                              <w:lang w:val="en-ID"/>
                              <w:rPrChange w:id="343" w:author="Windows User" w:date="2019-09-18T14:17:00Z">
                                <w:rPr/>
                              </w:rPrChange>
                            </w:rPr>
                            <w:pPrChange w:id="344" w:author="Windows User" w:date="2019-09-18T14:17:00Z">
                              <w:pPr/>
                            </w:pPrChange>
                          </w:pPr>
                          <w:ins w:id="345" w:author="Windows User" w:date="2019-09-18T14:20:00Z">
                            <w:r>
                              <w:rPr>
                                <w:sz w:val="20"/>
                                <w:lang w:val="en-ID"/>
                              </w:rPr>
                              <w:t xml:space="preserve">Implementasi metode </w:t>
                            </w:r>
                          </w:ins>
                          <w:ins w:id="346" w:author="Windows User" w:date="2019-09-18T14:22:00Z">
                            <w:r>
                              <w:rPr>
                                <w:sz w:val="20"/>
                                <w:lang w:val="en-ID"/>
                              </w:rPr>
                              <w:t>PID</w:t>
                            </w:r>
                          </w:ins>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0B6C7D" w:rsidRPr="00BD710F" w:rsidRDefault="000B6C7D">
                          <w:pPr>
                            <w:spacing w:line="240" w:lineRule="auto"/>
                            <w:jc w:val="center"/>
                            <w:rPr>
                              <w:sz w:val="20"/>
                              <w:lang w:val="en-ID"/>
                              <w:rPrChange w:id="347" w:author="Windows User" w:date="2019-09-18T14:17:00Z">
                                <w:rPr/>
                              </w:rPrChange>
                            </w:rPr>
                            <w:pPrChange w:id="348" w:author="Windows User" w:date="2019-09-18T14:17:00Z">
                              <w:pPr/>
                            </w:pPrChange>
                          </w:pPr>
                          <w:ins w:id="349" w:author="Windows User" w:date="2019-09-19T00:45:00Z">
                            <w:r>
                              <w:rPr>
                                <w:sz w:val="20"/>
                                <w:lang w:val="en-ID"/>
                              </w:rPr>
                              <w:t>Pembuatan</w:t>
                            </w:r>
                          </w:ins>
                          <w:ins w:id="350" w:author="Windows User" w:date="2019-09-18T14:23:00Z">
                            <w:r>
                              <w:rPr>
                                <w:sz w:val="20"/>
                                <w:lang w:val="en-ID"/>
                              </w:rPr>
                              <w:t xml:space="preserve"> web sistem</w:t>
                            </w:r>
                          </w:ins>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0B6C7D" w:rsidRPr="00BD710F" w:rsidRDefault="000B6C7D">
                          <w:pPr>
                            <w:spacing w:line="240" w:lineRule="auto"/>
                            <w:jc w:val="center"/>
                            <w:rPr>
                              <w:sz w:val="20"/>
                              <w:lang w:val="en-ID"/>
                              <w:rPrChange w:id="351" w:author="Windows User" w:date="2019-09-18T14:17:00Z">
                                <w:rPr/>
                              </w:rPrChange>
                            </w:rPr>
                            <w:pPrChange w:id="352" w:author="Windows User" w:date="2019-09-18T14:17:00Z">
                              <w:pPr/>
                            </w:pPrChange>
                          </w:pPr>
                          <w:ins w:id="353" w:author="Windows User" w:date="2019-09-18T14:19:00Z">
                            <w:r>
                              <w:rPr>
                                <w:sz w:val="20"/>
                                <w:lang w:val="en-ID"/>
                              </w:rPr>
                              <w:t>Implementasi desain</w:t>
                            </w:r>
                            <w:r w:rsidRPr="00886455">
                              <w:rPr>
                                <w:i/>
                                <w:sz w:val="20"/>
                                <w:lang w:val="en-ID"/>
                              </w:rPr>
                              <w:t xml:space="preserve"> hardware</w:t>
                            </w:r>
                          </w:ins>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0B6C7D" w:rsidRPr="00BD710F" w:rsidRDefault="000B6C7D">
                          <w:pPr>
                            <w:spacing w:line="240" w:lineRule="auto"/>
                            <w:jc w:val="center"/>
                            <w:rPr>
                              <w:sz w:val="20"/>
                              <w:lang w:val="en-ID"/>
                              <w:rPrChange w:id="354" w:author="Windows User" w:date="2019-09-18T14:17:00Z">
                                <w:rPr/>
                              </w:rPrChange>
                            </w:rPr>
                            <w:pPrChange w:id="355" w:author="Windows User" w:date="2019-09-18T14:17:00Z">
                              <w:pPr/>
                            </w:pPrChange>
                          </w:pPr>
                          <w:ins w:id="356" w:author="Windows User" w:date="2019-09-18T14:30:00Z">
                            <w:r>
                              <w:rPr>
                                <w:sz w:val="20"/>
                                <w:lang w:val="en-ID"/>
                              </w:rPr>
                              <w:t>Uji Coba</w:t>
                            </w:r>
                          </w:ins>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0B6C7D" w:rsidRPr="00BD710F" w:rsidRDefault="000B6C7D">
                          <w:pPr>
                            <w:spacing w:line="240" w:lineRule="auto"/>
                            <w:jc w:val="center"/>
                            <w:rPr>
                              <w:lang w:val="en-ID"/>
                              <w:rPrChange w:id="357" w:author="Windows User" w:date="2019-09-18T14:21:00Z">
                                <w:rPr/>
                              </w:rPrChange>
                            </w:rPr>
                            <w:pPrChange w:id="358" w:author="Windows User" w:date="2019-09-18T14:13:00Z">
                              <w:pPr/>
                            </w:pPrChange>
                          </w:pPr>
                          <w:ins w:id="359" w:author="Windows User" w:date="2019-09-18T14:10:00Z">
                            <w:r w:rsidRPr="00BD710F">
                              <w:rPr>
                                <w:lang w:val="en-ID"/>
                              </w:rPr>
                              <w:t>Mulai</w:t>
                            </w:r>
                          </w:ins>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0B6C7D" w:rsidRPr="007F4597" w:rsidRDefault="000B6C7D">
                          <w:pPr>
                            <w:spacing w:line="240" w:lineRule="auto"/>
                            <w:jc w:val="center"/>
                            <w:rPr>
                              <w:sz w:val="18"/>
                              <w:lang w:val="en-ID"/>
                              <w:rPrChange w:id="360" w:author="Windows User" w:date="2019-09-18T14:38:00Z">
                                <w:rPr/>
                              </w:rPrChange>
                            </w:rPr>
                            <w:pPrChange w:id="361" w:author="Windows User" w:date="2019-09-18T14:17:00Z">
                              <w:pPr/>
                            </w:pPrChange>
                          </w:pPr>
                          <w:ins w:id="362" w:author="Windows User" w:date="2019-09-18T14:35:00Z">
                            <w:r w:rsidRPr="007F4597">
                              <w:rPr>
                                <w:sz w:val="18"/>
                                <w:lang w:val="en-ID"/>
                                <w:rPrChange w:id="363" w:author="Windows User" w:date="2019-09-18T14:38:00Z">
                                  <w:rPr>
                                    <w:sz w:val="20"/>
                                    <w:lang w:val="en-ID"/>
                                  </w:rPr>
                                </w:rPrChange>
                              </w:rPr>
                              <w:t>Analisa hasil uji coba</w:t>
                            </w:r>
                          </w:ins>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0B6C7D" w:rsidRPr="00BD710F" w:rsidRDefault="000B6C7D">
                          <w:pPr>
                            <w:spacing w:line="240" w:lineRule="auto"/>
                            <w:jc w:val="center"/>
                            <w:rPr>
                              <w:lang w:val="en-ID"/>
                              <w:rPrChange w:id="364" w:author="Windows User" w:date="2019-09-18T14:21:00Z">
                                <w:rPr/>
                              </w:rPrChange>
                            </w:rPr>
                            <w:pPrChange w:id="365" w:author="Windows User" w:date="2019-09-18T14:13:00Z">
                              <w:pPr/>
                            </w:pPrChange>
                          </w:pPr>
                          <w:ins w:id="366" w:author="Windows User" w:date="2019-09-18T14:38:00Z">
                            <w:r>
                              <w:rPr>
                                <w:lang w:val="en-ID"/>
                              </w:rPr>
                              <w:t>Selesai</w:t>
                            </w:r>
                          </w:ins>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0B6C7D" w:rsidRPr="00BD710F" w:rsidRDefault="000B6C7D">
                          <w:pPr>
                            <w:spacing w:line="240" w:lineRule="auto"/>
                            <w:jc w:val="center"/>
                            <w:rPr>
                              <w:sz w:val="20"/>
                              <w:lang w:val="en-ID"/>
                              <w:rPrChange w:id="367" w:author="Windows User" w:date="2019-09-18T14:17:00Z">
                                <w:rPr/>
                              </w:rPrChange>
                            </w:rPr>
                            <w:pPrChange w:id="368" w:author="Windows User" w:date="2019-09-18T14:17:00Z">
                              <w:pPr/>
                            </w:pPrChange>
                          </w:pPr>
                          <w:ins w:id="369" w:author="Windows User" w:date="2019-09-18T14:36:00Z">
                            <w:r>
                              <w:rPr>
                                <w:sz w:val="20"/>
                                <w:lang w:val="en-ID"/>
                              </w:rPr>
                              <w:t>Kesimpulam</w:t>
                            </w:r>
                          </w:ins>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ins>
    </w:p>
    <w:p w14:paraId="4D0CBB53" w14:textId="360A4543" w:rsidR="00E43694" w:rsidRPr="0033182C" w:rsidRDefault="007F4597" w:rsidP="007F4597">
      <w:pPr>
        <w:pStyle w:val="Caption"/>
        <w:jc w:val="center"/>
        <w:rPr>
          <w:ins w:id="370" w:author="Windows User" w:date="2019-09-18T14:54:00Z"/>
          <w:rFonts w:cs="Times New Roman"/>
          <w:i w:val="0"/>
          <w:color w:val="auto"/>
          <w:sz w:val="22"/>
        </w:rPr>
      </w:pPr>
      <w:bookmarkStart w:id="371" w:name="_Toc23880240"/>
      <w:ins w:id="372" w:author="Windows User" w:date="2019-09-18T14:43:00Z">
        <w:r w:rsidRPr="0033182C">
          <w:rPr>
            <w:rFonts w:cs="Times New Roman"/>
            <w:i w:val="0"/>
            <w:color w:val="auto"/>
            <w:sz w:val="22"/>
            <w:rPrChange w:id="373" w:author="Windows User" w:date="2019-09-18T14:46:00Z">
              <w:rPr/>
            </w:rPrChange>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ins w:id="374" w:author="Windows User" w:date="2019-09-18T14:43:00Z">
        <w:r w:rsidRPr="0033182C">
          <w:rPr>
            <w:rFonts w:cs="Times New Roman"/>
            <w:i w:val="0"/>
            <w:color w:val="auto"/>
            <w:sz w:val="22"/>
            <w:rPrChange w:id="375" w:author="Windows User" w:date="2019-09-18T14:46:00Z">
              <w:rPr/>
            </w:rPrChange>
          </w:rPr>
          <w:t xml:space="preserve"> Tahapan Penelitian</w:t>
        </w:r>
      </w:ins>
      <w:bookmarkEnd w:id="371"/>
    </w:p>
    <w:p w14:paraId="51F5F565" w14:textId="77777777" w:rsidR="00BA58BD" w:rsidRPr="0033182C" w:rsidRDefault="00E43694">
      <w:pPr>
        <w:pStyle w:val="Heading3"/>
        <w:rPr>
          <w:ins w:id="376" w:author="Windows User" w:date="2019-09-18T15:36:00Z"/>
          <w:rFonts w:cs="Times New Roman"/>
        </w:rPr>
        <w:pPrChange w:id="377" w:author="Windows User" w:date="2019-09-18T14:55:00Z">
          <w:pPr>
            <w:spacing w:after="160" w:line="259" w:lineRule="auto"/>
            <w:jc w:val="left"/>
          </w:pPr>
        </w:pPrChange>
      </w:pPr>
      <w:ins w:id="378" w:author="Windows User" w:date="2019-09-18T14:54:00Z">
        <w:r w:rsidRPr="0033182C">
          <w:rPr>
            <w:rFonts w:cs="Times New Roman"/>
            <w:i/>
          </w:rPr>
          <w:br w:type="page"/>
        </w:r>
        <w:bookmarkStart w:id="379" w:name="_Toc23880346"/>
        <w:r w:rsidR="00BA58BD" w:rsidRPr="0033182C">
          <w:rPr>
            <w:rFonts w:cs="Times New Roman"/>
          </w:rPr>
          <w:lastRenderedPageBreak/>
          <w:t>Analisa Kebutuhan</w:t>
        </w:r>
      </w:ins>
      <w:bookmarkEnd w:id="379"/>
    </w:p>
    <w:p w14:paraId="346AC768" w14:textId="2C38A777" w:rsidR="00BA58BD" w:rsidRPr="0033182C" w:rsidRDefault="00BA58BD">
      <w:pPr>
        <w:ind w:firstLine="567"/>
        <w:rPr>
          <w:rFonts w:cs="Times New Roman"/>
          <w:szCs w:val="24"/>
        </w:rPr>
        <w:pPrChange w:id="380" w:author="Windows User" w:date="2019-09-18T15:15:00Z">
          <w:pPr>
            <w:spacing w:after="160" w:line="259" w:lineRule="auto"/>
            <w:jc w:val="left"/>
          </w:pPr>
        </w:pPrChange>
      </w:pPr>
      <w:ins w:id="381" w:author="Windows User" w:date="2019-09-18T15:36:00Z">
        <w:r w:rsidRPr="0033182C">
          <w:rPr>
            <w:rFonts w:cs="Times New Roman"/>
            <w:szCs w:val="30"/>
            <w:rPrChange w:id="382" w:author="Windows User" w:date="2019-09-18T15:36:00Z">
              <w:rPr>
                <w:rFonts w:ascii="Arial" w:hAnsi="Arial" w:cs="Arial"/>
                <w:sz w:val="30"/>
                <w:szCs w:val="30"/>
              </w:rPr>
            </w:rPrChange>
          </w:rPr>
          <w:t xml:space="preserve">Analisa Kebutuhan dalam </w:t>
        </w:r>
      </w:ins>
      <w:ins w:id="383" w:author="Windows User" w:date="2019-09-18T15:39:00Z">
        <w:r w:rsidRPr="0033182C">
          <w:rPr>
            <w:rFonts w:cs="Times New Roman"/>
            <w:szCs w:val="30"/>
          </w:rPr>
          <w:t>penelitian ini ada dua yaitu kebutuhan secara fungsional dan non fungsional.</w:t>
        </w:r>
      </w:ins>
      <w:ins w:id="384" w:author="Windows User" w:date="2019-09-18T15:36:00Z">
        <w:r w:rsidRPr="0033182C">
          <w:rPr>
            <w:rFonts w:cs="Times New Roman"/>
            <w:szCs w:val="30"/>
            <w:rPrChange w:id="385" w:author="Windows User" w:date="2019-09-18T15:36:00Z">
              <w:rPr>
                <w:rFonts w:ascii="Arial" w:hAnsi="Arial" w:cs="Arial"/>
                <w:sz w:val="30"/>
                <w:szCs w:val="30"/>
              </w:rPr>
            </w:rPrChange>
          </w:rPr>
          <w:t xml:space="preserve"> </w:t>
        </w:r>
      </w:ins>
      <w:ins w:id="386" w:author="Windows User" w:date="2019-09-18T15:44:00Z">
        <w:r w:rsidRPr="0033182C">
          <w:rPr>
            <w:rFonts w:cs="Times New Roman"/>
            <w:szCs w:val="24"/>
          </w:rPr>
          <w:t>Jenis kebutuhan berisi tentang apa saja yang dibutuhkan oleh sistem serta berbagai informasi yang dihasilkan oleh sistem. Berikut merupakan jenis kebutuhan sistem yang telah dibangun oleh pengembang.</w:t>
        </w:r>
      </w:ins>
    </w:p>
    <w:p w14:paraId="6F1D88D7" w14:textId="5F21F2C1" w:rsidR="004C6307" w:rsidRPr="0033182C" w:rsidRDefault="004C6307" w:rsidP="00BA58BD">
      <w:pPr>
        <w:pStyle w:val="Heading3"/>
        <w:rPr>
          <w:ins w:id="387" w:author="Windows User" w:date="2019-09-19T00:46:00Z"/>
          <w:rFonts w:cs="Times New Roman"/>
        </w:rPr>
      </w:pPr>
      <w:bookmarkStart w:id="388" w:name="_Toc23880347"/>
      <w:ins w:id="389" w:author="Windows User" w:date="2019-09-18T15:15:00Z">
        <w:r w:rsidRPr="0033182C">
          <w:rPr>
            <w:rFonts w:cs="Times New Roman"/>
          </w:rPr>
          <w:t>D</w:t>
        </w:r>
      </w:ins>
      <w:ins w:id="390" w:author="Windows User" w:date="2019-09-18T15:14:00Z">
        <w:r w:rsidRPr="0033182C">
          <w:rPr>
            <w:rFonts w:cs="Times New Roman"/>
          </w:rPr>
          <w:t>esain sistem</w:t>
        </w:r>
      </w:ins>
      <w:bookmarkEnd w:id="388"/>
    </w:p>
    <w:p w14:paraId="15A2C25F" w14:textId="1947CD9A" w:rsidR="005261FB" w:rsidRPr="0033182C" w:rsidRDefault="005261FB">
      <w:pPr>
        <w:ind w:firstLine="357"/>
        <w:rPr>
          <w:ins w:id="391" w:author="Windows User" w:date="2019-09-19T01:09:00Z"/>
          <w:rFonts w:cs="Times New Roman"/>
          <w:i/>
        </w:rPr>
        <w:pPrChange w:id="392" w:author="Windows User" w:date="2019-09-19T00:50:00Z">
          <w:pPr>
            <w:spacing w:after="160" w:line="259" w:lineRule="auto"/>
            <w:jc w:val="left"/>
          </w:pPr>
        </w:pPrChange>
      </w:pPr>
      <w:ins w:id="393" w:author="Windows User" w:date="2019-09-19T00:47:00Z">
        <w:r w:rsidRPr="0033182C">
          <w:rPr>
            <w:rFonts w:cs="Times New Roman"/>
          </w:rPr>
          <w:t>Desain sistem merupakan tahapan yang harus dilakukan setelah menganalisa kebutuhan</w:t>
        </w:r>
      </w:ins>
      <w:ins w:id="394" w:author="Windows User" w:date="2019-09-19T00:48:00Z">
        <w:r w:rsidRPr="0033182C">
          <w:rPr>
            <w:rFonts w:cs="Times New Roman"/>
          </w:rPr>
          <w:t xml:space="preserve">. Hal ini berkaitan dengan menggambarkan </w:t>
        </w:r>
      </w:ins>
      <w:ins w:id="395" w:author="Windows User" w:date="2019-09-19T00:49:00Z">
        <w:r w:rsidRPr="0033182C">
          <w:rPr>
            <w:rFonts w:cs="Times New Roman"/>
          </w:rPr>
          <w:t xml:space="preserve">bagaimana suatu sistem akan dibangun. Pada penelitian ini desain sistem </w:t>
        </w:r>
      </w:ins>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pPr>
        <w:pStyle w:val="Heading3"/>
        <w:rPr>
          <w:rFonts w:cs="Times New Roman"/>
          <w:i/>
        </w:rPr>
        <w:pPrChange w:id="396" w:author="Windows User" w:date="2019-09-19T02:46:00Z">
          <w:pPr>
            <w:spacing w:after="160" w:line="259" w:lineRule="auto"/>
            <w:jc w:val="left"/>
          </w:pPr>
        </w:pPrChange>
      </w:pPr>
      <w:bookmarkStart w:id="397" w:name="_Toc23880348"/>
      <w:ins w:id="398" w:author="Windows User" w:date="2019-09-19T00:41:00Z">
        <w:r w:rsidRPr="0033182C">
          <w:rPr>
            <w:rFonts w:cs="Times New Roman"/>
          </w:rPr>
          <w:t>Implementasi Desain</w:t>
        </w:r>
      </w:ins>
      <w:ins w:id="399" w:author="Windows User" w:date="2019-09-19T00:43:00Z">
        <w:r w:rsidRPr="0033182C">
          <w:rPr>
            <w:rFonts w:cs="Times New Roman"/>
          </w:rPr>
          <w:t xml:space="preserve"> </w:t>
        </w:r>
        <w:r w:rsidRPr="0033182C">
          <w:rPr>
            <w:rFonts w:cs="Times New Roman"/>
            <w:i/>
            <w:rPrChange w:id="400" w:author="Windows User" w:date="2019-09-19T00:43:00Z">
              <w:rPr/>
            </w:rPrChange>
          </w:rPr>
          <w:t>Hardware</w:t>
        </w:r>
      </w:ins>
      <w:bookmarkEnd w:id="397"/>
    </w:p>
    <w:p w14:paraId="0595EBD3" w14:textId="73EE7269" w:rsidR="008357B5" w:rsidRPr="00E47BED" w:rsidRDefault="00E47BED" w:rsidP="008357B5">
      <w:pPr>
        <w:ind w:firstLine="357"/>
        <w:rPr>
          <w:rFonts w:cs="Times New Roman"/>
          <w:lang w:val="id-ID"/>
        </w:rPr>
      </w:pPr>
      <w:r>
        <w:rPr>
          <w:rFonts w:cs="Times New Roman"/>
          <w:lang w:val="id-ID"/>
        </w:rPr>
        <w:t>Desain hardware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5F92177E" w:rsidR="008357B5" w:rsidRPr="00FE45D6" w:rsidRDefault="00FE45D6" w:rsidP="00FE45D6">
      <w:pPr>
        <w:pStyle w:val="Caption"/>
        <w:jc w:val="center"/>
        <w:rPr>
          <w:ins w:id="401" w:author="Windows User" w:date="2019-09-19T00:45:00Z"/>
          <w:rFonts w:cs="Times New Roman"/>
          <w:i w:val="0"/>
          <w:color w:val="auto"/>
          <w:sz w:val="22"/>
        </w:rPr>
      </w:pPr>
      <w:bookmarkStart w:id="402" w:name="_Toc23880241"/>
      <w:r w:rsidRPr="00FE45D6">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2</w:t>
      </w:r>
      <w:r w:rsidR="000B6C7D">
        <w:rPr>
          <w:i w:val="0"/>
          <w:color w:val="auto"/>
          <w:sz w:val="22"/>
        </w:rPr>
        <w:fldChar w:fldCharType="end"/>
      </w:r>
      <w:r w:rsidRPr="00FE45D6">
        <w:rPr>
          <w:i w:val="0"/>
          <w:color w:val="auto"/>
          <w:sz w:val="22"/>
        </w:rPr>
        <w:t xml:space="preserve"> Desain </w:t>
      </w:r>
      <w:r w:rsidRPr="00FE45D6">
        <w:rPr>
          <w:color w:val="auto"/>
          <w:sz w:val="22"/>
        </w:rPr>
        <w:t>Hardware</w:t>
      </w:r>
      <w:bookmarkEnd w:id="402"/>
    </w:p>
    <w:p w14:paraId="54D8245C" w14:textId="0438D2DA" w:rsidR="00497E27" w:rsidRPr="0033182C" w:rsidRDefault="00497E27">
      <w:pPr>
        <w:pStyle w:val="Heading3"/>
        <w:rPr>
          <w:ins w:id="403" w:author="Windows User" w:date="2019-09-19T23:37:00Z"/>
          <w:rFonts w:cs="Times New Roman"/>
        </w:rPr>
        <w:pPrChange w:id="404" w:author="Windows User" w:date="2019-09-19T02:46:00Z">
          <w:pPr>
            <w:spacing w:after="160" w:line="259" w:lineRule="auto"/>
            <w:jc w:val="left"/>
          </w:pPr>
        </w:pPrChange>
      </w:pPr>
      <w:bookmarkStart w:id="405" w:name="_Toc23880349"/>
      <w:ins w:id="406" w:author="Windows User" w:date="2019-09-19T00:45:00Z">
        <w:r w:rsidRPr="0033182C">
          <w:rPr>
            <w:rFonts w:cs="Times New Roman"/>
          </w:rPr>
          <w:lastRenderedPageBreak/>
          <w:t>Pengambilan Data Sensor</w:t>
        </w:r>
      </w:ins>
      <w:bookmarkEnd w:id="405"/>
    </w:p>
    <w:p w14:paraId="1C114160" w14:textId="2EC79CD0" w:rsidR="000F79E6" w:rsidRPr="0033182C" w:rsidRDefault="00FE45D6" w:rsidP="000F79E6">
      <w:pPr>
        <w:ind w:firstLine="567"/>
        <w:rPr>
          <w:ins w:id="407" w:author="Windows User" w:date="2019-09-19T23:37:00Z"/>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77E9C74C" w:rsidR="000B6C7D" w:rsidRPr="00835FA0" w:rsidRDefault="000B6C7D" w:rsidP="00835FA0">
                            <w:pPr>
                              <w:pStyle w:val="Caption"/>
                              <w:jc w:val="center"/>
                              <w:rPr>
                                <w:i w:val="0"/>
                                <w:noProof/>
                                <w:color w:val="000000" w:themeColor="text1"/>
                                <w:sz w:val="32"/>
                              </w:rPr>
                            </w:pPr>
                            <w:bookmarkStart w:id="408" w:name="_Toc23880242"/>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77E9C74C" w:rsidR="000B6C7D" w:rsidRPr="00835FA0" w:rsidRDefault="000B6C7D" w:rsidP="00835FA0">
                      <w:pPr>
                        <w:pStyle w:val="Caption"/>
                        <w:jc w:val="center"/>
                        <w:rPr>
                          <w:i w:val="0"/>
                          <w:noProof/>
                          <w:color w:val="000000" w:themeColor="text1"/>
                          <w:sz w:val="32"/>
                        </w:rPr>
                      </w:pPr>
                      <w:bookmarkStart w:id="409" w:name="_Toc23880242"/>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09"/>
                    </w:p>
                  </w:txbxContent>
                </v:textbox>
                <w10:wrap type="through"/>
              </v:shape>
            </w:pict>
          </mc:Fallback>
        </mc:AlternateContent>
      </w:r>
      <w:ins w:id="410" w:author="Windows User" w:date="2019-09-19T23:37:00Z">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ins>
      <w:r w:rsidR="000F79E6" w:rsidRPr="0033182C">
        <w:rPr>
          <w:rFonts w:cs="Times New Roman"/>
          <w:lang w:val="en-ID"/>
        </w:rPr>
        <w:t>LDR dengan penempatan sesuai Gambar 3</w:t>
      </w:r>
      <w:ins w:id="411" w:author="Windows User" w:date="2019-09-19T23:37:00Z">
        <w:r w:rsidR="007D4AF5" w:rsidRPr="0033182C">
          <w:rPr>
            <w:rFonts w:cs="Times New Roman"/>
            <w:lang w:val="id-ID"/>
          </w:rPr>
          <w:t>.</w:t>
        </w:r>
      </w:ins>
      <w:r w:rsidR="00835FA0" w:rsidRPr="0033182C">
        <w:rPr>
          <w:rFonts w:cs="Times New Roman"/>
          <w:lang w:val="en-ID"/>
        </w:rPr>
        <w:t>3</w:t>
      </w:r>
      <w:r w:rsidR="00B23602" w:rsidRPr="0033182C">
        <w:rPr>
          <w:rFonts w:cs="Times New Roman"/>
          <w:lang w:val="en-ID"/>
        </w:rPr>
        <w:t>.</w:t>
      </w:r>
      <w:ins w:id="412" w:author="Windows User" w:date="2019-09-19T23:37:00Z">
        <w:r w:rsidR="007D4AF5" w:rsidRPr="0033182C">
          <w:rPr>
            <w:rFonts w:cs="Times New Roman"/>
            <w:lang w:val="id-ID"/>
          </w:rPr>
          <w:t xml:space="preserve"> </w:t>
        </w:r>
      </w:ins>
    </w:p>
    <w:p w14:paraId="14CCCC44" w14:textId="77777777" w:rsidR="00B23602" w:rsidRPr="0033182C" w:rsidRDefault="00B23602" w:rsidP="00FE45D6">
      <w:pPr>
        <w:rPr>
          <w:rFonts w:cs="Times New Roman"/>
          <w:lang w:val="id-ID"/>
        </w:rPr>
      </w:pPr>
    </w:p>
    <w:p w14:paraId="56D819E2" w14:textId="360EE69B" w:rsidR="007D4AF5" w:rsidRPr="0033182C" w:rsidRDefault="007D4AF5" w:rsidP="000F79E6">
      <w:pPr>
        <w:ind w:firstLine="567"/>
        <w:rPr>
          <w:ins w:id="413" w:author="Windows User" w:date="2019-09-19T23:37:00Z"/>
          <w:rFonts w:cs="Times New Roman"/>
          <w:lang w:val="id-ID"/>
        </w:rPr>
      </w:pPr>
      <w:ins w:id="414" w:author="Windows User" w:date="2019-09-19T23:37:00Z">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 vertikal dan error horizontal. Kedua variabel tersebut didapat melalui perhitungan di bawah ini:</w:t>
        </w:r>
      </w:ins>
    </w:p>
    <w:p w14:paraId="3B65E6CB" w14:textId="77777777" w:rsidR="007D4AF5" w:rsidRPr="0033182C" w:rsidRDefault="007D4AF5" w:rsidP="007D4AF5">
      <w:pPr>
        <w:pStyle w:val="ListParagraph"/>
        <w:numPr>
          <w:ilvl w:val="7"/>
          <w:numId w:val="45"/>
        </w:numPr>
        <w:ind w:left="851"/>
        <w:rPr>
          <w:ins w:id="415" w:author="Windows User" w:date="2019-09-19T23:37:00Z"/>
          <w:rFonts w:cs="Times New Roman"/>
          <w:lang w:val="id-ID"/>
        </w:rPr>
      </w:pPr>
      <w:ins w:id="416" w:author="Windows User" w:date="2019-09-19T23:37:00Z">
        <w:r w:rsidRPr="0033182C">
          <w:rPr>
            <w:rFonts w:cs="Times New Roman"/>
            <w:lang w:val="id-ID"/>
          </w:rPr>
          <w:t>Error vertikal</w:t>
        </w:r>
      </w:ins>
    </w:p>
    <w:p w14:paraId="4F53BE9B" w14:textId="77777777" w:rsidR="007D4AF5" w:rsidRPr="0033182C" w:rsidRDefault="007D4AF5" w:rsidP="007D4AF5">
      <w:pPr>
        <w:tabs>
          <w:tab w:val="left" w:leader="dot" w:pos="7513"/>
        </w:tabs>
        <w:ind w:left="567"/>
        <w:rPr>
          <w:ins w:id="417" w:author="Windows User" w:date="2019-09-19T23:37:00Z"/>
          <w:rFonts w:cs="Times New Roman"/>
          <w:lang w:val="en-ID"/>
        </w:rPr>
      </w:pPr>
      <w:ins w:id="418" w:author="Windows User" w:date="2019-09-19T23:37:00Z">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ins>
    </w:p>
    <w:p w14:paraId="5AC41760" w14:textId="77777777" w:rsidR="007D4AF5" w:rsidRPr="0033182C" w:rsidRDefault="007D4AF5" w:rsidP="007D4AF5">
      <w:pPr>
        <w:pStyle w:val="ListParagraph"/>
        <w:numPr>
          <w:ilvl w:val="7"/>
          <w:numId w:val="45"/>
        </w:numPr>
        <w:ind w:left="851"/>
        <w:rPr>
          <w:ins w:id="419" w:author="Windows User" w:date="2019-09-19T23:37:00Z"/>
          <w:rFonts w:cs="Times New Roman"/>
          <w:lang w:val="id-ID"/>
        </w:rPr>
      </w:pPr>
      <w:ins w:id="420" w:author="Windows User" w:date="2019-09-19T23:37:00Z">
        <w:r w:rsidRPr="0033182C">
          <w:rPr>
            <w:rFonts w:cs="Times New Roman"/>
            <w:lang w:val="id-ID"/>
          </w:rPr>
          <w:t>Error horizontal</w:t>
        </w:r>
      </w:ins>
    </w:p>
    <w:p w14:paraId="2FC19A43" w14:textId="77777777" w:rsidR="007D4AF5" w:rsidRPr="0033182C" w:rsidRDefault="007D4AF5" w:rsidP="007D4AF5">
      <w:pPr>
        <w:tabs>
          <w:tab w:val="left" w:leader="dot" w:pos="7513"/>
        </w:tabs>
        <w:ind w:left="567"/>
        <w:jc w:val="center"/>
        <w:rPr>
          <w:ins w:id="421" w:author="Windows User" w:date="2019-09-19T23:37:00Z"/>
          <w:rFonts w:cs="Times New Roman"/>
          <w:lang w:val="en-ID"/>
        </w:rPr>
      </w:pPr>
      <w:ins w:id="422" w:author="Windows User" w:date="2019-09-19T23:37:00Z">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ins>
    </w:p>
    <w:p w14:paraId="3147D4C2" w14:textId="77777777" w:rsidR="007D4AF5" w:rsidRPr="0033182C" w:rsidRDefault="007D4AF5" w:rsidP="007D4AF5">
      <w:pPr>
        <w:rPr>
          <w:ins w:id="423" w:author="Windows User" w:date="2019-09-19T23:37:00Z"/>
          <w:rFonts w:cs="Times New Roman"/>
          <w:lang w:val="id-ID"/>
        </w:rPr>
      </w:pPr>
      <w:ins w:id="424" w:author="Windows User" w:date="2019-09-19T23:37:00Z">
        <w:r w:rsidRPr="0033182C">
          <w:rPr>
            <w:rFonts w:cs="Times New Roman"/>
            <w:lang w:val="id-ID"/>
          </w:rPr>
          <w:t>Ket :</w:t>
        </w:r>
      </w:ins>
    </w:p>
    <w:p w14:paraId="2BB9D6D7" w14:textId="77777777" w:rsidR="007D4AF5" w:rsidRPr="0033182C" w:rsidRDefault="007D4AF5" w:rsidP="007D4AF5">
      <w:pPr>
        <w:rPr>
          <w:ins w:id="425" w:author="Windows User" w:date="2019-09-19T23:37:00Z"/>
          <w:rFonts w:cs="Times New Roman"/>
          <w:lang w:val="id-ID"/>
        </w:rPr>
      </w:pPr>
      <w:ins w:id="426" w:author="Windows User" w:date="2019-09-19T23:37:00Z">
        <w:r w:rsidRPr="0033182C">
          <w:rPr>
            <w:rFonts w:cs="Times New Roman"/>
            <w:lang w:val="id-ID"/>
          </w:rPr>
          <w:t>error_v = error vertikal</w:t>
        </w:r>
      </w:ins>
    </w:p>
    <w:p w14:paraId="1373D112" w14:textId="77777777" w:rsidR="007D4AF5" w:rsidRPr="0033182C" w:rsidRDefault="007D4AF5" w:rsidP="007D4AF5">
      <w:pPr>
        <w:rPr>
          <w:ins w:id="427" w:author="Windows User" w:date="2019-09-19T23:37:00Z"/>
          <w:rFonts w:cs="Times New Roman"/>
          <w:lang w:val="id-ID"/>
        </w:rPr>
      </w:pPr>
      <w:ins w:id="428" w:author="Windows User" w:date="2019-09-19T23:37:00Z">
        <w:r w:rsidRPr="0033182C">
          <w:rPr>
            <w:rFonts w:cs="Times New Roman"/>
            <w:lang w:val="id-ID"/>
          </w:rPr>
          <w:t>error_h = error horizontal</w:t>
        </w:r>
      </w:ins>
    </w:p>
    <w:p w14:paraId="5D2866A5" w14:textId="77777777" w:rsidR="007D4AF5" w:rsidRPr="0033182C" w:rsidRDefault="007D4AF5" w:rsidP="007D4AF5">
      <w:pPr>
        <w:rPr>
          <w:ins w:id="429" w:author="Windows User" w:date="2019-09-19T23:37:00Z"/>
          <w:rFonts w:cs="Times New Roman"/>
          <w:lang w:val="id-ID"/>
        </w:rPr>
      </w:pPr>
      <w:ins w:id="430" w:author="Windows User" w:date="2019-09-19T23:37:00Z">
        <w:r w:rsidRPr="0033182C">
          <w:rPr>
            <w:rFonts w:cs="Times New Roman"/>
            <w:lang w:val="id-ID"/>
          </w:rPr>
          <w:t>tl = ldr top left (penempatan di kiri atas)</w:t>
        </w:r>
      </w:ins>
    </w:p>
    <w:p w14:paraId="71F6B03D" w14:textId="77777777" w:rsidR="007D4AF5" w:rsidRPr="0033182C" w:rsidRDefault="007D4AF5" w:rsidP="007D4AF5">
      <w:pPr>
        <w:rPr>
          <w:ins w:id="431" w:author="Windows User" w:date="2019-09-19T23:37:00Z"/>
          <w:rFonts w:cs="Times New Roman"/>
          <w:lang w:val="id-ID"/>
        </w:rPr>
      </w:pPr>
      <w:ins w:id="432" w:author="Windows User" w:date="2019-09-19T23:37:00Z">
        <w:r w:rsidRPr="0033182C">
          <w:rPr>
            <w:rFonts w:cs="Times New Roman"/>
            <w:lang w:val="id-ID"/>
          </w:rPr>
          <w:t>tr = ldr top right (penempatan di kanan atas)</w:t>
        </w:r>
      </w:ins>
    </w:p>
    <w:p w14:paraId="1FD40E5F" w14:textId="77777777" w:rsidR="007D4AF5" w:rsidRPr="0033182C" w:rsidRDefault="007D4AF5" w:rsidP="007D4AF5">
      <w:pPr>
        <w:rPr>
          <w:ins w:id="433" w:author="Windows User" w:date="2019-09-19T23:37:00Z"/>
          <w:rFonts w:cs="Times New Roman"/>
          <w:lang w:val="id-ID"/>
        </w:rPr>
      </w:pPr>
      <w:ins w:id="434" w:author="Windows User" w:date="2019-09-19T23:37:00Z">
        <w:r w:rsidRPr="0033182C">
          <w:rPr>
            <w:rFonts w:cs="Times New Roman"/>
            <w:lang w:val="id-ID"/>
          </w:rPr>
          <w:t>dl = ldr down left (penempatan di kiri bawah)</w:t>
        </w:r>
      </w:ins>
    </w:p>
    <w:p w14:paraId="25380FE1" w14:textId="77777777" w:rsidR="007D4AF5" w:rsidRPr="0033182C" w:rsidRDefault="007D4AF5" w:rsidP="007D4AF5">
      <w:pPr>
        <w:rPr>
          <w:ins w:id="435" w:author="Windows User" w:date="2019-09-19T23:37:00Z"/>
          <w:rFonts w:cs="Times New Roman"/>
          <w:lang w:val="id-ID"/>
        </w:rPr>
      </w:pPr>
      <w:ins w:id="436" w:author="Windows User" w:date="2019-09-19T23:37:00Z">
        <w:r w:rsidRPr="0033182C">
          <w:rPr>
            <w:rFonts w:cs="Times New Roman"/>
            <w:lang w:val="id-ID"/>
          </w:rPr>
          <w:t>dr = ldr down right (penempatan di kanan bawah)</w:t>
        </w:r>
      </w:ins>
    </w:p>
    <w:p w14:paraId="304EA316" w14:textId="77777777" w:rsidR="007D4AF5" w:rsidRPr="0033182C" w:rsidRDefault="007D4AF5" w:rsidP="007D4AF5">
      <w:pPr>
        <w:rPr>
          <w:ins w:id="437" w:author="Windows User" w:date="2019-09-19T23:37:00Z"/>
          <w:rFonts w:cs="Times New Roman"/>
          <w:lang w:val="id-ID"/>
        </w:rPr>
      </w:pPr>
      <w:ins w:id="438" w:author="Windows User" w:date="2019-09-19T23:37:00Z">
        <w:r w:rsidRPr="0033182C">
          <w:rPr>
            <w:rFonts w:cs="Times New Roman"/>
            <w:lang w:val="id-ID"/>
          </w:rPr>
          <w:lastRenderedPageBreak/>
          <w:t>nilai error dapat berupa bilai bulat (negatif dan positif) dengan aturan sebagai berikut</w:t>
        </w:r>
      </w:ins>
    </w:p>
    <w:p w14:paraId="53D35C61" w14:textId="0D768A08" w:rsidR="007D4AF5" w:rsidRPr="0033182C" w:rsidRDefault="00240AAC" w:rsidP="00242750">
      <w:pPr>
        <w:pStyle w:val="ListParagraph"/>
        <w:numPr>
          <w:ilvl w:val="0"/>
          <w:numId w:val="33"/>
        </w:numPr>
        <w:ind w:left="426"/>
        <w:rPr>
          <w:ins w:id="439" w:author="Windows User" w:date="2019-09-19T23:37:00Z"/>
          <w:rFonts w:cs="Times New Roman"/>
          <w:lang w:val="id-ID"/>
        </w:rPr>
      </w:pPr>
      <w:r w:rsidRPr="0033182C">
        <w:rPr>
          <w:rFonts w:cs="Times New Roman"/>
          <w:i/>
          <w:lang w:val="id-ID"/>
        </w:rPr>
        <w:t>Solar</w:t>
      </w:r>
      <w:ins w:id="440" w:author="Windows User" w:date="2019-09-19T23:37:00Z">
        <w:r w:rsidR="007D4AF5" w:rsidRPr="0033182C">
          <w:rPr>
            <w:rFonts w:cs="Times New Roman"/>
            <w:lang w:val="id-ID"/>
          </w:rPr>
          <w:t xml:space="preserve"> </w:t>
        </w:r>
      </w:ins>
      <w:r w:rsidRPr="0033182C">
        <w:rPr>
          <w:rFonts w:cs="Times New Roman"/>
          <w:i/>
          <w:lang w:val="id-ID"/>
        </w:rPr>
        <w:t>tracker</w:t>
      </w:r>
      <w:ins w:id="441" w:author="Windows User" w:date="2019-09-19T23:37:00Z">
        <w:r w:rsidR="007D4AF5" w:rsidRPr="0033182C">
          <w:rPr>
            <w:rFonts w:cs="Times New Roman"/>
            <w:lang w:val="id-ID"/>
          </w:rPr>
          <w:t xml:space="preserve"> akan bergerak ke arah kiri jika nilau error horizontal bernilai positif</w:t>
        </w:r>
      </w:ins>
    </w:p>
    <w:p w14:paraId="6E8BE9D3" w14:textId="0BD5E28D" w:rsidR="007D4AF5" w:rsidRPr="0033182C" w:rsidRDefault="00240AAC" w:rsidP="00242750">
      <w:pPr>
        <w:pStyle w:val="ListParagraph"/>
        <w:numPr>
          <w:ilvl w:val="0"/>
          <w:numId w:val="33"/>
        </w:numPr>
        <w:ind w:left="426"/>
        <w:rPr>
          <w:ins w:id="442" w:author="Windows User" w:date="2019-09-19T23:37:00Z"/>
          <w:rFonts w:cs="Times New Roman"/>
          <w:lang w:val="id-ID"/>
        </w:rPr>
      </w:pPr>
      <w:r w:rsidRPr="0033182C">
        <w:rPr>
          <w:rFonts w:cs="Times New Roman"/>
          <w:i/>
          <w:lang w:val="id-ID"/>
        </w:rPr>
        <w:t>Solar</w:t>
      </w:r>
      <w:ins w:id="443" w:author="Windows User" w:date="2019-09-19T23:37:00Z">
        <w:r w:rsidR="007D4AF5" w:rsidRPr="0033182C">
          <w:rPr>
            <w:rFonts w:cs="Times New Roman"/>
            <w:lang w:val="id-ID"/>
          </w:rPr>
          <w:t xml:space="preserve"> </w:t>
        </w:r>
      </w:ins>
      <w:r w:rsidRPr="0033182C">
        <w:rPr>
          <w:rFonts w:cs="Times New Roman"/>
          <w:i/>
          <w:lang w:val="id-ID"/>
        </w:rPr>
        <w:t>tracker</w:t>
      </w:r>
      <w:ins w:id="444" w:author="Windows User" w:date="2019-09-19T23:37:00Z">
        <w:r w:rsidR="007D4AF5" w:rsidRPr="0033182C">
          <w:rPr>
            <w:rFonts w:cs="Times New Roman"/>
            <w:lang w:val="id-ID"/>
          </w:rPr>
          <w:t xml:space="preserve"> akan bergerak ke arah kanan jika nilau error horizontal bernilai negatif</w:t>
        </w:r>
      </w:ins>
    </w:p>
    <w:p w14:paraId="089635C6" w14:textId="4F02400F" w:rsidR="007D4AF5" w:rsidRPr="0033182C" w:rsidRDefault="00240AAC" w:rsidP="00242750">
      <w:pPr>
        <w:pStyle w:val="ListParagraph"/>
        <w:numPr>
          <w:ilvl w:val="0"/>
          <w:numId w:val="33"/>
        </w:numPr>
        <w:ind w:left="426"/>
        <w:rPr>
          <w:ins w:id="445" w:author="Windows User" w:date="2019-09-19T23:37:00Z"/>
          <w:rFonts w:cs="Times New Roman"/>
          <w:lang w:val="id-ID"/>
        </w:rPr>
      </w:pPr>
      <w:r w:rsidRPr="0033182C">
        <w:rPr>
          <w:rFonts w:cs="Times New Roman"/>
          <w:i/>
          <w:lang w:val="id-ID"/>
        </w:rPr>
        <w:t>Solar</w:t>
      </w:r>
      <w:ins w:id="446" w:author="Windows User" w:date="2019-09-19T23:37:00Z">
        <w:r w:rsidR="007D4AF5" w:rsidRPr="0033182C">
          <w:rPr>
            <w:rFonts w:cs="Times New Roman"/>
            <w:lang w:val="id-ID"/>
          </w:rPr>
          <w:t xml:space="preserve"> </w:t>
        </w:r>
      </w:ins>
      <w:r w:rsidRPr="0033182C">
        <w:rPr>
          <w:rFonts w:cs="Times New Roman"/>
          <w:i/>
          <w:lang w:val="id-ID"/>
        </w:rPr>
        <w:t>tracker</w:t>
      </w:r>
      <w:ins w:id="447" w:author="Windows User" w:date="2019-09-19T23:37:00Z">
        <w:r w:rsidR="007D4AF5" w:rsidRPr="0033182C">
          <w:rPr>
            <w:rFonts w:cs="Times New Roman"/>
            <w:lang w:val="id-ID"/>
          </w:rPr>
          <w:t xml:space="preserve"> akan bergerak ke arah atas jika nilau error vertikal bernilai positif</w:t>
        </w:r>
      </w:ins>
    </w:p>
    <w:p w14:paraId="0599929F" w14:textId="1E7F46DE" w:rsidR="007D4AF5" w:rsidRPr="0033182C" w:rsidRDefault="00240AAC" w:rsidP="00242750">
      <w:pPr>
        <w:pStyle w:val="ListParagraph"/>
        <w:numPr>
          <w:ilvl w:val="0"/>
          <w:numId w:val="33"/>
        </w:numPr>
        <w:ind w:left="426"/>
        <w:rPr>
          <w:ins w:id="448" w:author="Windows User" w:date="2019-09-19T23:37:00Z"/>
          <w:rFonts w:cs="Times New Roman"/>
          <w:lang w:val="id-ID"/>
        </w:rPr>
      </w:pPr>
      <w:r w:rsidRPr="0033182C">
        <w:rPr>
          <w:rFonts w:cs="Times New Roman"/>
          <w:i/>
          <w:lang w:val="id-ID"/>
        </w:rPr>
        <w:t>Solar</w:t>
      </w:r>
      <w:ins w:id="449" w:author="Windows User" w:date="2019-09-19T23:37:00Z">
        <w:r w:rsidR="007D4AF5" w:rsidRPr="0033182C">
          <w:rPr>
            <w:rFonts w:cs="Times New Roman"/>
            <w:lang w:val="id-ID"/>
          </w:rPr>
          <w:t xml:space="preserve"> </w:t>
        </w:r>
      </w:ins>
      <w:r w:rsidRPr="0033182C">
        <w:rPr>
          <w:rFonts w:cs="Times New Roman"/>
          <w:i/>
          <w:lang w:val="id-ID"/>
        </w:rPr>
        <w:t>tracker</w:t>
      </w:r>
      <w:ins w:id="450" w:author="Windows User" w:date="2019-09-19T23:37:00Z">
        <w:r w:rsidR="007D4AF5" w:rsidRPr="0033182C">
          <w:rPr>
            <w:rFonts w:cs="Times New Roman"/>
            <w:lang w:val="id-ID"/>
          </w:rPr>
          <w:t xml:space="preserve"> akan bergerak ke arah bawah jika nilau error vertikal bernilai negatif</w:t>
        </w:r>
      </w:ins>
    </w:p>
    <w:p w14:paraId="5A62954B" w14:textId="0AE4AB1B" w:rsidR="00497E27" w:rsidRPr="0033182C" w:rsidRDefault="00497E27">
      <w:pPr>
        <w:pStyle w:val="Heading3"/>
        <w:rPr>
          <w:ins w:id="451" w:author="Windows User" w:date="2019-09-19T04:16:00Z"/>
          <w:rFonts w:cs="Times New Roman"/>
        </w:rPr>
        <w:pPrChange w:id="452" w:author="Windows User" w:date="2019-09-19T02:46:00Z">
          <w:pPr>
            <w:spacing w:after="160" w:line="259" w:lineRule="auto"/>
            <w:jc w:val="left"/>
          </w:pPr>
        </w:pPrChange>
      </w:pPr>
      <w:bookmarkStart w:id="453" w:name="_Toc23880350"/>
      <w:ins w:id="454" w:author="Windows User" w:date="2019-09-19T00:45:00Z">
        <w:r w:rsidRPr="0033182C">
          <w:rPr>
            <w:rFonts w:cs="Times New Roman"/>
          </w:rPr>
          <w:t xml:space="preserve">Implementasi Metode </w:t>
        </w:r>
      </w:ins>
      <w:r w:rsidR="00886455" w:rsidRPr="0033182C">
        <w:rPr>
          <w:rFonts w:cs="Times New Roman"/>
          <w:i/>
        </w:rPr>
        <w:t>Fuzyy</w:t>
      </w:r>
      <w:bookmarkEnd w:id="453"/>
    </w:p>
    <w:p w14:paraId="58633C58" w14:textId="4AE0DAD8" w:rsidR="00E14759" w:rsidRPr="0033182C" w:rsidRDefault="00E14759" w:rsidP="00E14759">
      <w:pPr>
        <w:ind w:firstLine="357"/>
        <w:rPr>
          <w:ins w:id="455" w:author="Windows User" w:date="2019-09-19T04:16:00Z"/>
          <w:rFonts w:eastAsiaTheme="majorEastAsia" w:cs="Times New Roman"/>
          <w:szCs w:val="24"/>
        </w:rPr>
      </w:pPr>
      <w:ins w:id="456" w:author="Windows User" w:date="2019-09-19T04:16:00Z">
        <w:r w:rsidRPr="0033182C">
          <w:rPr>
            <w:rFonts w:eastAsiaTheme="majorEastAsia" w:cs="Times New Roman"/>
            <w:szCs w:val="24"/>
          </w:rPr>
          <w:t xml:space="preserve">Proses perhitungan metode </w:t>
        </w:r>
      </w:ins>
      <w:r w:rsidR="00886455" w:rsidRPr="0033182C">
        <w:rPr>
          <w:rFonts w:eastAsiaTheme="majorEastAsia" w:cs="Times New Roman"/>
          <w:i/>
          <w:szCs w:val="24"/>
        </w:rPr>
        <w:t>Fuzyy</w:t>
      </w:r>
      <w:ins w:id="457" w:author="Windows User" w:date="2019-09-19T04:16:00Z">
        <w:r w:rsidRPr="0033182C">
          <w:rPr>
            <w:rFonts w:eastAsiaTheme="majorEastAsia" w:cs="Times New Roman"/>
            <w:szCs w:val="24"/>
          </w:rPr>
          <w:t xml:space="preserve"> pada </w:t>
        </w:r>
      </w:ins>
      <w:r w:rsidR="00240AAC" w:rsidRPr="0033182C">
        <w:rPr>
          <w:rFonts w:eastAsiaTheme="majorEastAsia" w:cs="Times New Roman"/>
          <w:i/>
          <w:szCs w:val="24"/>
        </w:rPr>
        <w:t>tracker</w:t>
      </w:r>
      <w:ins w:id="458" w:author="Windows User" w:date="2019-09-19T04:16:00Z">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ins>
      <w:r w:rsidR="00240AAC" w:rsidRPr="0033182C">
        <w:rPr>
          <w:rFonts w:eastAsiaTheme="majorEastAsia" w:cs="Times New Roman"/>
          <w:i/>
          <w:szCs w:val="24"/>
        </w:rPr>
        <w:t>tracker</w:t>
      </w:r>
      <w:ins w:id="459" w:author="Windows User" w:date="2019-09-19T04:16:00Z">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ins>
      <w:r w:rsidR="00886455" w:rsidRPr="0033182C">
        <w:rPr>
          <w:rFonts w:eastAsiaTheme="majorEastAsia" w:cs="Times New Roman"/>
          <w:i/>
          <w:szCs w:val="24"/>
        </w:rPr>
        <w:t>Fuzyy</w:t>
      </w:r>
      <w:ins w:id="460" w:author="Windows User" w:date="2019-09-19T04:16:00Z">
        <w:r w:rsidRPr="0033182C">
          <w:rPr>
            <w:rFonts w:eastAsiaTheme="majorEastAsia" w:cs="Times New Roman"/>
            <w:szCs w:val="24"/>
          </w:rPr>
          <w:t xml:space="preserve"> sampai menemukan keputusan apa yang harus dilakukan berdasarkan keluaran </w:t>
        </w:r>
      </w:ins>
      <w:r w:rsidR="00886455" w:rsidRPr="0033182C">
        <w:rPr>
          <w:rFonts w:eastAsiaTheme="majorEastAsia" w:cs="Times New Roman"/>
          <w:i/>
          <w:szCs w:val="24"/>
        </w:rPr>
        <w:t>Fuzyy</w:t>
      </w:r>
      <w:ins w:id="461" w:author="Windows User" w:date="2019-09-19T04:16:00Z">
        <w:r w:rsidRPr="0033182C">
          <w:rPr>
            <w:rFonts w:eastAsiaTheme="majorEastAsia" w:cs="Times New Roman"/>
            <w:szCs w:val="24"/>
          </w:rPr>
          <w:t xml:space="preserve"> sesuai pada </w:t>
        </w:r>
      </w:ins>
      <w:r w:rsidR="00835FA0" w:rsidRPr="0033182C">
        <w:rPr>
          <w:rFonts w:eastAsiaTheme="majorEastAsia" w:cs="Times New Roman"/>
          <w:i/>
          <w:szCs w:val="24"/>
        </w:rPr>
        <w:t>flowchar</w:t>
      </w:r>
      <w:r w:rsidR="00835FA0" w:rsidRPr="0033182C">
        <w:rPr>
          <w:rFonts w:eastAsiaTheme="majorEastAsia" w:cs="Times New Roman"/>
          <w:szCs w:val="24"/>
        </w:rPr>
        <w:t xml:space="preserve"> </w:t>
      </w:r>
      <w:ins w:id="462" w:author="Windows User" w:date="2019-09-19T04:16:00Z">
        <w:r w:rsidRPr="0033182C">
          <w:rPr>
            <w:rFonts w:eastAsiaTheme="majorEastAsia" w:cs="Times New Roman"/>
            <w:szCs w:val="24"/>
          </w:rPr>
          <w:t xml:space="preserve">Gambar </w:t>
        </w:r>
      </w:ins>
      <w:r w:rsidR="00835FA0" w:rsidRPr="0033182C">
        <w:rPr>
          <w:rFonts w:eastAsiaTheme="majorEastAsia" w:cs="Times New Roman"/>
          <w:szCs w:val="24"/>
        </w:rPr>
        <w:t>3.5</w:t>
      </w:r>
      <w:ins w:id="463" w:author="Windows User" w:date="2019-09-19T04:16:00Z">
        <w:r w:rsidRPr="0033182C">
          <w:rPr>
            <w:rFonts w:eastAsiaTheme="majorEastAsia" w:cs="Times New Roman"/>
            <w:szCs w:val="24"/>
          </w:rPr>
          <w:t xml:space="preserve">. Apabila keluaran </w:t>
        </w:r>
      </w:ins>
      <w:r w:rsidR="00886455" w:rsidRPr="0033182C">
        <w:rPr>
          <w:rFonts w:eastAsiaTheme="majorEastAsia" w:cs="Times New Roman"/>
          <w:i/>
          <w:szCs w:val="24"/>
        </w:rPr>
        <w:t>Fuzyy</w:t>
      </w:r>
      <w:ins w:id="464" w:author="Windows User" w:date="2019-09-19T04:16:00Z">
        <w:r w:rsidRPr="0033182C">
          <w:rPr>
            <w:rFonts w:eastAsiaTheme="majorEastAsia" w:cs="Times New Roman"/>
            <w:szCs w:val="24"/>
          </w:rPr>
          <w:t xml:space="preserve"> masih belum mencapai nilai 0 atau sesuai dengan Gambar </w:t>
        </w:r>
      </w:ins>
      <w:r w:rsidR="00835FA0" w:rsidRPr="0033182C">
        <w:rPr>
          <w:rFonts w:eastAsiaTheme="majorEastAsia" w:cs="Times New Roman"/>
          <w:szCs w:val="24"/>
        </w:rPr>
        <w:t>3.5</w:t>
      </w:r>
      <w:ins w:id="465" w:author="Windows User" w:date="2019-09-19T04:16:00Z">
        <w:r w:rsidRPr="0033182C">
          <w:rPr>
            <w:rFonts w:eastAsiaTheme="majorEastAsia" w:cs="Times New Roman"/>
            <w:szCs w:val="24"/>
          </w:rPr>
          <w:t xml:space="preserve"> drajat keanggotaan pada variabel linguistik ZE, maka akan dilakukan pembacaan sensor lagi. </w:t>
        </w:r>
      </w:ins>
    </w:p>
    <w:p w14:paraId="1A506F1A" w14:textId="7040FC39" w:rsidR="00E14759" w:rsidRDefault="00E14759" w:rsidP="00E279F9">
      <w:pPr>
        <w:keepNext/>
        <w:jc w:val="left"/>
        <w:rPr>
          <w:rFonts w:cs="Times New Roman"/>
        </w:rPr>
      </w:pPr>
      <w:ins w:id="466" w:author="Windows User" w:date="2019-09-19T04:16:00Z">
        <w:r w:rsidRPr="0033182C">
          <w:rPr>
            <w:rFonts w:cs="Times New Roman"/>
            <w:noProof/>
          </w:rPr>
          <w:drawing>
            <wp:inline distT="0" distB="0" distL="0" distR="0" wp14:anchorId="2C53A8B3" wp14:editId="3895F534">
              <wp:extent cx="2733152" cy="169255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789286" cy="1727312"/>
                      </a:xfrm>
                      <a:prstGeom prst="rect">
                        <a:avLst/>
                      </a:prstGeom>
                      <a:ln>
                        <a:noFill/>
                      </a:ln>
                      <a:extLst>
                        <a:ext uri="{53640926-AAD7-44D8-BBD7-CCE9431645EC}">
                          <a14:shadowObscured xmlns:a14="http://schemas.microsoft.com/office/drawing/2010/main"/>
                        </a:ext>
                      </a:extLst>
                    </pic:spPr>
                  </pic:pic>
                </a:graphicData>
              </a:graphic>
            </wp:inline>
          </w:drawing>
        </w:r>
      </w:ins>
    </w:p>
    <w:p w14:paraId="08191052" w14:textId="4D405E2A" w:rsidR="00FE45D6" w:rsidRPr="00FE45D6" w:rsidRDefault="00FE45D6" w:rsidP="00FE45D6">
      <w:pPr>
        <w:pStyle w:val="Caption"/>
        <w:ind w:left="142"/>
        <w:rPr>
          <w:rFonts w:cs="Times New Roman"/>
          <w:color w:val="auto"/>
          <w:sz w:val="22"/>
        </w:rPr>
      </w:pPr>
      <w:bookmarkStart w:id="467" w:name="_Toc23880243"/>
      <w:ins w:id="468" w:author="Windows User" w:date="2019-09-19T04:16:00Z">
        <w:r w:rsidRPr="0033182C">
          <w:rPr>
            <w:rFonts w:cs="Times New Roman"/>
            <w:i w:val="0"/>
            <w:color w:val="auto"/>
            <w:sz w:val="22"/>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ins w:id="469" w:author="Windows User" w:date="2019-09-19T04:16:00Z">
        <w:r w:rsidRPr="0033182C">
          <w:rPr>
            <w:rFonts w:cs="Times New Roman"/>
            <w:color w:val="auto"/>
            <w:sz w:val="22"/>
          </w:rPr>
          <w:t xml:space="preserve"> Range error V</w:t>
        </w:r>
      </w:ins>
      <w:bookmarkEnd w:id="467"/>
    </w:p>
    <w:p w14:paraId="260F29CD" w14:textId="77777777" w:rsidR="00FE45D6" w:rsidRPr="0033182C" w:rsidRDefault="00FE45D6" w:rsidP="00FE45D6">
      <w:pPr>
        <w:ind w:firstLine="357"/>
        <w:rPr>
          <w:ins w:id="470" w:author="Windows User" w:date="2019-09-19T04:16:00Z"/>
          <w:rFonts w:eastAsiaTheme="majorEastAsia" w:cs="Times New Roman"/>
          <w:szCs w:val="24"/>
        </w:rPr>
      </w:pPr>
      <w:ins w:id="471" w:author="Windows User" w:date="2019-09-19T04:16:00Z">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ins>
      <w:r w:rsidRPr="0033182C">
        <w:rPr>
          <w:rFonts w:eastAsiaTheme="majorEastAsia" w:cs="Times New Roman"/>
          <w:i/>
          <w:szCs w:val="24"/>
        </w:rPr>
        <w:t>Fuzyy</w:t>
      </w:r>
      <w:ins w:id="472" w:author="Windows User" w:date="2019-09-19T04:16:00Z">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ins>
      <w:r w:rsidRPr="0033182C">
        <w:rPr>
          <w:rFonts w:eastAsiaTheme="majorEastAsia" w:cs="Times New Roman"/>
          <w:i/>
          <w:szCs w:val="24"/>
        </w:rPr>
        <w:t>Fuzyy</w:t>
      </w:r>
      <w:ins w:id="473" w:author="Windows User" w:date="2019-09-19T04:16:00Z">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 xml:space="preserve">-275 sampai 275 sesuai dengan </w:t>
        </w:r>
      </w:ins>
      <w:r w:rsidRPr="0033182C">
        <w:rPr>
          <w:rFonts w:eastAsiaTheme="majorEastAsia" w:cs="Times New Roman"/>
          <w:szCs w:val="24"/>
        </w:rPr>
        <w:t>G</w:t>
      </w:r>
      <w:ins w:id="474" w:author="Windows User" w:date="2019-09-19T04:16:00Z">
        <w:r w:rsidRPr="0033182C">
          <w:rPr>
            <w:rFonts w:eastAsiaTheme="majorEastAsia" w:cs="Times New Roman"/>
            <w:szCs w:val="24"/>
          </w:rPr>
          <w:t xml:space="preserve">ambar </w:t>
        </w:r>
      </w:ins>
      <w:r w:rsidRPr="0033182C">
        <w:rPr>
          <w:rFonts w:eastAsiaTheme="majorEastAsia" w:cs="Times New Roman"/>
          <w:szCs w:val="24"/>
        </w:rPr>
        <w:t>3</w:t>
      </w:r>
      <w:ins w:id="475" w:author="Windows User" w:date="2019-09-19T04:16:00Z">
        <w:r w:rsidRPr="0033182C">
          <w:rPr>
            <w:rFonts w:eastAsiaTheme="majorEastAsia" w:cs="Times New Roman"/>
            <w:szCs w:val="24"/>
          </w:rPr>
          <w:t xml:space="preserve">.3 dan </w:t>
        </w:r>
      </w:ins>
      <w:r w:rsidRPr="0033182C">
        <w:rPr>
          <w:rFonts w:eastAsiaTheme="majorEastAsia" w:cs="Times New Roman"/>
          <w:szCs w:val="24"/>
        </w:rPr>
        <w:t>3.</w:t>
      </w:r>
      <w:ins w:id="476" w:author="Windows User" w:date="2019-09-19T04:16:00Z">
        <w:r w:rsidRPr="0033182C">
          <w:rPr>
            <w:rFonts w:eastAsiaTheme="majorEastAsia" w:cs="Times New Roman"/>
            <w:szCs w:val="24"/>
          </w:rPr>
          <w:t>4.</w:t>
        </w:r>
      </w:ins>
    </w:p>
    <w:p w14:paraId="0F421D7F" w14:textId="77777777" w:rsidR="00FE45D6" w:rsidRPr="0033182C" w:rsidRDefault="00FE45D6" w:rsidP="00E279F9">
      <w:pPr>
        <w:keepNext/>
        <w:jc w:val="left"/>
        <w:rPr>
          <w:ins w:id="477" w:author="Windows User" w:date="2019-09-19T04:16:00Z"/>
          <w:rFonts w:cs="Times New Roman"/>
        </w:rPr>
      </w:pPr>
    </w:p>
    <w:p w14:paraId="44A4DA1A" w14:textId="7131FADD" w:rsidR="00E14759" w:rsidRPr="0033182C" w:rsidRDefault="00E279F9" w:rsidP="00E14759">
      <w:pPr>
        <w:rPr>
          <w:ins w:id="478" w:author="Windows User" w:date="2019-09-19T04:16:00Z"/>
          <w:rFonts w:cs="Times New Roman"/>
          <w:noProof/>
        </w:rPr>
      </w:pPr>
      <w:ins w:id="479" w:author="Windows User" w:date="2019-09-19T04:20:00Z">
        <w:r w:rsidRPr="0033182C">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3E96691" w14:textId="65CE9C6C" w:rsidR="001609E4" w:rsidRPr="00C36F3B" w:rsidRDefault="001609E4" w:rsidP="00C36F3B">
      <w:pPr>
        <w:ind w:firstLine="357"/>
        <w:rPr>
          <w:ins w:id="480" w:author="Windows User" w:date="2019-09-19T04:20:00Z"/>
          <w:rFonts w:eastAsiaTheme="majorEastAsia" w:cs="Times New Roman"/>
          <w:szCs w:val="24"/>
        </w:rPr>
      </w:pPr>
      <w:ins w:id="481" w:author="Windows User" w:date="2019-09-19T04:21:00Z">
        <w:r w:rsidRPr="0033182C">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3AB87449" w:rsidR="000B6C7D" w:rsidRPr="001609E4" w:rsidRDefault="000B6C7D">
                              <w:pPr>
                                <w:pStyle w:val="Caption"/>
                                <w:jc w:val="center"/>
                                <w:rPr>
                                  <w:noProof/>
                                  <w:sz w:val="32"/>
                                  <w:rPrChange w:id="482" w:author="Windows User" w:date="2019-09-19T04:21:00Z">
                                    <w:rPr>
                                      <w:noProof/>
                                    </w:rPr>
                                  </w:rPrChange>
                                </w:rPr>
                                <w:pPrChange w:id="483" w:author="Windows User" w:date="2019-09-19T04:21:00Z">
                                  <w:pPr>
                                    <w:ind w:firstLine="357"/>
                                  </w:pPr>
                                </w:pPrChange>
                              </w:pPr>
                              <w:bookmarkStart w:id="484" w:name="_Toc23880244"/>
                              <w:ins w:id="485" w:author="Windows User" w:date="2019-09-19T04:21:00Z">
                                <w:r w:rsidRPr="001609E4">
                                  <w:rPr>
                                    <w:i w:val="0"/>
                                    <w:color w:val="auto"/>
                                    <w:sz w:val="22"/>
                                    <w:rPrChange w:id="486" w:author="Windows User" w:date="2019-09-19T04:21:00Z">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5</w:t>
                              </w:r>
                              <w:r>
                                <w:rPr>
                                  <w:i w:val="0"/>
                                  <w:color w:val="auto"/>
                                  <w:sz w:val="22"/>
                                </w:rPr>
                                <w:fldChar w:fldCharType="end"/>
                              </w:r>
                              <w:ins w:id="487" w:author="Windows User" w:date="2019-09-19T04:21:00Z">
                                <w:r w:rsidRPr="001609E4">
                                  <w:rPr>
                                    <w:i w:val="0"/>
                                    <w:color w:val="auto"/>
                                    <w:sz w:val="22"/>
                                    <w:rPrChange w:id="488" w:author="Windows User" w:date="2019-09-19T04:21:00Z">
                                      <w:rPr/>
                                    </w:rPrChange>
                                  </w:rPr>
                                  <w:t xml:space="preserve"> </w:t>
                                </w:r>
                                <w:r w:rsidRPr="001609E4">
                                  <w:rPr>
                                    <w:color w:val="auto"/>
                                    <w:sz w:val="22"/>
                                    <w:rPrChange w:id="489" w:author="Windows User" w:date="2019-09-19T04:21:00Z">
                                      <w:rPr/>
                                    </w:rPrChange>
                                  </w:rPr>
                                  <w:t>Range error H</w:t>
                                </w:r>
                              </w:ins>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3AB87449" w:rsidR="000B6C7D" w:rsidRPr="001609E4" w:rsidRDefault="000B6C7D">
                        <w:pPr>
                          <w:pStyle w:val="Caption"/>
                          <w:jc w:val="center"/>
                          <w:rPr>
                            <w:noProof/>
                            <w:sz w:val="32"/>
                            <w:rPrChange w:id="490" w:author="Windows User" w:date="2019-09-19T04:21:00Z">
                              <w:rPr>
                                <w:noProof/>
                              </w:rPr>
                            </w:rPrChange>
                          </w:rPr>
                          <w:pPrChange w:id="491" w:author="Windows User" w:date="2019-09-19T04:21:00Z">
                            <w:pPr>
                              <w:ind w:firstLine="357"/>
                            </w:pPr>
                          </w:pPrChange>
                        </w:pPr>
                        <w:bookmarkStart w:id="492" w:name="_Toc23880244"/>
                        <w:ins w:id="493" w:author="Windows User" w:date="2019-09-19T04:21:00Z">
                          <w:r w:rsidRPr="001609E4">
                            <w:rPr>
                              <w:i w:val="0"/>
                              <w:color w:val="auto"/>
                              <w:sz w:val="22"/>
                              <w:rPrChange w:id="494" w:author="Windows User" w:date="2019-09-19T04:21:00Z">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5</w:t>
                        </w:r>
                        <w:r>
                          <w:rPr>
                            <w:i w:val="0"/>
                            <w:color w:val="auto"/>
                            <w:sz w:val="22"/>
                          </w:rPr>
                          <w:fldChar w:fldCharType="end"/>
                        </w:r>
                        <w:ins w:id="495" w:author="Windows User" w:date="2019-09-19T04:21:00Z">
                          <w:r w:rsidRPr="001609E4">
                            <w:rPr>
                              <w:i w:val="0"/>
                              <w:color w:val="auto"/>
                              <w:sz w:val="22"/>
                              <w:rPrChange w:id="496" w:author="Windows User" w:date="2019-09-19T04:21:00Z">
                                <w:rPr/>
                              </w:rPrChange>
                            </w:rPr>
                            <w:t xml:space="preserve"> </w:t>
                          </w:r>
                          <w:r w:rsidRPr="001609E4">
                            <w:rPr>
                              <w:color w:val="auto"/>
                              <w:sz w:val="22"/>
                              <w:rPrChange w:id="497" w:author="Windows User" w:date="2019-09-19T04:21:00Z">
                                <w:rPr/>
                              </w:rPrChange>
                            </w:rPr>
                            <w:t>Range error H</w:t>
                          </w:r>
                        </w:ins>
                        <w:bookmarkEnd w:id="492"/>
                      </w:p>
                    </w:txbxContent>
                  </v:textbox>
                </v:shape>
              </w:pict>
            </mc:Fallback>
          </mc:AlternateContent>
        </w:r>
      </w:ins>
    </w:p>
    <w:p w14:paraId="5B3AB5C3" w14:textId="77777777" w:rsidR="001609E4" w:rsidRPr="0033182C" w:rsidRDefault="001609E4">
      <w:pPr>
        <w:keepNext/>
        <w:ind w:firstLine="357"/>
        <w:jc w:val="center"/>
        <w:rPr>
          <w:ins w:id="498" w:author="Windows User" w:date="2019-09-19T04:20:00Z"/>
          <w:rFonts w:cs="Times New Roman"/>
        </w:rPr>
      </w:pPr>
    </w:p>
    <w:p w14:paraId="7310112F" w14:textId="77777777" w:rsidR="001609E4" w:rsidRPr="0033182C" w:rsidRDefault="001609E4">
      <w:pPr>
        <w:keepNext/>
        <w:ind w:firstLine="357"/>
        <w:jc w:val="center"/>
        <w:rPr>
          <w:ins w:id="499" w:author="Windows User" w:date="2019-09-19T04:20:00Z"/>
          <w:rFonts w:cs="Times New Roman"/>
        </w:rPr>
      </w:pPr>
    </w:p>
    <w:p w14:paraId="483E9D97" w14:textId="77777777" w:rsidR="001609E4" w:rsidRPr="0033182C" w:rsidRDefault="001609E4">
      <w:pPr>
        <w:keepNext/>
        <w:ind w:firstLine="357"/>
        <w:jc w:val="center"/>
        <w:rPr>
          <w:ins w:id="500" w:author="Windows User" w:date="2019-09-19T04:20:00Z"/>
          <w:rFonts w:cs="Times New Roman"/>
        </w:rPr>
      </w:pPr>
    </w:p>
    <w:p w14:paraId="69404C69" w14:textId="335C5A25" w:rsidR="00E14759" w:rsidRPr="0033182C" w:rsidRDefault="00E14759">
      <w:pPr>
        <w:keepNext/>
        <w:ind w:firstLine="357"/>
        <w:jc w:val="center"/>
        <w:rPr>
          <w:ins w:id="501" w:author="Windows User" w:date="2019-09-19T04:17:00Z"/>
          <w:rFonts w:cs="Times New Roman"/>
        </w:rPr>
      </w:pPr>
    </w:p>
    <w:p w14:paraId="62C04743" w14:textId="2971AE1E" w:rsidR="00E14759" w:rsidRPr="0033182C" w:rsidRDefault="00E14759">
      <w:pPr>
        <w:pStyle w:val="Caption"/>
        <w:jc w:val="center"/>
        <w:rPr>
          <w:ins w:id="502" w:author="Windows User" w:date="2019-09-19T04:17:00Z"/>
          <w:rFonts w:cs="Times New Roman"/>
          <w:i w:val="0"/>
          <w:color w:val="auto"/>
          <w:sz w:val="22"/>
          <w:rPrChange w:id="503" w:author="Windows User" w:date="2019-09-19T04:17:00Z">
            <w:rPr>
              <w:ins w:id="504" w:author="Windows User" w:date="2019-09-19T04:17:00Z"/>
            </w:rPr>
          </w:rPrChange>
        </w:rPr>
        <w:pPrChange w:id="505" w:author="Windows User" w:date="2019-09-19T04:17:00Z">
          <w:pPr>
            <w:pStyle w:val="Caption"/>
          </w:pPr>
        </w:pPrChange>
      </w:pPr>
      <w:bookmarkStart w:id="506" w:name="_Toc23880245"/>
      <w:ins w:id="507" w:author="Windows User" w:date="2019-09-19T04:17:00Z">
        <w:r w:rsidRPr="0033182C">
          <w:rPr>
            <w:rFonts w:cs="Times New Roman"/>
            <w:i w:val="0"/>
            <w:color w:val="auto"/>
            <w:sz w:val="22"/>
            <w:rPrChange w:id="508" w:author="Windows User" w:date="2019-09-19T04:17:00Z">
              <w:rPr/>
            </w:rPrChange>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ins w:id="509" w:author="Windows User" w:date="2019-09-19T04:17:00Z">
        <w:r w:rsidRPr="0033182C">
          <w:rPr>
            <w:rFonts w:cs="Times New Roman"/>
            <w:i w:val="0"/>
            <w:color w:val="auto"/>
            <w:sz w:val="22"/>
            <w:rPrChange w:id="510" w:author="Windows User" w:date="2019-09-19T04:17:00Z">
              <w:rPr/>
            </w:rPrChange>
          </w:rPr>
          <w:t xml:space="preserve"> </w:t>
        </w:r>
        <w:r w:rsidRPr="0033182C">
          <w:rPr>
            <w:rFonts w:cs="Times New Roman"/>
            <w:color w:val="auto"/>
            <w:sz w:val="22"/>
            <w:rPrChange w:id="511" w:author="Windows User" w:date="2019-09-19T04:17:00Z">
              <w:rPr/>
            </w:rPrChange>
          </w:rPr>
          <w:t>Flowchart</w:t>
        </w:r>
        <w:bookmarkEnd w:id="506"/>
      </w:ins>
    </w:p>
    <w:p w14:paraId="2D9D670C" w14:textId="7E85ACBA" w:rsidR="00E14759" w:rsidRPr="0033182C" w:rsidRDefault="00E14759">
      <w:pPr>
        <w:keepNext/>
        <w:ind w:firstLine="357"/>
        <w:jc w:val="center"/>
        <w:rPr>
          <w:ins w:id="512" w:author="Windows User" w:date="2019-09-19T04:16:00Z"/>
          <w:rFonts w:cs="Times New Roman"/>
        </w:rPr>
        <w:pPrChange w:id="513" w:author="Windows User" w:date="2019-09-19T04:17:00Z">
          <w:pPr>
            <w:keepNext/>
            <w:ind w:firstLine="357"/>
          </w:pPr>
        </w:pPrChange>
      </w:pPr>
      <w:ins w:id="514" w:author="Windows User" w:date="2019-09-19T04:16:00Z">
        <w:r w:rsidRPr="0033182C">
          <w:rPr>
            <w:rStyle w:val="CommentReference"/>
            <w:rFonts w:cs="Times New Roman"/>
          </w:rPr>
          <w:commentReference w:id="515"/>
        </w:r>
      </w:ins>
    </w:p>
    <w:p w14:paraId="798D7035" w14:textId="5AC7C706" w:rsidR="00FE45D6" w:rsidRDefault="00E14759">
      <w:pPr>
        <w:pStyle w:val="Default"/>
        <w:spacing w:line="360" w:lineRule="auto"/>
        <w:ind w:firstLine="426"/>
        <w:jc w:val="both"/>
        <w:rPr>
          <w:color w:val="auto"/>
        </w:rPr>
      </w:pPr>
      <w:ins w:id="516" w:author="Windows User" w:date="2019-09-19T04:16:00Z">
        <w:r w:rsidRPr="0033182C">
          <w:rPr>
            <w:color w:val="auto"/>
          </w:rPr>
          <w:t xml:space="preserve">Hasil uji coba pembacaan sensor akan digunakan pada range drajat keanggotaan </w:t>
        </w:r>
      </w:ins>
      <w:r w:rsidR="00886455" w:rsidRPr="0033182C">
        <w:rPr>
          <w:i/>
          <w:color w:val="auto"/>
        </w:rPr>
        <w:t>Fuzyy</w:t>
      </w:r>
      <w:ins w:id="517" w:author="Windows User" w:date="2019-09-19T04:16:00Z">
        <w:r w:rsidRPr="0033182C">
          <w:rPr>
            <w:color w:val="auto"/>
          </w:rPr>
          <w:t xml:space="preserve">. Berikut ini adalah langkah perhitungan metode </w:t>
        </w:r>
      </w:ins>
      <w:r w:rsidR="00886455" w:rsidRPr="0033182C">
        <w:rPr>
          <w:i/>
          <w:color w:val="auto"/>
        </w:rPr>
        <w:t>Fuzyy</w:t>
      </w:r>
      <w:ins w:id="518" w:author="Windows User" w:date="2019-09-19T04:16:00Z">
        <w:r w:rsidRPr="0033182C">
          <w:rPr>
            <w:color w:val="auto"/>
          </w:rPr>
          <w:t xml:space="preserve"> control yang dimulai dengan mencari nilai error</w:t>
        </w:r>
      </w:ins>
      <w:r w:rsidR="00FE45D6">
        <w:rPr>
          <w:color w:val="auto"/>
        </w:rPr>
        <w:t xml:space="preserve">, lalu menghitung nilai rata-rata error. Selanjutnya nilai tersebut diubah menjadi variabel linguistik sebagai parameter untuk menentukan </w:t>
      </w:r>
      <w:r w:rsidR="00FE45D6" w:rsidRPr="00FE45D6">
        <w:rPr>
          <w:i/>
          <w:color w:val="auto"/>
        </w:rPr>
        <w:t>rule base</w:t>
      </w:r>
      <w:r w:rsidR="00FE45D6">
        <w:rPr>
          <w:color w:val="auto"/>
        </w:rPr>
        <w:t xml:space="preserve">. </w:t>
      </w:r>
      <w:ins w:id="519" w:author="Windows User" w:date="2019-09-19T04:16:00Z">
        <w:r w:rsidRPr="0033182C">
          <w:rPr>
            <w:color w:val="auto"/>
          </w:rPr>
          <w:t xml:space="preserve"> </w:t>
        </w:r>
      </w:ins>
      <w:r w:rsidR="00FE45D6">
        <w:rPr>
          <w:color w:val="auto"/>
        </w:rPr>
        <w:t>Langkah terakhir melakukan perhitungan</w:t>
      </w:r>
      <w:ins w:id="520" w:author="Windows User" w:date="2019-09-19T04:16:00Z">
        <w:r w:rsidRPr="0033182C">
          <w:rPr>
            <w:color w:val="auto"/>
          </w:rPr>
          <w:t xml:space="preserve"> deffuzifikasi</w:t>
        </w:r>
      </w:ins>
      <w:r w:rsidR="00FE45D6">
        <w:rPr>
          <w:color w:val="auto"/>
        </w:rPr>
        <w:t xml:space="preserve">. Apabila hasil deffuzifikasi masuk rule base ZE maka </w:t>
      </w:r>
      <w:r w:rsidR="00FE45D6" w:rsidRPr="00FE45D6">
        <w:rPr>
          <w:i/>
          <w:color w:val="auto"/>
        </w:rPr>
        <w:t>setpoint</w:t>
      </w:r>
      <w:r w:rsidR="00FE45D6">
        <w:rPr>
          <w:color w:val="auto"/>
        </w:rPr>
        <w:t xml:space="preserve"> ditemukan. Jika tidak, maka akan kembali menghitung nilai sensor sesuai pada Gambar 3.7</w:t>
      </w:r>
      <w:ins w:id="521" w:author="Windows User" w:date="2019-09-19T04:16:00Z">
        <w:r w:rsidRPr="0033182C">
          <w:rPr>
            <w:color w:val="auto"/>
          </w:rPr>
          <w:t>.</w:t>
        </w:r>
      </w:ins>
    </w:p>
    <w:p w14:paraId="054788E5" w14:textId="77777777" w:rsidR="00FE45D6" w:rsidRDefault="00FE45D6" w:rsidP="00FE45D6">
      <w:pPr>
        <w:pStyle w:val="Default"/>
        <w:keepNext/>
        <w:spacing w:line="360" w:lineRule="auto"/>
        <w:ind w:firstLine="426"/>
        <w:jc w:val="center"/>
      </w:pPr>
      <w:ins w:id="522" w:author="Windows User" w:date="2019-09-19T04:16:00Z">
        <w:r w:rsidRPr="0033182C">
          <w:rPr>
            <w:rFonts w:eastAsiaTheme="majorEastAsia"/>
            <w:noProof/>
          </w:rPr>
          <w:drawing>
            <wp:inline distT="0" distB="0" distL="0" distR="0" wp14:anchorId="3AA93E4F" wp14:editId="51E10EF7">
              <wp:extent cx="1028808" cy="312108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1314" cy="3280375"/>
                      </a:xfrm>
                      <a:prstGeom prst="rect">
                        <a:avLst/>
                      </a:prstGeom>
                    </pic:spPr>
                  </pic:pic>
                </a:graphicData>
              </a:graphic>
            </wp:inline>
          </w:drawing>
        </w:r>
      </w:ins>
    </w:p>
    <w:p w14:paraId="0ABB13B8" w14:textId="298A5F9E" w:rsidR="00E14759" w:rsidRPr="00FE45D6" w:rsidRDefault="00FE45D6" w:rsidP="00FE45D6">
      <w:pPr>
        <w:pStyle w:val="Caption"/>
        <w:jc w:val="center"/>
        <w:rPr>
          <w:ins w:id="523" w:author="Windows User" w:date="2019-09-19T04:16:00Z"/>
          <w:i w:val="0"/>
          <w:color w:val="auto"/>
          <w:sz w:val="22"/>
        </w:rPr>
      </w:pPr>
      <w:bookmarkStart w:id="524" w:name="_Toc23880246"/>
      <w:r w:rsidRPr="00FE45D6">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7</w:t>
      </w:r>
      <w:r w:rsidR="000B6C7D">
        <w:rPr>
          <w:i w:val="0"/>
          <w:color w:val="auto"/>
          <w:sz w:val="22"/>
        </w:rPr>
        <w:fldChar w:fldCharType="end"/>
      </w:r>
      <w:r w:rsidRPr="00FE45D6">
        <w:rPr>
          <w:i w:val="0"/>
          <w:color w:val="auto"/>
          <w:sz w:val="22"/>
        </w:rPr>
        <w:t xml:space="preserve"> </w:t>
      </w:r>
      <w:r w:rsidRPr="00FE45D6">
        <w:rPr>
          <w:color w:val="auto"/>
          <w:sz w:val="22"/>
        </w:rPr>
        <w:t>Flowchart</w:t>
      </w:r>
      <w:r w:rsidRPr="00FE45D6">
        <w:rPr>
          <w:i w:val="0"/>
          <w:color w:val="auto"/>
          <w:sz w:val="22"/>
        </w:rPr>
        <w:t xml:space="preserve"> Logika </w:t>
      </w:r>
      <w:r w:rsidRPr="00FE45D6">
        <w:rPr>
          <w:color w:val="auto"/>
          <w:sz w:val="22"/>
        </w:rPr>
        <w:t>Fuzzy</w:t>
      </w:r>
      <w:bookmarkEnd w:id="524"/>
      <w:ins w:id="525" w:author="Windows User" w:date="2019-09-19T04:23:00Z">
        <w:r w:rsidR="001609E4" w:rsidRPr="0033182C">
          <w:rPr>
            <w:rFonts w:cs="Times New Roman"/>
          </w:rPr>
          <w:br w:type="page"/>
        </w:r>
      </w:ins>
    </w:p>
    <w:p w14:paraId="3BC96534" w14:textId="77777777" w:rsidR="00E14759" w:rsidRPr="0033182C" w:rsidRDefault="00E14759" w:rsidP="00E14759">
      <w:pPr>
        <w:pStyle w:val="Default"/>
        <w:numPr>
          <w:ilvl w:val="0"/>
          <w:numId w:val="35"/>
        </w:numPr>
        <w:spacing w:line="360" w:lineRule="auto"/>
        <w:ind w:left="426"/>
        <w:jc w:val="both"/>
        <w:rPr>
          <w:ins w:id="526" w:author="Windows User" w:date="2019-09-19T04:16:00Z"/>
          <w:i/>
          <w:color w:val="auto"/>
          <w:sz w:val="22"/>
          <w:szCs w:val="22"/>
        </w:rPr>
      </w:pPr>
      <w:ins w:id="527" w:author="Windows User" w:date="2019-09-19T04:16:00Z">
        <w:r w:rsidRPr="0033182C">
          <w:rPr>
            <w:i/>
            <w:color w:val="auto"/>
            <w:sz w:val="22"/>
            <w:szCs w:val="22"/>
          </w:rPr>
          <w:lastRenderedPageBreak/>
          <w:t xml:space="preserve">Error </w:t>
        </w:r>
      </w:ins>
    </w:p>
    <w:p w14:paraId="383C403A" w14:textId="0919D66C" w:rsidR="00E14759" w:rsidRPr="0033182C" w:rsidRDefault="00E14759" w:rsidP="00E14759">
      <w:pPr>
        <w:pStyle w:val="Default"/>
        <w:spacing w:line="360" w:lineRule="auto"/>
        <w:ind w:left="66" w:firstLine="360"/>
        <w:jc w:val="both"/>
        <w:rPr>
          <w:ins w:id="528" w:author="Windows User" w:date="2019-09-19T04:23:00Z"/>
          <w:color w:val="auto"/>
          <w:sz w:val="22"/>
          <w:szCs w:val="22"/>
        </w:rPr>
      </w:pPr>
      <w:ins w:id="529" w:author="Windows User" w:date="2019-09-19T04:16:00Z">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ins>
      <w:r w:rsidR="00E27A6D">
        <w:rPr>
          <w:iCs/>
          <w:color w:val="auto"/>
          <w:sz w:val="22"/>
          <w:szCs w:val="22"/>
        </w:rPr>
        <w:t xml:space="preserve">sesuai Gambar 3.8 </w:t>
      </w:r>
      <w:ins w:id="530" w:author="Windows User" w:date="2019-09-19T04:16:00Z">
        <w:r w:rsidRPr="0033182C">
          <w:rPr>
            <w:color w:val="auto"/>
            <w:sz w:val="22"/>
            <w:szCs w:val="22"/>
          </w:rPr>
          <w:t>adalah sebagai berikut:</w:t>
        </w:r>
      </w:ins>
    </w:p>
    <w:p w14:paraId="5DFB050A" w14:textId="5F95E85A" w:rsidR="001609E4" w:rsidRPr="0033182C" w:rsidRDefault="00A84083" w:rsidP="00A84083">
      <w:pPr>
        <w:pStyle w:val="Default"/>
        <w:keepNext/>
        <w:spacing w:line="360" w:lineRule="auto"/>
        <w:jc w:val="center"/>
        <w:rPr>
          <w:ins w:id="531" w:author="Windows User" w:date="2019-09-19T04:23:00Z"/>
          <w:color w:val="auto"/>
        </w:rPr>
      </w:pPr>
      <w:r>
        <w:rPr>
          <w:noProof/>
          <w:color w:val="auto"/>
        </w:rPr>
        <w:drawing>
          <wp:inline distT="0" distB="0" distL="0" distR="0" wp14:anchorId="14FFB95D" wp14:editId="7F1DD439">
            <wp:extent cx="5039995" cy="1529715"/>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9">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7EA6272F" w14:textId="72943783" w:rsidR="001609E4" w:rsidRPr="0033182C" w:rsidRDefault="001609E4">
      <w:pPr>
        <w:pStyle w:val="Caption"/>
        <w:jc w:val="center"/>
        <w:rPr>
          <w:ins w:id="532" w:author="Windows User" w:date="2019-09-19T04:16:00Z"/>
          <w:color w:val="auto"/>
          <w:sz w:val="22"/>
          <w:rPrChange w:id="533" w:author="Windows User" w:date="2019-09-19T04:23:00Z">
            <w:rPr>
              <w:ins w:id="534" w:author="Windows User" w:date="2019-09-19T04:16:00Z"/>
              <w:sz w:val="22"/>
              <w:szCs w:val="22"/>
            </w:rPr>
          </w:rPrChange>
        </w:rPr>
        <w:pPrChange w:id="535" w:author="Windows User" w:date="2019-09-19T04:23:00Z">
          <w:pPr>
            <w:pStyle w:val="Default"/>
            <w:spacing w:line="360" w:lineRule="auto"/>
            <w:ind w:left="66" w:firstLine="360"/>
            <w:jc w:val="both"/>
          </w:pPr>
        </w:pPrChange>
      </w:pPr>
      <w:bookmarkStart w:id="536" w:name="_Toc23880247"/>
      <w:ins w:id="537" w:author="Windows User" w:date="2019-09-19T04:23:00Z">
        <w:r w:rsidRPr="0033182C">
          <w:rPr>
            <w:rFonts w:cs="Times New Roman"/>
            <w:i w:val="0"/>
            <w:color w:val="auto"/>
            <w:sz w:val="22"/>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ins w:id="538" w:author="Windows User" w:date="2019-09-19T04:23:00Z">
        <w:r w:rsidRPr="0033182C">
          <w:rPr>
            <w:rFonts w:cs="Times New Roman"/>
            <w:i w:val="0"/>
            <w:color w:val="auto"/>
            <w:sz w:val="22"/>
          </w:rPr>
          <w:t xml:space="preserve"> Drajat Keanggotaan</w:t>
        </w:r>
      </w:ins>
      <w:bookmarkEnd w:id="536"/>
    </w:p>
    <w:p w14:paraId="7A78BDB8" w14:textId="77777777" w:rsidR="00E14759" w:rsidRPr="0033182C" w:rsidRDefault="00E14759" w:rsidP="00E14759">
      <w:pPr>
        <w:pStyle w:val="Default"/>
        <w:numPr>
          <w:ilvl w:val="0"/>
          <w:numId w:val="36"/>
        </w:numPr>
        <w:spacing w:line="360" w:lineRule="auto"/>
        <w:ind w:left="993" w:hanging="207"/>
        <w:jc w:val="both"/>
        <w:rPr>
          <w:ins w:id="539" w:author="Windows User" w:date="2019-09-19T04:16:00Z"/>
          <w:i/>
          <w:color w:val="auto"/>
        </w:rPr>
      </w:pPr>
      <w:ins w:id="540" w:author="Windows User" w:date="2019-09-19T04:16:00Z">
        <w:r w:rsidRPr="0033182C">
          <w:rPr>
            <w:i/>
            <w:color w:val="auto"/>
          </w:rPr>
          <w:t>Negative Big (NB)</w:t>
        </w:r>
      </w:ins>
    </w:p>
    <w:p w14:paraId="05133515" w14:textId="77777777" w:rsidR="00E14759" w:rsidRPr="0033182C" w:rsidRDefault="00E14759" w:rsidP="00E14759">
      <w:pPr>
        <w:pStyle w:val="Default"/>
        <w:spacing w:line="360" w:lineRule="auto"/>
        <w:ind w:left="993"/>
        <w:jc w:val="both"/>
        <w:rPr>
          <w:ins w:id="541" w:author="Windows User" w:date="2019-09-19T04:16:00Z"/>
          <w:color w:val="auto"/>
        </w:rPr>
      </w:pPr>
      <w:ins w:id="542" w:author="Windows User" w:date="2019-09-19T04:16:00Z">
        <w:r w:rsidRPr="0033182C">
          <w:rPr>
            <w:i/>
            <w:color w:val="auto"/>
          </w:rPr>
          <w:t xml:space="preserve">Negative Big yang </w:t>
        </w:r>
        <w:r w:rsidRPr="0033182C">
          <w:rPr>
            <w:color w:val="auto"/>
          </w:rPr>
          <w:t>bernilai &lt; -125</w:t>
        </w:r>
      </w:ins>
    </w:p>
    <w:p w14:paraId="4CE81635" w14:textId="77777777" w:rsidR="00E14759" w:rsidRPr="0033182C" w:rsidRDefault="00E14759" w:rsidP="00E14759">
      <w:pPr>
        <w:pStyle w:val="Default"/>
        <w:spacing w:line="360" w:lineRule="auto"/>
        <w:ind w:left="993"/>
        <w:jc w:val="both"/>
        <w:rPr>
          <w:ins w:id="543" w:author="Windows User" w:date="2019-09-19T04:16:00Z"/>
          <w:rFonts w:eastAsiaTheme="minorEastAsia"/>
          <w:color w:val="auto"/>
        </w:rPr>
      </w:pPr>
      <m:oMath>
        <m:r>
          <w:ins w:id="544" w:author="Windows User" w:date="2019-09-19T04:16:00Z">
            <w:rPr>
              <w:rFonts w:ascii="Cambria Math" w:hAnsi="Cambria Math"/>
              <w:color w:val="auto"/>
            </w:rPr>
            <m:t>μNB</m:t>
          </w:ins>
        </m:r>
        <m:d>
          <m:dPr>
            <m:ctrlPr>
              <w:ins w:id="545" w:author="Windows User" w:date="2019-09-19T04:16:00Z">
                <w:rPr>
                  <w:rFonts w:ascii="Cambria Math" w:hAnsi="Cambria Math"/>
                  <w:i/>
                  <w:color w:val="auto"/>
                </w:rPr>
              </w:ins>
            </m:ctrlPr>
          </m:dPr>
          <m:e>
            <m:r>
              <w:ins w:id="546" w:author="Windows User" w:date="2019-09-19T04:16:00Z">
                <w:rPr>
                  <w:rFonts w:ascii="Cambria Math" w:hAnsi="Cambria Math"/>
                  <w:color w:val="auto"/>
                </w:rPr>
                <m:t>x</m:t>
              </w:ins>
            </m:r>
          </m:e>
        </m:d>
        <m:r>
          <w:ins w:id="547" w:author="Windows User" w:date="2019-09-19T04:16:00Z">
            <w:rPr>
              <w:rFonts w:ascii="Cambria Math" w:hAnsi="Cambria Math"/>
              <w:color w:val="auto"/>
            </w:rPr>
            <m:t xml:space="preserve">  </m:t>
          </w:ins>
        </m:r>
      </m:oMath>
      <w:ins w:id="54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ins>
    </w:p>
    <w:p w14:paraId="7EA8D634" w14:textId="77777777" w:rsidR="00E14759" w:rsidRPr="0033182C" w:rsidRDefault="00E14759" w:rsidP="00E14759">
      <w:pPr>
        <w:pStyle w:val="Default"/>
        <w:numPr>
          <w:ilvl w:val="0"/>
          <w:numId w:val="36"/>
        </w:numPr>
        <w:spacing w:line="360" w:lineRule="auto"/>
        <w:ind w:left="993" w:hanging="207"/>
        <w:jc w:val="both"/>
        <w:rPr>
          <w:ins w:id="549" w:author="Windows User" w:date="2019-09-19T04:16:00Z"/>
          <w:i/>
          <w:color w:val="auto"/>
          <w:sz w:val="22"/>
          <w:szCs w:val="22"/>
        </w:rPr>
      </w:pPr>
      <w:ins w:id="550" w:author="Windows User" w:date="2019-09-19T04:16:00Z">
        <w:r w:rsidRPr="0033182C">
          <w:rPr>
            <w:i/>
            <w:color w:val="auto"/>
            <w:sz w:val="22"/>
            <w:szCs w:val="22"/>
          </w:rPr>
          <w:t>Negative Medium (NM)</w:t>
        </w:r>
      </w:ins>
    </w:p>
    <w:p w14:paraId="2E2E78C3" w14:textId="77777777" w:rsidR="00E14759" w:rsidRPr="0033182C" w:rsidRDefault="00E14759" w:rsidP="00E14759">
      <w:pPr>
        <w:pStyle w:val="Default"/>
        <w:spacing w:line="360" w:lineRule="auto"/>
        <w:ind w:left="273" w:firstLine="720"/>
        <w:jc w:val="both"/>
        <w:rPr>
          <w:ins w:id="551" w:author="Windows User" w:date="2019-09-19T04:16:00Z"/>
          <w:color w:val="auto"/>
        </w:rPr>
      </w:pPr>
      <w:ins w:id="552" w:author="Windows User" w:date="2019-09-19T04:16:00Z">
        <w:r w:rsidRPr="0033182C">
          <w:rPr>
            <w:i/>
            <w:color w:val="auto"/>
          </w:rPr>
          <w:t xml:space="preserve">Negative Medium yang </w:t>
        </w:r>
        <w:r w:rsidRPr="0033182C">
          <w:rPr>
            <w:color w:val="auto"/>
          </w:rPr>
          <w:t>bernilai &lt; -10 sampai -275</w:t>
        </w:r>
      </w:ins>
    </w:p>
    <w:p w14:paraId="47DB8BA9" w14:textId="77777777" w:rsidR="00E14759" w:rsidRPr="0033182C" w:rsidRDefault="00E14759" w:rsidP="00E14759">
      <w:pPr>
        <w:pStyle w:val="Default"/>
        <w:spacing w:line="360" w:lineRule="auto"/>
        <w:ind w:left="1146"/>
        <w:jc w:val="both"/>
        <w:rPr>
          <w:ins w:id="553" w:author="Windows User" w:date="2019-09-19T04:16:00Z"/>
          <w:rFonts w:eastAsiaTheme="minorEastAsia"/>
          <w:color w:val="auto"/>
        </w:rPr>
      </w:pPr>
      <m:oMath>
        <m:r>
          <w:ins w:id="554" w:author="Windows User" w:date="2019-09-19T04:16:00Z">
            <w:rPr>
              <w:rFonts w:ascii="Cambria Math" w:hAnsi="Cambria Math"/>
              <w:color w:val="auto"/>
            </w:rPr>
            <m:t>μNM</m:t>
          </w:ins>
        </m:r>
        <m:d>
          <m:dPr>
            <m:ctrlPr>
              <w:ins w:id="555" w:author="Windows User" w:date="2019-09-19T04:16:00Z">
                <w:rPr>
                  <w:rFonts w:ascii="Cambria Math" w:hAnsi="Cambria Math"/>
                  <w:i/>
                  <w:color w:val="auto"/>
                </w:rPr>
              </w:ins>
            </m:ctrlPr>
          </m:dPr>
          <m:e>
            <m:r>
              <w:ins w:id="556" w:author="Windows User" w:date="2019-09-19T04:16:00Z">
                <w:rPr>
                  <w:rFonts w:ascii="Cambria Math" w:hAnsi="Cambria Math"/>
                  <w:color w:val="auto"/>
                </w:rPr>
                <m:t>x</m:t>
              </w:ins>
            </m:r>
          </m:e>
        </m:d>
        <m:r>
          <w:ins w:id="557" w:author="Windows User" w:date="2019-09-19T04:16:00Z">
            <w:rPr>
              <w:rFonts w:ascii="Cambria Math" w:hAnsi="Cambria Math"/>
              <w:color w:val="auto"/>
            </w:rPr>
            <m:t xml:space="preserve">  </m:t>
          </w:ins>
        </m:r>
      </m:oMath>
      <w:ins w:id="55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ins>
    </w:p>
    <w:p w14:paraId="4C899C6C" w14:textId="77777777" w:rsidR="00E14759" w:rsidRPr="0033182C" w:rsidRDefault="00E14759" w:rsidP="00E14759">
      <w:pPr>
        <w:pStyle w:val="Default"/>
        <w:spacing w:line="360" w:lineRule="auto"/>
        <w:ind w:left="1866" w:firstLine="294"/>
        <w:jc w:val="both"/>
        <w:rPr>
          <w:ins w:id="559" w:author="Windows User" w:date="2019-09-19T04:16:00Z"/>
          <w:rFonts w:eastAsiaTheme="minorEastAsia"/>
          <w:color w:val="auto"/>
        </w:rPr>
      </w:pPr>
      <w:ins w:id="560"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-125≤e≤-10</m:t>
          </m:r>
        </m:oMath>
      </w:ins>
    </w:p>
    <w:p w14:paraId="5642C6C1" w14:textId="77777777" w:rsidR="00E14759" w:rsidRPr="0033182C" w:rsidRDefault="00E14759" w:rsidP="00E14759">
      <w:pPr>
        <w:pStyle w:val="Default"/>
        <w:numPr>
          <w:ilvl w:val="0"/>
          <w:numId w:val="36"/>
        </w:numPr>
        <w:spacing w:line="360" w:lineRule="auto"/>
        <w:ind w:left="993" w:hanging="207"/>
        <w:jc w:val="both"/>
        <w:rPr>
          <w:ins w:id="561" w:author="Windows User" w:date="2019-09-19T04:16:00Z"/>
          <w:i/>
          <w:color w:val="auto"/>
          <w:sz w:val="22"/>
          <w:szCs w:val="22"/>
        </w:rPr>
      </w:pPr>
      <w:ins w:id="562" w:author="Windows User" w:date="2019-09-19T04:16:00Z">
        <w:r w:rsidRPr="0033182C">
          <w:rPr>
            <w:i/>
            <w:color w:val="auto"/>
            <w:sz w:val="22"/>
            <w:szCs w:val="22"/>
          </w:rPr>
          <w:t>Negative Small (NS)</w:t>
        </w:r>
      </w:ins>
    </w:p>
    <w:p w14:paraId="5ACFCD0D" w14:textId="77777777" w:rsidR="00E14759" w:rsidRPr="0033182C" w:rsidRDefault="00E14759" w:rsidP="00E14759">
      <w:pPr>
        <w:pStyle w:val="Default"/>
        <w:spacing w:line="360" w:lineRule="auto"/>
        <w:ind w:left="273" w:firstLine="720"/>
        <w:jc w:val="both"/>
        <w:rPr>
          <w:ins w:id="563" w:author="Windows User" w:date="2019-09-19T04:16:00Z"/>
          <w:color w:val="auto"/>
        </w:rPr>
      </w:pPr>
      <w:ins w:id="564" w:author="Windows User" w:date="2019-09-19T04:16:00Z">
        <w:r w:rsidRPr="0033182C">
          <w:rPr>
            <w:i/>
            <w:color w:val="auto"/>
          </w:rPr>
          <w:t xml:space="preserve">Negative Small yang </w:t>
        </w:r>
        <w:r w:rsidRPr="0033182C">
          <w:rPr>
            <w:color w:val="auto"/>
          </w:rPr>
          <w:t>bernilai &lt; -125 sampai -0</w:t>
        </w:r>
      </w:ins>
    </w:p>
    <w:p w14:paraId="70FA5DFC" w14:textId="77777777" w:rsidR="00E14759" w:rsidRPr="0033182C" w:rsidRDefault="00E14759" w:rsidP="00E14759">
      <w:pPr>
        <w:pStyle w:val="Default"/>
        <w:spacing w:line="360" w:lineRule="auto"/>
        <w:ind w:left="1146"/>
        <w:jc w:val="both"/>
        <w:rPr>
          <w:ins w:id="565" w:author="Windows User" w:date="2019-09-19T04:16:00Z"/>
          <w:rFonts w:eastAsiaTheme="minorEastAsia"/>
          <w:color w:val="auto"/>
        </w:rPr>
      </w:pPr>
      <m:oMath>
        <m:r>
          <w:ins w:id="566" w:author="Windows User" w:date="2019-09-19T04:16:00Z">
            <w:rPr>
              <w:rFonts w:ascii="Cambria Math" w:hAnsi="Cambria Math"/>
              <w:color w:val="auto"/>
            </w:rPr>
            <m:t>μNM</m:t>
          </w:ins>
        </m:r>
        <m:d>
          <m:dPr>
            <m:ctrlPr>
              <w:ins w:id="567" w:author="Windows User" w:date="2019-09-19T04:16:00Z">
                <w:rPr>
                  <w:rFonts w:ascii="Cambria Math" w:hAnsi="Cambria Math"/>
                  <w:i/>
                  <w:color w:val="auto"/>
                </w:rPr>
              </w:ins>
            </m:ctrlPr>
          </m:dPr>
          <m:e>
            <m:r>
              <w:ins w:id="568" w:author="Windows User" w:date="2019-09-19T04:16:00Z">
                <w:rPr>
                  <w:rFonts w:ascii="Cambria Math" w:hAnsi="Cambria Math"/>
                  <w:color w:val="auto"/>
                </w:rPr>
                <m:t>x</m:t>
              </w:ins>
            </m:r>
          </m:e>
        </m:d>
        <m:r>
          <w:ins w:id="569" w:author="Windows User" w:date="2019-09-19T04:16:00Z">
            <w:rPr>
              <w:rFonts w:ascii="Cambria Math" w:hAnsi="Cambria Math"/>
              <w:color w:val="auto"/>
            </w:rPr>
            <m:t xml:space="preserve">  </m:t>
          </w:ins>
        </m:r>
      </m:oMath>
      <w:ins w:id="570"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-125≤e≤-10</m:t>
          </m:r>
        </m:oMath>
      </w:ins>
    </w:p>
    <w:p w14:paraId="4FF48CD3" w14:textId="77777777" w:rsidR="00E14759" w:rsidRPr="0033182C" w:rsidRDefault="00E14759" w:rsidP="00E14759">
      <w:pPr>
        <w:pStyle w:val="Default"/>
        <w:spacing w:line="360" w:lineRule="auto"/>
        <w:ind w:left="1866" w:firstLine="294"/>
        <w:jc w:val="both"/>
        <w:rPr>
          <w:ins w:id="571" w:author="Windows User" w:date="2019-09-19T04:16:00Z"/>
          <w:rFonts w:eastAsiaTheme="minorEastAsia"/>
          <w:color w:val="auto"/>
        </w:rPr>
      </w:pPr>
      <w:ins w:id="57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-10≤e≤0</m:t>
          </m:r>
        </m:oMath>
      </w:ins>
    </w:p>
    <w:p w14:paraId="73CB534A" w14:textId="77777777" w:rsidR="00E14759" w:rsidRPr="0033182C" w:rsidRDefault="00E14759" w:rsidP="00E14759">
      <w:pPr>
        <w:pStyle w:val="Default"/>
        <w:numPr>
          <w:ilvl w:val="0"/>
          <w:numId w:val="36"/>
        </w:numPr>
        <w:spacing w:line="360" w:lineRule="auto"/>
        <w:ind w:left="993" w:hanging="207"/>
        <w:jc w:val="both"/>
        <w:rPr>
          <w:ins w:id="573" w:author="Windows User" w:date="2019-09-19T04:16:00Z"/>
          <w:i/>
          <w:color w:val="auto"/>
          <w:sz w:val="22"/>
          <w:szCs w:val="22"/>
        </w:rPr>
      </w:pPr>
      <w:ins w:id="574" w:author="Windows User" w:date="2019-09-19T04:16:00Z">
        <w:r w:rsidRPr="0033182C">
          <w:rPr>
            <w:i/>
            <w:color w:val="auto"/>
            <w:sz w:val="22"/>
            <w:szCs w:val="22"/>
          </w:rPr>
          <w:t>Zero Error (ZE)</w:t>
        </w:r>
      </w:ins>
    </w:p>
    <w:p w14:paraId="5A473983" w14:textId="77777777" w:rsidR="00E14759" w:rsidRPr="0033182C" w:rsidRDefault="00E14759" w:rsidP="00E14759">
      <w:pPr>
        <w:pStyle w:val="Default"/>
        <w:spacing w:line="360" w:lineRule="auto"/>
        <w:ind w:left="273" w:firstLine="720"/>
        <w:jc w:val="both"/>
        <w:rPr>
          <w:ins w:id="575" w:author="Windows User" w:date="2019-09-19T04:16:00Z"/>
          <w:color w:val="auto"/>
        </w:rPr>
      </w:pPr>
      <w:ins w:id="576" w:author="Windows User" w:date="2019-09-19T04:16:00Z">
        <w:r w:rsidRPr="0033182C">
          <w:rPr>
            <w:i/>
            <w:color w:val="auto"/>
            <w:sz w:val="22"/>
            <w:szCs w:val="22"/>
          </w:rPr>
          <w:t xml:space="preserve">Zero Error </w:t>
        </w:r>
        <w:r w:rsidRPr="0033182C">
          <w:rPr>
            <w:i/>
            <w:color w:val="auto"/>
          </w:rPr>
          <w:t xml:space="preserve">yang </w:t>
        </w:r>
        <w:r w:rsidRPr="0033182C">
          <w:rPr>
            <w:color w:val="auto"/>
          </w:rPr>
          <w:t>bernilai &lt; -10 sampai 10</w:t>
        </w:r>
      </w:ins>
    </w:p>
    <w:p w14:paraId="79764BB3" w14:textId="77777777" w:rsidR="00E14759" w:rsidRPr="0033182C" w:rsidRDefault="00E14759" w:rsidP="00E14759">
      <w:pPr>
        <w:pStyle w:val="Default"/>
        <w:spacing w:line="360" w:lineRule="auto"/>
        <w:ind w:left="1146"/>
        <w:jc w:val="both"/>
        <w:rPr>
          <w:ins w:id="577" w:author="Windows User" w:date="2019-09-19T04:16:00Z"/>
          <w:rFonts w:eastAsiaTheme="minorEastAsia"/>
          <w:color w:val="auto"/>
        </w:rPr>
      </w:pPr>
      <m:oMath>
        <m:r>
          <w:ins w:id="578" w:author="Windows User" w:date="2019-09-19T04:16:00Z">
            <w:rPr>
              <w:rFonts w:ascii="Cambria Math" w:hAnsi="Cambria Math"/>
              <w:color w:val="auto"/>
            </w:rPr>
            <w:lastRenderedPageBreak/>
            <m:t>μZE</m:t>
          </w:ins>
        </m:r>
        <m:d>
          <m:dPr>
            <m:ctrlPr>
              <w:ins w:id="579" w:author="Windows User" w:date="2019-09-19T04:16:00Z">
                <w:rPr>
                  <w:rFonts w:ascii="Cambria Math" w:hAnsi="Cambria Math"/>
                  <w:i/>
                  <w:color w:val="auto"/>
                </w:rPr>
              </w:ins>
            </m:ctrlPr>
          </m:dPr>
          <m:e>
            <m:r>
              <w:ins w:id="580" w:author="Windows User" w:date="2019-09-19T04:16:00Z">
                <w:rPr>
                  <w:rFonts w:ascii="Cambria Math" w:hAnsi="Cambria Math"/>
                  <w:color w:val="auto"/>
                </w:rPr>
                <m:t>x</m:t>
              </w:ins>
            </m:r>
          </m:e>
        </m:d>
        <m:r>
          <w:ins w:id="581" w:author="Windows User" w:date="2019-09-19T04:16:00Z">
            <w:rPr>
              <w:rFonts w:ascii="Cambria Math" w:hAnsi="Cambria Math"/>
              <w:color w:val="auto"/>
            </w:rPr>
            <m:t xml:space="preserve">  </m:t>
          </w:ins>
        </m:r>
      </m:oMath>
      <w:ins w:id="58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-10≤e≤0</m:t>
          </m:r>
        </m:oMath>
      </w:ins>
    </w:p>
    <w:p w14:paraId="4A430E8F" w14:textId="77777777" w:rsidR="00E14759" w:rsidRPr="0033182C" w:rsidRDefault="00E14759" w:rsidP="00E14759">
      <w:pPr>
        <w:pStyle w:val="Default"/>
        <w:spacing w:line="360" w:lineRule="auto"/>
        <w:ind w:left="1866" w:firstLine="294"/>
        <w:jc w:val="both"/>
        <w:rPr>
          <w:ins w:id="583" w:author="Windows User" w:date="2019-09-19T04:16:00Z"/>
          <w:rFonts w:eastAsiaTheme="minorEastAsia"/>
          <w:color w:val="auto"/>
        </w:rPr>
      </w:pPr>
      <w:ins w:id="58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0≤e≤10</m:t>
          </m:r>
        </m:oMath>
      </w:ins>
    </w:p>
    <w:p w14:paraId="09925999" w14:textId="77777777" w:rsidR="00E14759" w:rsidRPr="0033182C" w:rsidRDefault="00E14759" w:rsidP="00E14759">
      <w:pPr>
        <w:pStyle w:val="Default"/>
        <w:spacing w:line="360" w:lineRule="auto"/>
        <w:ind w:left="1866" w:firstLine="294"/>
        <w:jc w:val="both"/>
        <w:rPr>
          <w:ins w:id="585" w:author="Windows User" w:date="2019-09-19T04:16:00Z"/>
          <w:rFonts w:eastAsiaTheme="minorEastAsia"/>
          <w:color w:val="auto"/>
        </w:rPr>
      </w:pPr>
    </w:p>
    <w:p w14:paraId="4E83E74C" w14:textId="77777777" w:rsidR="00E14759" w:rsidRPr="0033182C" w:rsidRDefault="00E14759" w:rsidP="00E14759">
      <w:pPr>
        <w:pStyle w:val="Default"/>
        <w:numPr>
          <w:ilvl w:val="0"/>
          <w:numId w:val="36"/>
        </w:numPr>
        <w:spacing w:line="360" w:lineRule="auto"/>
        <w:ind w:left="993" w:hanging="207"/>
        <w:jc w:val="both"/>
        <w:rPr>
          <w:ins w:id="586" w:author="Windows User" w:date="2019-09-19T04:16:00Z"/>
          <w:i/>
          <w:color w:val="auto"/>
          <w:sz w:val="22"/>
          <w:szCs w:val="22"/>
        </w:rPr>
      </w:pPr>
      <w:ins w:id="587" w:author="Windows User" w:date="2019-09-19T04:16:00Z">
        <w:r w:rsidRPr="0033182C">
          <w:rPr>
            <w:i/>
            <w:color w:val="auto"/>
            <w:sz w:val="22"/>
            <w:szCs w:val="22"/>
          </w:rPr>
          <w:t>Positive Small (PS)</w:t>
        </w:r>
      </w:ins>
    </w:p>
    <w:p w14:paraId="354D2899" w14:textId="77777777" w:rsidR="00E14759" w:rsidRPr="0033182C" w:rsidRDefault="00E14759" w:rsidP="00E14759">
      <w:pPr>
        <w:pStyle w:val="Default"/>
        <w:spacing w:line="360" w:lineRule="auto"/>
        <w:ind w:left="993"/>
        <w:jc w:val="both"/>
        <w:rPr>
          <w:ins w:id="588" w:author="Windows User" w:date="2019-09-19T04:16:00Z"/>
          <w:i/>
          <w:color w:val="auto"/>
          <w:sz w:val="22"/>
          <w:szCs w:val="22"/>
        </w:rPr>
      </w:pPr>
      <w:ins w:id="589" w:author="Windows User" w:date="2019-09-19T04:16:00Z">
        <w:r w:rsidRPr="0033182C">
          <w:rPr>
            <w:i/>
            <w:color w:val="auto"/>
            <w:sz w:val="22"/>
            <w:szCs w:val="22"/>
          </w:rPr>
          <w:t xml:space="preserve">Positive Small </w:t>
        </w:r>
        <w:r w:rsidRPr="0033182C">
          <w:rPr>
            <w:i/>
            <w:color w:val="auto"/>
          </w:rPr>
          <w:t xml:space="preserve">yang </w:t>
        </w:r>
        <w:r w:rsidRPr="0033182C">
          <w:rPr>
            <w:color w:val="auto"/>
          </w:rPr>
          <w:t>bernilai  &gt;10 sampai 125</w:t>
        </w:r>
      </w:ins>
    </w:p>
    <w:p w14:paraId="6C1B5530" w14:textId="77777777" w:rsidR="00E14759" w:rsidRPr="0033182C" w:rsidRDefault="00E14759" w:rsidP="00E14759">
      <w:pPr>
        <w:pStyle w:val="Default"/>
        <w:spacing w:line="360" w:lineRule="auto"/>
        <w:ind w:left="1146"/>
        <w:jc w:val="both"/>
        <w:rPr>
          <w:ins w:id="590" w:author="Windows User" w:date="2019-09-19T04:16:00Z"/>
          <w:rFonts w:eastAsiaTheme="minorEastAsia"/>
          <w:color w:val="auto"/>
        </w:rPr>
      </w:pPr>
      <m:oMath>
        <m:r>
          <w:ins w:id="591" w:author="Windows User" w:date="2019-09-19T04:16:00Z">
            <w:rPr>
              <w:rFonts w:ascii="Cambria Math" w:hAnsi="Cambria Math"/>
              <w:color w:val="auto"/>
            </w:rPr>
            <m:t>μPS</m:t>
          </w:ins>
        </m:r>
        <m:d>
          <m:dPr>
            <m:ctrlPr>
              <w:ins w:id="592" w:author="Windows User" w:date="2019-09-19T04:16:00Z">
                <w:rPr>
                  <w:rFonts w:ascii="Cambria Math" w:hAnsi="Cambria Math"/>
                  <w:i/>
                  <w:color w:val="auto"/>
                </w:rPr>
              </w:ins>
            </m:ctrlPr>
          </m:dPr>
          <m:e>
            <m:r>
              <w:ins w:id="593" w:author="Windows User" w:date="2019-09-19T04:16:00Z">
                <w:rPr>
                  <w:rFonts w:ascii="Cambria Math" w:hAnsi="Cambria Math"/>
                  <w:color w:val="auto"/>
                </w:rPr>
                <m:t>x</m:t>
              </w:ins>
            </m:r>
          </m:e>
        </m:d>
        <m:r>
          <w:ins w:id="594" w:author="Windows User" w:date="2019-09-19T04:16:00Z">
            <w:rPr>
              <w:rFonts w:ascii="Cambria Math" w:hAnsi="Cambria Math"/>
              <w:color w:val="auto"/>
            </w:rPr>
            <m:t xml:space="preserve">  </m:t>
          </w:ins>
        </m:r>
      </m:oMath>
      <w:ins w:id="595"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0≤e≤10</m:t>
          </m:r>
        </m:oMath>
      </w:ins>
    </w:p>
    <w:p w14:paraId="6FA009F2" w14:textId="77777777" w:rsidR="00E14759" w:rsidRPr="0033182C" w:rsidRDefault="00E14759" w:rsidP="00E14759">
      <w:pPr>
        <w:pStyle w:val="Default"/>
        <w:spacing w:line="360" w:lineRule="auto"/>
        <w:ind w:left="1440"/>
        <w:jc w:val="both"/>
        <w:rPr>
          <w:ins w:id="596" w:author="Windows User" w:date="2019-09-19T04:16:00Z"/>
          <w:rFonts w:eastAsiaTheme="minorEastAsia"/>
          <w:color w:val="auto"/>
        </w:rPr>
      </w:pPr>
      <w:ins w:id="597"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ins>
    </w:p>
    <w:p w14:paraId="69AA7E53" w14:textId="77777777" w:rsidR="00E14759" w:rsidRPr="0033182C" w:rsidRDefault="00E14759" w:rsidP="00E14759">
      <w:pPr>
        <w:pStyle w:val="Default"/>
        <w:numPr>
          <w:ilvl w:val="0"/>
          <w:numId w:val="36"/>
        </w:numPr>
        <w:spacing w:line="360" w:lineRule="auto"/>
        <w:ind w:left="993" w:hanging="207"/>
        <w:jc w:val="both"/>
        <w:rPr>
          <w:ins w:id="598" w:author="Windows User" w:date="2019-09-19T04:16:00Z"/>
          <w:i/>
          <w:color w:val="auto"/>
          <w:sz w:val="22"/>
          <w:szCs w:val="22"/>
        </w:rPr>
      </w:pPr>
      <w:ins w:id="599" w:author="Windows User" w:date="2019-09-19T04:16:00Z">
        <w:r w:rsidRPr="0033182C">
          <w:rPr>
            <w:i/>
            <w:color w:val="auto"/>
            <w:sz w:val="22"/>
            <w:szCs w:val="22"/>
          </w:rPr>
          <w:t>Positive Medium (PM)</w:t>
        </w:r>
      </w:ins>
    </w:p>
    <w:p w14:paraId="4CBD2845" w14:textId="77777777" w:rsidR="00E14759" w:rsidRPr="0033182C" w:rsidRDefault="00E14759" w:rsidP="00E14759">
      <w:pPr>
        <w:pStyle w:val="Default"/>
        <w:spacing w:line="360" w:lineRule="auto"/>
        <w:ind w:left="273" w:firstLine="720"/>
        <w:jc w:val="both"/>
        <w:rPr>
          <w:ins w:id="600" w:author="Windows User" w:date="2019-09-19T04:16:00Z"/>
          <w:color w:val="auto"/>
        </w:rPr>
      </w:pPr>
      <w:ins w:id="601" w:author="Windows User" w:date="2019-09-19T04:16:00Z">
        <w:r w:rsidRPr="0033182C">
          <w:rPr>
            <w:i/>
            <w:color w:val="auto"/>
            <w:sz w:val="22"/>
            <w:szCs w:val="22"/>
          </w:rPr>
          <w:t xml:space="preserve">Positive Medium </w:t>
        </w:r>
        <w:r w:rsidRPr="0033182C">
          <w:rPr>
            <w:i/>
            <w:color w:val="auto"/>
          </w:rPr>
          <w:t xml:space="preserve">yang </w:t>
        </w:r>
        <w:r w:rsidRPr="0033182C">
          <w:rPr>
            <w:color w:val="auto"/>
          </w:rPr>
          <w:t>bernilai &gt;10 sampai 275</w:t>
        </w:r>
      </w:ins>
    </w:p>
    <w:p w14:paraId="0FBEAB0C" w14:textId="77777777" w:rsidR="00E14759" w:rsidRPr="0033182C" w:rsidRDefault="00E14759" w:rsidP="00E14759">
      <w:pPr>
        <w:pStyle w:val="Default"/>
        <w:spacing w:line="360" w:lineRule="auto"/>
        <w:ind w:left="1146"/>
        <w:jc w:val="both"/>
        <w:rPr>
          <w:ins w:id="602" w:author="Windows User" w:date="2019-09-19T04:16:00Z"/>
          <w:rFonts w:eastAsiaTheme="minorEastAsia"/>
          <w:color w:val="auto"/>
        </w:rPr>
      </w:pPr>
      <m:oMath>
        <m:r>
          <w:ins w:id="603" w:author="Windows User" w:date="2019-09-19T04:16:00Z">
            <w:rPr>
              <w:rFonts w:ascii="Cambria Math" w:hAnsi="Cambria Math"/>
              <w:color w:val="auto"/>
            </w:rPr>
            <m:t>μPM</m:t>
          </w:ins>
        </m:r>
        <m:d>
          <m:dPr>
            <m:ctrlPr>
              <w:ins w:id="604" w:author="Windows User" w:date="2019-09-19T04:16:00Z">
                <w:rPr>
                  <w:rFonts w:ascii="Cambria Math" w:hAnsi="Cambria Math"/>
                  <w:i/>
                  <w:color w:val="auto"/>
                </w:rPr>
              </w:ins>
            </m:ctrlPr>
          </m:dPr>
          <m:e>
            <m:r>
              <w:ins w:id="605" w:author="Windows User" w:date="2019-09-19T04:16:00Z">
                <w:rPr>
                  <w:rFonts w:ascii="Cambria Math" w:hAnsi="Cambria Math"/>
                  <w:color w:val="auto"/>
                </w:rPr>
                <m:t>x</m:t>
              </w:ins>
            </m:r>
          </m:e>
        </m:d>
        <m:r>
          <w:ins w:id="606" w:author="Windows User" w:date="2019-09-19T04:16:00Z">
            <w:rPr>
              <w:rFonts w:ascii="Cambria Math" w:hAnsi="Cambria Math"/>
              <w:color w:val="auto"/>
            </w:rPr>
            <m:t xml:space="preserve">  </m:t>
          </w:ins>
        </m:r>
      </m:oMath>
      <w:ins w:id="607"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10≤e≤125</m:t>
          </m:r>
        </m:oMath>
      </w:ins>
    </w:p>
    <w:p w14:paraId="20B4A5E1" w14:textId="77777777" w:rsidR="00E14759" w:rsidRPr="0033182C" w:rsidRDefault="00E14759" w:rsidP="00E14759">
      <w:pPr>
        <w:pStyle w:val="Default"/>
        <w:spacing w:line="360" w:lineRule="auto"/>
        <w:ind w:left="1440"/>
        <w:jc w:val="both"/>
        <w:rPr>
          <w:ins w:id="608" w:author="Windows User" w:date="2019-09-19T04:16:00Z"/>
          <w:rFonts w:eastAsiaTheme="minorEastAsia"/>
          <w:color w:val="auto"/>
        </w:rPr>
      </w:pPr>
      <w:ins w:id="60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ins>
    </w:p>
    <w:p w14:paraId="4D4C7D42" w14:textId="77777777" w:rsidR="00E14759" w:rsidRPr="0033182C" w:rsidRDefault="00E14759" w:rsidP="00E14759">
      <w:pPr>
        <w:pStyle w:val="Default"/>
        <w:numPr>
          <w:ilvl w:val="0"/>
          <w:numId w:val="36"/>
        </w:numPr>
        <w:spacing w:line="360" w:lineRule="auto"/>
        <w:ind w:left="993" w:hanging="207"/>
        <w:jc w:val="both"/>
        <w:rPr>
          <w:ins w:id="610" w:author="Windows User" w:date="2019-09-19T04:16:00Z"/>
          <w:i/>
          <w:color w:val="auto"/>
          <w:sz w:val="22"/>
          <w:szCs w:val="22"/>
        </w:rPr>
      </w:pPr>
      <w:ins w:id="611" w:author="Windows User" w:date="2019-09-19T04:16:00Z">
        <w:r w:rsidRPr="0033182C">
          <w:rPr>
            <w:i/>
            <w:color w:val="auto"/>
            <w:sz w:val="22"/>
            <w:szCs w:val="22"/>
          </w:rPr>
          <w:t>Positive Big (PB)</w:t>
        </w:r>
      </w:ins>
    </w:p>
    <w:p w14:paraId="0A6E22A0" w14:textId="77777777" w:rsidR="00E14759" w:rsidRPr="0033182C" w:rsidRDefault="00E14759" w:rsidP="00E14759">
      <w:pPr>
        <w:pStyle w:val="Default"/>
        <w:spacing w:line="360" w:lineRule="auto"/>
        <w:ind w:left="273" w:firstLine="720"/>
        <w:jc w:val="both"/>
        <w:rPr>
          <w:ins w:id="612" w:author="Windows User" w:date="2019-09-19T04:16:00Z"/>
          <w:color w:val="auto"/>
        </w:rPr>
      </w:pPr>
      <w:ins w:id="613" w:author="Windows User" w:date="2019-09-19T04:16:00Z">
        <w:r w:rsidRPr="0033182C">
          <w:rPr>
            <w:i/>
            <w:color w:val="auto"/>
            <w:sz w:val="22"/>
            <w:szCs w:val="22"/>
          </w:rPr>
          <w:t xml:space="preserve">Positive Big </w:t>
        </w:r>
        <w:r w:rsidRPr="0033182C">
          <w:rPr>
            <w:i/>
            <w:color w:val="auto"/>
          </w:rPr>
          <w:t xml:space="preserve">yang </w:t>
        </w:r>
        <w:r w:rsidRPr="0033182C">
          <w:rPr>
            <w:color w:val="auto"/>
          </w:rPr>
          <w:t>bernilai &gt;125</w:t>
        </w:r>
      </w:ins>
    </w:p>
    <w:p w14:paraId="3E32F8D7" w14:textId="77777777" w:rsidR="00E14759" w:rsidRPr="0033182C" w:rsidRDefault="00E14759" w:rsidP="00E14759">
      <w:pPr>
        <w:pStyle w:val="Default"/>
        <w:spacing w:line="360" w:lineRule="auto"/>
        <w:ind w:left="1146"/>
        <w:jc w:val="both"/>
        <w:rPr>
          <w:ins w:id="614" w:author="Windows User" w:date="2019-09-19T04:16:00Z"/>
          <w:rFonts w:eastAsiaTheme="minorEastAsia"/>
          <w:color w:val="auto"/>
        </w:rPr>
      </w:pPr>
      <m:oMath>
        <m:r>
          <w:ins w:id="615" w:author="Windows User" w:date="2019-09-19T04:16:00Z">
            <w:rPr>
              <w:rFonts w:ascii="Cambria Math" w:hAnsi="Cambria Math"/>
              <w:color w:val="auto"/>
            </w:rPr>
            <m:t>μPB</m:t>
          </w:ins>
        </m:r>
        <m:d>
          <m:dPr>
            <m:ctrlPr>
              <w:ins w:id="616" w:author="Windows User" w:date="2019-09-19T04:16:00Z">
                <w:rPr>
                  <w:rFonts w:ascii="Cambria Math" w:hAnsi="Cambria Math"/>
                  <w:i/>
                  <w:color w:val="auto"/>
                </w:rPr>
              </w:ins>
            </m:ctrlPr>
          </m:dPr>
          <m:e>
            <m:r>
              <w:ins w:id="617" w:author="Windows User" w:date="2019-09-19T04:16:00Z">
                <w:rPr>
                  <w:rFonts w:ascii="Cambria Math" w:hAnsi="Cambria Math"/>
                  <w:color w:val="auto"/>
                </w:rPr>
                <m:t>x</m:t>
              </w:ins>
            </m:r>
          </m:e>
        </m:d>
        <m:r>
          <w:ins w:id="618" w:author="Windows User" w:date="2019-09-19T04:16:00Z">
            <w:rPr>
              <w:rFonts w:ascii="Cambria Math" w:hAnsi="Cambria Math"/>
              <w:color w:val="auto"/>
            </w:rPr>
            <m:t xml:space="preserve">  </m:t>
          </w:ins>
        </m:r>
      </m:oMath>
      <w:ins w:id="61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ins>
    </w:p>
    <w:p w14:paraId="44812A18" w14:textId="77777777" w:rsidR="00E14759" w:rsidRPr="0033182C" w:rsidRDefault="00E14759" w:rsidP="00E14759">
      <w:pPr>
        <w:pStyle w:val="Default"/>
        <w:spacing w:line="360" w:lineRule="auto"/>
        <w:ind w:left="1866" w:firstLine="294"/>
        <w:jc w:val="both"/>
        <w:rPr>
          <w:ins w:id="620" w:author="Windows User" w:date="2019-09-19T04:16:00Z"/>
          <w:rFonts w:eastAsiaTheme="minorEastAsia"/>
          <w:color w:val="auto"/>
        </w:rPr>
      </w:pPr>
      <w:ins w:id="62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ins>
    </w:p>
    <w:p w14:paraId="2A38BA54" w14:textId="77777777" w:rsidR="00E14759" w:rsidRPr="0033182C" w:rsidRDefault="00E14759" w:rsidP="00E14759">
      <w:pPr>
        <w:pStyle w:val="Default"/>
        <w:numPr>
          <w:ilvl w:val="0"/>
          <w:numId w:val="35"/>
        </w:numPr>
        <w:spacing w:line="360" w:lineRule="auto"/>
        <w:ind w:left="426"/>
        <w:jc w:val="both"/>
        <w:rPr>
          <w:ins w:id="622" w:author="Windows User" w:date="2019-09-19T04:16:00Z"/>
          <w:color w:val="auto"/>
        </w:rPr>
      </w:pPr>
      <w:ins w:id="623" w:author="Windows User" w:date="2019-09-19T04:16:00Z">
        <w:r w:rsidRPr="0033182C">
          <w:rPr>
            <w:color w:val="auto"/>
          </w:rPr>
          <w:t>Delta(</w:t>
        </w:r>
        <w:r w:rsidRPr="0033182C">
          <w:rPr>
            <w:i/>
            <w:iCs/>
            <w:color w:val="auto"/>
          </w:rPr>
          <w:t>Δ</w:t>
        </w:r>
        <w:r w:rsidRPr="0033182C">
          <w:rPr>
            <w:color w:val="auto"/>
          </w:rPr>
          <w:t>) Error</w:t>
        </w:r>
      </w:ins>
    </w:p>
    <w:p w14:paraId="5D50F9A9" w14:textId="77777777" w:rsidR="00E14759" w:rsidRPr="0033182C" w:rsidRDefault="00E14759" w:rsidP="00E14759">
      <w:pPr>
        <w:pStyle w:val="Default"/>
        <w:spacing w:line="360" w:lineRule="auto"/>
        <w:ind w:firstLine="426"/>
        <w:jc w:val="both"/>
        <w:rPr>
          <w:ins w:id="624" w:author="Windows User" w:date="2019-09-19T04:16:00Z"/>
          <w:color w:val="auto"/>
        </w:rPr>
      </w:pPr>
      <w:ins w:id="625" w:author="Windows User" w:date="2019-09-19T04:16:00Z">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ins>
    </w:p>
    <w:p w14:paraId="0686BDBC" w14:textId="4A90233F" w:rsidR="00E14759" w:rsidRPr="0033182C" w:rsidRDefault="00E14759" w:rsidP="008357B5">
      <w:pPr>
        <w:tabs>
          <w:tab w:val="left" w:leader="dot" w:pos="7513"/>
        </w:tabs>
        <w:ind w:left="709"/>
        <w:rPr>
          <w:ins w:id="626" w:author="Windows User" w:date="2019-09-19T04:16:00Z"/>
          <w:rFonts w:eastAsiaTheme="minorEastAsia" w:cs="Times New Roman"/>
          <w:szCs w:val="24"/>
          <w:lang w:val="id-ID"/>
        </w:rPr>
      </w:pPr>
      <m:oMath>
        <m:r>
          <w:ins w:id="627" w:author="Windows User" w:date="2019-09-19T04:16:00Z">
            <w:rPr>
              <w:rFonts w:ascii="Cambria Math" w:hAnsi="Cambria Math" w:cs="Times New Roman"/>
            </w:rPr>
            <m:t>∆e=</m:t>
          </w:ins>
        </m:r>
        <m:sSub>
          <m:sSubPr>
            <m:ctrlPr>
              <w:ins w:id="628" w:author="Windows User" w:date="2019-09-19T04:16:00Z">
                <w:rPr>
                  <w:rFonts w:ascii="Cambria Math" w:hAnsi="Cambria Math" w:cs="Times New Roman"/>
                  <w:i/>
                </w:rPr>
              </w:ins>
            </m:ctrlPr>
          </m:sSubPr>
          <m:e>
            <m:r>
              <w:ins w:id="629" w:author="Windows User" w:date="2019-09-19T04:16:00Z">
                <w:rPr>
                  <w:rFonts w:ascii="Cambria Math" w:hAnsi="Cambria Math" w:cs="Times New Roman"/>
                </w:rPr>
                <m:t>e</m:t>
              </w:ins>
            </m:r>
          </m:e>
          <m:sub>
            <m:r>
              <w:ins w:id="630" w:author="Windows User" w:date="2019-09-19T04:16:00Z">
                <w:rPr>
                  <w:rFonts w:ascii="Cambria Math" w:hAnsi="Cambria Math" w:cs="Times New Roman"/>
                </w:rPr>
                <m:t>n-</m:t>
              </w:ins>
            </m:r>
          </m:sub>
        </m:sSub>
        <m:r>
          <w:ins w:id="631" w:author="Windows User" w:date="2019-09-19T04:16:00Z">
            <w:rPr>
              <w:rFonts w:ascii="Cambria Math" w:hAnsi="Cambria Math" w:cs="Times New Roman"/>
            </w:rPr>
            <m:t xml:space="preserve"> </m:t>
          </w:ins>
        </m:r>
        <m:sSub>
          <m:sSubPr>
            <m:ctrlPr>
              <w:ins w:id="632" w:author="Windows User" w:date="2019-09-19T04:16:00Z">
                <w:rPr>
                  <w:rFonts w:ascii="Cambria Math" w:hAnsi="Cambria Math" w:cs="Times New Roman"/>
                  <w:i/>
                </w:rPr>
              </w:ins>
            </m:ctrlPr>
          </m:sSubPr>
          <m:e>
            <m:r>
              <w:ins w:id="633" w:author="Windows User" w:date="2019-09-19T04:16:00Z">
                <w:rPr>
                  <w:rFonts w:ascii="Cambria Math" w:hAnsi="Cambria Math" w:cs="Times New Roman"/>
                </w:rPr>
                <m:t>e</m:t>
              </w:ins>
            </m:r>
          </m:e>
          <m:sub>
            <m:r>
              <w:ins w:id="634" w:author="Windows User" w:date="2019-09-19T04:16:00Z">
                <w:rPr>
                  <w:rFonts w:ascii="Cambria Math" w:hAnsi="Cambria Math" w:cs="Times New Roman"/>
                </w:rPr>
                <m:t>n-1</m:t>
              </w:ins>
            </m:r>
          </m:sub>
        </m:sSub>
      </m:oMath>
      <w:r w:rsidR="008357B5" w:rsidRPr="0033182C">
        <w:rPr>
          <w:rFonts w:eastAsiaTheme="minorEastAsia" w:cs="Times New Roman"/>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6</w:t>
      </w:r>
      <w:r w:rsidR="008357B5" w:rsidRPr="0033182C">
        <w:rPr>
          <w:rFonts w:cs="Times New Roman"/>
          <w:lang w:val="en-ID"/>
        </w:rPr>
        <w:t>)</w:t>
      </w:r>
    </w:p>
    <w:p w14:paraId="7A299A01" w14:textId="77777777" w:rsidR="00E14759" w:rsidRPr="0033182C" w:rsidRDefault="00E14759" w:rsidP="00E14759">
      <w:pPr>
        <w:pStyle w:val="Default"/>
        <w:spacing w:line="360" w:lineRule="auto"/>
        <w:rPr>
          <w:ins w:id="635" w:author="Windows User" w:date="2019-09-19T04:16:00Z"/>
          <w:color w:val="auto"/>
        </w:rPr>
      </w:pPr>
      <w:ins w:id="636" w:author="Windows User" w:date="2019-09-19T04:16:00Z">
        <w:r w:rsidRPr="0033182C">
          <w:rPr>
            <w:color w:val="auto"/>
          </w:rPr>
          <w:t xml:space="preserve">Keterangan: </w:t>
        </w:r>
      </w:ins>
    </w:p>
    <w:p w14:paraId="290607DC" w14:textId="77777777" w:rsidR="00E14759" w:rsidRPr="0033182C" w:rsidRDefault="00E14759" w:rsidP="00E14759">
      <w:pPr>
        <w:pStyle w:val="Default"/>
        <w:spacing w:line="360" w:lineRule="auto"/>
        <w:ind w:firstLine="426"/>
        <w:rPr>
          <w:ins w:id="637" w:author="Windows User" w:date="2019-09-19T04:16:00Z"/>
          <w:color w:val="auto"/>
        </w:rPr>
      </w:pPr>
      <w:ins w:id="638" w:author="Windows User" w:date="2019-09-19T04:16:00Z">
        <w:r w:rsidRPr="0033182C">
          <w:rPr>
            <w:color w:val="auto"/>
          </w:rPr>
          <w:t xml:space="preserve">en= </w:t>
        </w:r>
        <w:r w:rsidRPr="0033182C">
          <w:rPr>
            <w:i/>
            <w:iCs/>
            <w:color w:val="auto"/>
          </w:rPr>
          <w:t xml:space="preserve">error </w:t>
        </w:r>
        <w:r w:rsidRPr="0033182C">
          <w:rPr>
            <w:color w:val="auto"/>
          </w:rPr>
          <w:t xml:space="preserve">sekarang </w:t>
        </w:r>
      </w:ins>
    </w:p>
    <w:p w14:paraId="6768412F" w14:textId="77777777" w:rsidR="00E14759" w:rsidRPr="0033182C" w:rsidRDefault="00E14759" w:rsidP="00E14759">
      <w:pPr>
        <w:pStyle w:val="Default"/>
        <w:spacing w:line="360" w:lineRule="auto"/>
        <w:ind w:firstLine="426"/>
        <w:rPr>
          <w:ins w:id="639" w:author="Windows User" w:date="2019-09-19T04:16:00Z"/>
          <w:color w:val="auto"/>
        </w:rPr>
      </w:pPr>
      <w:ins w:id="640" w:author="Windows User" w:date="2019-09-19T04:16:00Z">
        <w:r w:rsidRPr="0033182C">
          <w:rPr>
            <w:color w:val="auto"/>
          </w:rPr>
          <w:t xml:space="preserve">en-1= </w:t>
        </w:r>
        <w:r w:rsidRPr="0033182C">
          <w:rPr>
            <w:i/>
            <w:iCs/>
            <w:color w:val="auto"/>
          </w:rPr>
          <w:t xml:space="preserve">error </w:t>
        </w:r>
        <w:r w:rsidRPr="0033182C">
          <w:rPr>
            <w:color w:val="auto"/>
          </w:rPr>
          <w:t xml:space="preserve">sebelumnya </w:t>
        </w:r>
      </w:ins>
    </w:p>
    <w:p w14:paraId="2599A61B" w14:textId="77777777" w:rsidR="00E14759" w:rsidRPr="0033182C" w:rsidRDefault="00E14759" w:rsidP="00E14759">
      <w:pPr>
        <w:pStyle w:val="Default"/>
        <w:spacing w:line="360" w:lineRule="auto"/>
        <w:ind w:firstLine="426"/>
        <w:jc w:val="both"/>
        <w:rPr>
          <w:ins w:id="641" w:author="Windows User" w:date="2019-09-19T04:16:00Z"/>
          <w:color w:val="auto"/>
        </w:rPr>
      </w:pPr>
      <w:ins w:id="642" w:author="Windows User" w:date="2019-09-19T04:16:00Z">
        <w:r w:rsidRPr="0033182C">
          <w:rPr>
            <w:color w:val="auto"/>
          </w:rPr>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 xml:space="preserve">tersebut </w:t>
        </w:r>
        <w:r w:rsidRPr="0033182C">
          <w:rPr>
            <w:color w:val="auto"/>
          </w:rPr>
          <w:lastRenderedPageBreak/>
          <w:t xml:space="preserve">dibagi menjadi 7 fungsi keanggotaan seperti fungsi keanggotaan </w:t>
        </w:r>
        <w:r w:rsidRPr="0033182C">
          <w:rPr>
            <w:i/>
            <w:iCs/>
            <w:color w:val="auto"/>
          </w:rPr>
          <w:t>error</w:t>
        </w:r>
        <w:r w:rsidRPr="0033182C">
          <w:rPr>
            <w:color w:val="auto"/>
          </w:rPr>
          <w:t xml:space="preserve"> sebagai berikut:</w:t>
        </w:r>
      </w:ins>
    </w:p>
    <w:p w14:paraId="12862138" w14:textId="77777777" w:rsidR="00E14759" w:rsidRPr="0033182C" w:rsidRDefault="00E14759" w:rsidP="00F63116">
      <w:pPr>
        <w:pStyle w:val="Default"/>
        <w:numPr>
          <w:ilvl w:val="0"/>
          <w:numId w:val="38"/>
        </w:numPr>
        <w:spacing w:line="360" w:lineRule="auto"/>
        <w:ind w:left="284" w:hanging="142"/>
        <w:jc w:val="both"/>
        <w:rPr>
          <w:ins w:id="643" w:author="Windows User" w:date="2019-09-19T04:16:00Z"/>
          <w:i/>
          <w:color w:val="auto"/>
        </w:rPr>
      </w:pPr>
      <w:ins w:id="644" w:author="Windows User" w:date="2019-09-19T04:16:00Z">
        <w:r w:rsidRPr="0033182C">
          <w:rPr>
            <w:i/>
            <w:color w:val="auto"/>
          </w:rPr>
          <w:t>Negative Big (NB)</w:t>
        </w:r>
      </w:ins>
    </w:p>
    <w:p w14:paraId="3EB518CB" w14:textId="77777777" w:rsidR="00E14759" w:rsidRPr="0033182C" w:rsidRDefault="00E14759" w:rsidP="00F63116">
      <w:pPr>
        <w:pStyle w:val="Default"/>
        <w:spacing w:line="360" w:lineRule="auto"/>
        <w:ind w:left="567" w:hanging="283"/>
        <w:jc w:val="both"/>
        <w:rPr>
          <w:ins w:id="645" w:author="Windows User" w:date="2019-09-19T04:16:00Z"/>
          <w:color w:val="auto"/>
        </w:rPr>
      </w:pPr>
      <w:ins w:id="646" w:author="Windows User" w:date="2019-09-19T04:16:00Z">
        <w:r w:rsidRPr="0033182C">
          <w:rPr>
            <w:i/>
            <w:color w:val="auto"/>
          </w:rPr>
          <w:t xml:space="preserve">Negative Big yang </w:t>
        </w:r>
        <w:r w:rsidRPr="0033182C">
          <w:rPr>
            <w:color w:val="auto"/>
          </w:rPr>
          <w:t>bernilai &lt; -125</w:t>
        </w:r>
      </w:ins>
    </w:p>
    <w:p w14:paraId="4484E71B" w14:textId="77777777" w:rsidR="00E14759" w:rsidRPr="0033182C" w:rsidRDefault="00E14759" w:rsidP="002E0200">
      <w:pPr>
        <w:pStyle w:val="Default"/>
        <w:spacing w:line="360" w:lineRule="auto"/>
        <w:ind w:left="567" w:hanging="425"/>
        <w:jc w:val="both"/>
        <w:rPr>
          <w:ins w:id="647" w:author="Windows User" w:date="2019-09-19T04:16:00Z"/>
          <w:rFonts w:eastAsiaTheme="minorEastAsia"/>
          <w:color w:val="auto"/>
        </w:rPr>
      </w:pPr>
      <m:oMath>
        <m:r>
          <w:ins w:id="648" w:author="Windows User" w:date="2019-09-19T04:16:00Z">
            <w:rPr>
              <w:rFonts w:ascii="Cambria Math" w:hAnsi="Cambria Math"/>
              <w:color w:val="auto"/>
            </w:rPr>
            <m:t>μNB</m:t>
          </w:ins>
        </m:r>
        <m:d>
          <m:dPr>
            <m:ctrlPr>
              <w:ins w:id="649" w:author="Windows User" w:date="2019-09-19T04:16:00Z">
                <w:rPr>
                  <w:rFonts w:ascii="Cambria Math" w:hAnsi="Cambria Math"/>
                  <w:i/>
                  <w:color w:val="auto"/>
                </w:rPr>
              </w:ins>
            </m:ctrlPr>
          </m:dPr>
          <m:e>
            <m:r>
              <w:ins w:id="650" w:author="Windows User" w:date="2019-09-19T04:16:00Z">
                <w:rPr>
                  <w:rFonts w:ascii="Cambria Math" w:hAnsi="Cambria Math"/>
                  <w:color w:val="auto"/>
                </w:rPr>
                <m:t>x</m:t>
              </w:ins>
            </m:r>
          </m:e>
        </m:d>
        <m:r>
          <w:ins w:id="651" w:author="Windows User" w:date="2019-09-19T04:16:00Z">
            <w:rPr>
              <w:rFonts w:ascii="Cambria Math" w:hAnsi="Cambria Math"/>
              <w:color w:val="auto"/>
            </w:rPr>
            <m:t xml:space="preserve">  </m:t>
          </w:ins>
        </m:r>
      </m:oMath>
      <w:ins w:id="65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ins>
    </w:p>
    <w:p w14:paraId="39A2DBF6" w14:textId="77777777" w:rsidR="00E14759" w:rsidRPr="0033182C" w:rsidRDefault="00E14759" w:rsidP="00F63116">
      <w:pPr>
        <w:pStyle w:val="Default"/>
        <w:numPr>
          <w:ilvl w:val="0"/>
          <w:numId w:val="38"/>
        </w:numPr>
        <w:spacing w:line="360" w:lineRule="auto"/>
        <w:ind w:left="284" w:hanging="142"/>
        <w:jc w:val="both"/>
        <w:rPr>
          <w:ins w:id="653" w:author="Windows User" w:date="2019-09-19T04:16:00Z"/>
          <w:i/>
          <w:color w:val="auto"/>
          <w:sz w:val="22"/>
          <w:szCs w:val="22"/>
        </w:rPr>
      </w:pPr>
      <w:ins w:id="654" w:author="Windows User" w:date="2019-09-19T04:16:00Z">
        <w:r w:rsidRPr="0033182C">
          <w:rPr>
            <w:i/>
            <w:color w:val="auto"/>
            <w:sz w:val="22"/>
            <w:szCs w:val="22"/>
          </w:rPr>
          <w:t>Negative Medium (NM)</w:t>
        </w:r>
      </w:ins>
    </w:p>
    <w:p w14:paraId="37DD4E73" w14:textId="77777777" w:rsidR="00E14759" w:rsidRPr="0033182C" w:rsidRDefault="00E14759" w:rsidP="00F63116">
      <w:pPr>
        <w:pStyle w:val="Default"/>
        <w:spacing w:line="360" w:lineRule="auto"/>
        <w:ind w:left="567" w:hanging="283"/>
        <w:jc w:val="both"/>
        <w:rPr>
          <w:ins w:id="655" w:author="Windows User" w:date="2019-09-19T04:16:00Z"/>
          <w:color w:val="auto"/>
        </w:rPr>
      </w:pPr>
      <w:ins w:id="656" w:author="Windows User" w:date="2019-09-19T04:16:00Z">
        <w:r w:rsidRPr="0033182C">
          <w:rPr>
            <w:i/>
            <w:color w:val="auto"/>
          </w:rPr>
          <w:t xml:space="preserve">Negative Medium yang </w:t>
        </w:r>
        <w:r w:rsidRPr="0033182C">
          <w:rPr>
            <w:color w:val="auto"/>
          </w:rPr>
          <w:t>bernilai &lt; -10 sampai -275</w:t>
        </w:r>
      </w:ins>
    </w:p>
    <w:p w14:paraId="401762B3" w14:textId="77777777" w:rsidR="00E14759" w:rsidRPr="0033182C" w:rsidRDefault="00E14759" w:rsidP="002E0200">
      <w:pPr>
        <w:pStyle w:val="Default"/>
        <w:spacing w:line="360" w:lineRule="auto"/>
        <w:ind w:left="567" w:hanging="425"/>
        <w:jc w:val="both"/>
        <w:rPr>
          <w:ins w:id="657" w:author="Windows User" w:date="2019-09-19T04:16:00Z"/>
          <w:rFonts w:eastAsiaTheme="minorEastAsia"/>
          <w:color w:val="auto"/>
        </w:rPr>
      </w:pPr>
      <m:oMath>
        <m:r>
          <w:ins w:id="658" w:author="Windows User" w:date="2019-09-19T04:16:00Z">
            <w:rPr>
              <w:rFonts w:ascii="Cambria Math" w:hAnsi="Cambria Math"/>
              <w:color w:val="auto"/>
            </w:rPr>
            <m:t>μNM</m:t>
          </w:ins>
        </m:r>
        <m:d>
          <m:dPr>
            <m:ctrlPr>
              <w:ins w:id="659" w:author="Windows User" w:date="2019-09-19T04:16:00Z">
                <w:rPr>
                  <w:rFonts w:ascii="Cambria Math" w:hAnsi="Cambria Math"/>
                  <w:i/>
                  <w:color w:val="auto"/>
                </w:rPr>
              </w:ins>
            </m:ctrlPr>
          </m:dPr>
          <m:e>
            <m:r>
              <w:ins w:id="660" w:author="Windows User" w:date="2019-09-19T04:16:00Z">
                <w:rPr>
                  <w:rFonts w:ascii="Cambria Math" w:hAnsi="Cambria Math"/>
                  <w:color w:val="auto"/>
                </w:rPr>
                <m:t>x</m:t>
              </w:ins>
            </m:r>
          </m:e>
        </m:d>
        <m:r>
          <w:ins w:id="661" w:author="Windows User" w:date="2019-09-19T04:16:00Z">
            <w:rPr>
              <w:rFonts w:ascii="Cambria Math" w:hAnsi="Cambria Math"/>
              <w:color w:val="auto"/>
            </w:rPr>
            <m:t xml:space="preserve">  </m:t>
          </w:ins>
        </m:r>
      </m:oMath>
      <w:ins w:id="66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ins>
    </w:p>
    <w:p w14:paraId="5C324D75" w14:textId="77777777" w:rsidR="00E14759" w:rsidRPr="0033182C" w:rsidRDefault="00E14759" w:rsidP="002E0200">
      <w:pPr>
        <w:pStyle w:val="Default"/>
        <w:spacing w:line="360" w:lineRule="auto"/>
        <w:ind w:left="567" w:hanging="425"/>
        <w:jc w:val="both"/>
        <w:rPr>
          <w:ins w:id="663" w:author="Windows User" w:date="2019-09-19T04:16:00Z"/>
          <w:rFonts w:eastAsiaTheme="minorEastAsia"/>
          <w:color w:val="auto"/>
        </w:rPr>
      </w:pPr>
      <w:ins w:id="66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-125≤de≤-10</m:t>
          </m:r>
        </m:oMath>
      </w:ins>
    </w:p>
    <w:p w14:paraId="10D278F1" w14:textId="77777777" w:rsidR="00E14759" w:rsidRPr="0033182C" w:rsidRDefault="00E14759" w:rsidP="00F63116">
      <w:pPr>
        <w:pStyle w:val="Default"/>
        <w:numPr>
          <w:ilvl w:val="0"/>
          <w:numId w:val="38"/>
        </w:numPr>
        <w:spacing w:line="360" w:lineRule="auto"/>
        <w:ind w:left="284" w:hanging="142"/>
        <w:jc w:val="both"/>
        <w:rPr>
          <w:ins w:id="665" w:author="Windows User" w:date="2019-09-19T04:16:00Z"/>
          <w:i/>
          <w:color w:val="auto"/>
          <w:sz w:val="22"/>
          <w:szCs w:val="22"/>
        </w:rPr>
      </w:pPr>
      <w:ins w:id="666" w:author="Windows User" w:date="2019-09-19T04:16:00Z">
        <w:r w:rsidRPr="0033182C">
          <w:rPr>
            <w:i/>
            <w:color w:val="auto"/>
            <w:sz w:val="22"/>
            <w:szCs w:val="22"/>
          </w:rPr>
          <w:t>Negative Small (NS)</w:t>
        </w:r>
      </w:ins>
    </w:p>
    <w:p w14:paraId="75767D8E" w14:textId="77777777" w:rsidR="00E14759" w:rsidRPr="0033182C" w:rsidRDefault="00E14759" w:rsidP="00F63116">
      <w:pPr>
        <w:pStyle w:val="Default"/>
        <w:spacing w:line="360" w:lineRule="auto"/>
        <w:ind w:left="567" w:hanging="283"/>
        <w:jc w:val="both"/>
        <w:rPr>
          <w:ins w:id="667" w:author="Windows User" w:date="2019-09-19T04:16:00Z"/>
          <w:color w:val="auto"/>
        </w:rPr>
      </w:pPr>
      <w:ins w:id="668" w:author="Windows User" w:date="2019-09-19T04:16:00Z">
        <w:r w:rsidRPr="0033182C">
          <w:rPr>
            <w:i/>
            <w:color w:val="auto"/>
          </w:rPr>
          <w:t xml:space="preserve">Negative Small yang </w:t>
        </w:r>
        <w:r w:rsidRPr="0033182C">
          <w:rPr>
            <w:color w:val="auto"/>
          </w:rPr>
          <w:t>bernilai &lt; -125 sampai -0</w:t>
        </w:r>
      </w:ins>
    </w:p>
    <w:p w14:paraId="5DBB9FC7" w14:textId="77777777" w:rsidR="00E14759" w:rsidRPr="0033182C" w:rsidRDefault="00E14759" w:rsidP="002E0200">
      <w:pPr>
        <w:pStyle w:val="Default"/>
        <w:spacing w:line="360" w:lineRule="auto"/>
        <w:ind w:left="567" w:hanging="425"/>
        <w:jc w:val="both"/>
        <w:rPr>
          <w:ins w:id="669" w:author="Windows User" w:date="2019-09-19T04:16:00Z"/>
          <w:rFonts w:eastAsiaTheme="minorEastAsia"/>
          <w:color w:val="auto"/>
        </w:rPr>
      </w:pPr>
      <m:oMath>
        <m:r>
          <w:ins w:id="670" w:author="Windows User" w:date="2019-09-19T04:16:00Z">
            <w:rPr>
              <w:rFonts w:ascii="Cambria Math" w:hAnsi="Cambria Math"/>
              <w:color w:val="auto"/>
            </w:rPr>
            <m:t>μNM</m:t>
          </w:ins>
        </m:r>
        <m:d>
          <m:dPr>
            <m:ctrlPr>
              <w:ins w:id="671" w:author="Windows User" w:date="2019-09-19T04:16:00Z">
                <w:rPr>
                  <w:rFonts w:ascii="Cambria Math" w:hAnsi="Cambria Math"/>
                  <w:i/>
                  <w:color w:val="auto"/>
                </w:rPr>
              </w:ins>
            </m:ctrlPr>
          </m:dPr>
          <m:e>
            <m:r>
              <w:ins w:id="672" w:author="Windows User" w:date="2019-09-19T04:16:00Z">
                <w:rPr>
                  <w:rFonts w:ascii="Cambria Math" w:hAnsi="Cambria Math"/>
                  <w:color w:val="auto"/>
                </w:rPr>
                <m:t>x</m:t>
              </w:ins>
            </m:r>
          </m:e>
        </m:d>
        <m:r>
          <w:ins w:id="673" w:author="Windows User" w:date="2019-09-19T04:16:00Z">
            <w:rPr>
              <w:rFonts w:ascii="Cambria Math" w:hAnsi="Cambria Math"/>
              <w:color w:val="auto"/>
            </w:rPr>
            <m:t xml:space="preserve">  </m:t>
          </w:ins>
        </m:r>
      </m:oMath>
      <w:ins w:id="67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-125≤de≤-10</m:t>
          </m:r>
        </m:oMath>
      </w:ins>
    </w:p>
    <w:p w14:paraId="01ED846A" w14:textId="77777777" w:rsidR="00E14759" w:rsidRPr="0033182C" w:rsidRDefault="00E14759" w:rsidP="002E0200">
      <w:pPr>
        <w:pStyle w:val="Default"/>
        <w:spacing w:line="360" w:lineRule="auto"/>
        <w:ind w:left="567" w:hanging="425"/>
        <w:jc w:val="both"/>
        <w:rPr>
          <w:ins w:id="675" w:author="Windows User" w:date="2019-09-19T04:16:00Z"/>
          <w:rFonts w:eastAsiaTheme="minorEastAsia"/>
          <w:color w:val="auto"/>
        </w:rPr>
      </w:pPr>
      <w:ins w:id="676"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-10≤de≤0</m:t>
          </m:r>
        </m:oMath>
      </w:ins>
    </w:p>
    <w:p w14:paraId="0FFD984C" w14:textId="77777777" w:rsidR="00E14759" w:rsidRPr="0033182C" w:rsidRDefault="00E14759" w:rsidP="00F63116">
      <w:pPr>
        <w:pStyle w:val="Default"/>
        <w:numPr>
          <w:ilvl w:val="0"/>
          <w:numId w:val="38"/>
        </w:numPr>
        <w:spacing w:line="360" w:lineRule="auto"/>
        <w:ind w:left="284" w:hanging="142"/>
        <w:jc w:val="both"/>
        <w:rPr>
          <w:ins w:id="677" w:author="Windows User" w:date="2019-09-19T04:16:00Z"/>
          <w:i/>
          <w:color w:val="auto"/>
          <w:sz w:val="22"/>
          <w:szCs w:val="22"/>
        </w:rPr>
      </w:pPr>
      <w:ins w:id="678" w:author="Windows User" w:date="2019-09-19T04:16:00Z">
        <w:r w:rsidRPr="0033182C">
          <w:rPr>
            <w:i/>
            <w:color w:val="auto"/>
            <w:sz w:val="22"/>
            <w:szCs w:val="22"/>
          </w:rPr>
          <w:t>Zero Error (ZE)</w:t>
        </w:r>
      </w:ins>
    </w:p>
    <w:p w14:paraId="0EC86186" w14:textId="77777777" w:rsidR="00E14759" w:rsidRPr="0033182C" w:rsidRDefault="00E14759" w:rsidP="00F63116">
      <w:pPr>
        <w:pStyle w:val="Default"/>
        <w:spacing w:line="360" w:lineRule="auto"/>
        <w:ind w:left="567" w:hanging="283"/>
        <w:jc w:val="both"/>
        <w:rPr>
          <w:ins w:id="679" w:author="Windows User" w:date="2019-09-19T04:16:00Z"/>
          <w:color w:val="auto"/>
        </w:rPr>
      </w:pPr>
      <w:ins w:id="680" w:author="Windows User" w:date="2019-09-19T04:16:00Z">
        <w:r w:rsidRPr="0033182C">
          <w:rPr>
            <w:i/>
            <w:color w:val="auto"/>
            <w:sz w:val="22"/>
            <w:szCs w:val="22"/>
          </w:rPr>
          <w:t xml:space="preserve">Zero Error </w:t>
        </w:r>
        <w:r w:rsidRPr="0033182C">
          <w:rPr>
            <w:i/>
            <w:color w:val="auto"/>
          </w:rPr>
          <w:t xml:space="preserve">yang </w:t>
        </w:r>
        <w:r w:rsidRPr="0033182C">
          <w:rPr>
            <w:color w:val="auto"/>
          </w:rPr>
          <w:t>bernilai &lt; -10 sampai 10</w:t>
        </w:r>
      </w:ins>
    </w:p>
    <w:p w14:paraId="385207DB" w14:textId="77777777" w:rsidR="00E14759" w:rsidRPr="0033182C" w:rsidRDefault="00E14759" w:rsidP="002E0200">
      <w:pPr>
        <w:pStyle w:val="Default"/>
        <w:spacing w:line="360" w:lineRule="auto"/>
        <w:ind w:left="567" w:hanging="425"/>
        <w:jc w:val="both"/>
        <w:rPr>
          <w:ins w:id="681" w:author="Windows User" w:date="2019-09-19T04:16:00Z"/>
          <w:rFonts w:eastAsiaTheme="minorEastAsia"/>
          <w:color w:val="auto"/>
        </w:rPr>
      </w:pPr>
      <m:oMath>
        <m:r>
          <w:ins w:id="682" w:author="Windows User" w:date="2019-09-19T04:16:00Z">
            <w:rPr>
              <w:rFonts w:ascii="Cambria Math" w:hAnsi="Cambria Math"/>
              <w:color w:val="auto"/>
            </w:rPr>
            <m:t>μZE</m:t>
          </w:ins>
        </m:r>
        <m:d>
          <m:dPr>
            <m:ctrlPr>
              <w:ins w:id="683" w:author="Windows User" w:date="2019-09-19T04:16:00Z">
                <w:rPr>
                  <w:rFonts w:ascii="Cambria Math" w:hAnsi="Cambria Math"/>
                  <w:i/>
                  <w:color w:val="auto"/>
                </w:rPr>
              </w:ins>
            </m:ctrlPr>
          </m:dPr>
          <m:e>
            <m:r>
              <w:ins w:id="684" w:author="Windows User" w:date="2019-09-19T04:16:00Z">
                <w:rPr>
                  <w:rFonts w:ascii="Cambria Math" w:hAnsi="Cambria Math"/>
                  <w:color w:val="auto"/>
                </w:rPr>
                <m:t>x</m:t>
              </w:ins>
            </m:r>
          </m:e>
        </m:d>
        <m:r>
          <w:ins w:id="685" w:author="Windows User" w:date="2019-09-19T04:16:00Z">
            <w:rPr>
              <w:rFonts w:ascii="Cambria Math" w:hAnsi="Cambria Math"/>
              <w:color w:val="auto"/>
            </w:rPr>
            <m:t xml:space="preserve">  </m:t>
          </w:ins>
        </m:r>
      </m:oMath>
      <w:ins w:id="686"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-10≤de≤0</m:t>
          </m:r>
        </m:oMath>
      </w:ins>
    </w:p>
    <w:p w14:paraId="3E041C8C" w14:textId="77777777" w:rsidR="00E14759" w:rsidRPr="0033182C" w:rsidRDefault="00E14759" w:rsidP="002E0200">
      <w:pPr>
        <w:pStyle w:val="Default"/>
        <w:spacing w:line="360" w:lineRule="auto"/>
        <w:ind w:left="567" w:hanging="425"/>
        <w:jc w:val="both"/>
        <w:rPr>
          <w:ins w:id="687" w:author="Windows User" w:date="2019-09-19T04:16:00Z"/>
          <w:rFonts w:eastAsiaTheme="minorEastAsia"/>
          <w:color w:val="auto"/>
        </w:rPr>
      </w:pPr>
      <w:ins w:id="68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0≤de≤10</m:t>
          </m:r>
        </m:oMath>
      </w:ins>
    </w:p>
    <w:p w14:paraId="3EC80558" w14:textId="77777777" w:rsidR="00E14759" w:rsidRPr="0033182C" w:rsidRDefault="00E14759" w:rsidP="002E0200">
      <w:pPr>
        <w:pStyle w:val="Default"/>
        <w:spacing w:line="360" w:lineRule="auto"/>
        <w:ind w:left="567" w:hanging="425"/>
        <w:jc w:val="both"/>
        <w:rPr>
          <w:ins w:id="689" w:author="Windows User" w:date="2019-09-19T04:16:00Z"/>
          <w:rFonts w:eastAsiaTheme="minorEastAsia"/>
          <w:color w:val="auto"/>
        </w:rPr>
      </w:pPr>
    </w:p>
    <w:p w14:paraId="1A81DCAF" w14:textId="77777777" w:rsidR="00E14759" w:rsidRPr="0033182C" w:rsidRDefault="00E14759" w:rsidP="00F63116">
      <w:pPr>
        <w:pStyle w:val="Default"/>
        <w:numPr>
          <w:ilvl w:val="0"/>
          <w:numId w:val="38"/>
        </w:numPr>
        <w:spacing w:line="360" w:lineRule="auto"/>
        <w:ind w:left="284" w:hanging="142"/>
        <w:jc w:val="both"/>
        <w:rPr>
          <w:ins w:id="690" w:author="Windows User" w:date="2019-09-19T04:16:00Z"/>
          <w:i/>
          <w:color w:val="auto"/>
          <w:sz w:val="22"/>
          <w:szCs w:val="22"/>
        </w:rPr>
      </w:pPr>
      <w:ins w:id="691" w:author="Windows User" w:date="2019-09-19T04:16:00Z">
        <w:r w:rsidRPr="0033182C">
          <w:rPr>
            <w:i/>
            <w:color w:val="auto"/>
            <w:sz w:val="22"/>
            <w:szCs w:val="22"/>
          </w:rPr>
          <w:t>Positive Small (PS)</w:t>
        </w:r>
      </w:ins>
    </w:p>
    <w:p w14:paraId="02FBE5A4" w14:textId="77777777" w:rsidR="00E14759" w:rsidRPr="0033182C" w:rsidRDefault="00E14759" w:rsidP="00F63116">
      <w:pPr>
        <w:pStyle w:val="Default"/>
        <w:spacing w:line="360" w:lineRule="auto"/>
        <w:ind w:left="567" w:hanging="283"/>
        <w:jc w:val="both"/>
        <w:rPr>
          <w:ins w:id="692" w:author="Windows User" w:date="2019-09-19T04:16:00Z"/>
          <w:i/>
          <w:color w:val="auto"/>
          <w:sz w:val="22"/>
          <w:szCs w:val="22"/>
        </w:rPr>
      </w:pPr>
      <w:ins w:id="693" w:author="Windows User" w:date="2019-09-19T04:16:00Z">
        <w:r w:rsidRPr="0033182C">
          <w:rPr>
            <w:i/>
            <w:color w:val="auto"/>
            <w:sz w:val="22"/>
            <w:szCs w:val="22"/>
          </w:rPr>
          <w:t xml:space="preserve">Positive Small </w:t>
        </w:r>
        <w:r w:rsidRPr="0033182C">
          <w:rPr>
            <w:i/>
            <w:color w:val="auto"/>
          </w:rPr>
          <w:t xml:space="preserve">yang </w:t>
        </w:r>
        <w:r w:rsidRPr="0033182C">
          <w:rPr>
            <w:color w:val="auto"/>
          </w:rPr>
          <w:t>bernilai  &gt;10 sampai 125</w:t>
        </w:r>
      </w:ins>
    </w:p>
    <w:p w14:paraId="14A583AC" w14:textId="77777777" w:rsidR="00E14759" w:rsidRPr="0033182C" w:rsidRDefault="00E14759" w:rsidP="002E0200">
      <w:pPr>
        <w:pStyle w:val="Default"/>
        <w:spacing w:line="360" w:lineRule="auto"/>
        <w:ind w:left="567" w:hanging="425"/>
        <w:jc w:val="both"/>
        <w:rPr>
          <w:ins w:id="694" w:author="Windows User" w:date="2019-09-19T04:16:00Z"/>
          <w:rFonts w:eastAsiaTheme="minorEastAsia"/>
          <w:color w:val="auto"/>
        </w:rPr>
      </w:pPr>
      <m:oMath>
        <m:r>
          <w:ins w:id="695" w:author="Windows User" w:date="2019-09-19T04:16:00Z">
            <w:rPr>
              <w:rFonts w:ascii="Cambria Math" w:hAnsi="Cambria Math"/>
              <w:color w:val="auto"/>
            </w:rPr>
            <m:t>μPS</m:t>
          </w:ins>
        </m:r>
        <m:d>
          <m:dPr>
            <m:ctrlPr>
              <w:ins w:id="696" w:author="Windows User" w:date="2019-09-19T04:16:00Z">
                <w:rPr>
                  <w:rFonts w:ascii="Cambria Math" w:hAnsi="Cambria Math"/>
                  <w:i/>
                  <w:color w:val="auto"/>
                </w:rPr>
              </w:ins>
            </m:ctrlPr>
          </m:dPr>
          <m:e>
            <m:r>
              <w:ins w:id="697" w:author="Windows User" w:date="2019-09-19T04:16:00Z">
                <w:rPr>
                  <w:rFonts w:ascii="Cambria Math" w:hAnsi="Cambria Math"/>
                  <w:color w:val="auto"/>
                </w:rPr>
                <m:t>x</m:t>
              </w:ins>
            </m:r>
          </m:e>
        </m:d>
        <m:r>
          <w:ins w:id="698" w:author="Windows User" w:date="2019-09-19T04:16:00Z">
            <w:rPr>
              <w:rFonts w:ascii="Cambria Math" w:hAnsi="Cambria Math"/>
              <w:color w:val="auto"/>
            </w:rPr>
            <m:t xml:space="preserve">  </m:t>
          </w:ins>
        </m:r>
      </m:oMath>
      <w:ins w:id="69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0≤de≤10</m:t>
          </m:r>
        </m:oMath>
      </w:ins>
    </w:p>
    <w:p w14:paraId="2CB90EB7" w14:textId="77777777" w:rsidR="00E14759" w:rsidRPr="0033182C" w:rsidRDefault="00E14759" w:rsidP="002E0200">
      <w:pPr>
        <w:pStyle w:val="Default"/>
        <w:spacing w:line="360" w:lineRule="auto"/>
        <w:ind w:left="567" w:hanging="425"/>
        <w:jc w:val="both"/>
        <w:rPr>
          <w:ins w:id="700" w:author="Windows User" w:date="2019-09-19T04:16:00Z"/>
          <w:rFonts w:eastAsiaTheme="minorEastAsia"/>
          <w:color w:val="auto"/>
        </w:rPr>
      </w:pPr>
      <w:ins w:id="70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10≤de≤125</m:t>
          </m:r>
        </m:oMath>
      </w:ins>
    </w:p>
    <w:p w14:paraId="527659EC" w14:textId="77777777" w:rsidR="00E14759" w:rsidRPr="0033182C" w:rsidRDefault="00E14759" w:rsidP="00F63116">
      <w:pPr>
        <w:pStyle w:val="Default"/>
        <w:numPr>
          <w:ilvl w:val="0"/>
          <w:numId w:val="38"/>
        </w:numPr>
        <w:spacing w:line="360" w:lineRule="auto"/>
        <w:ind w:left="284" w:hanging="142"/>
        <w:jc w:val="both"/>
        <w:rPr>
          <w:ins w:id="702" w:author="Windows User" w:date="2019-09-19T04:16:00Z"/>
          <w:i/>
          <w:color w:val="auto"/>
          <w:sz w:val="22"/>
          <w:szCs w:val="22"/>
        </w:rPr>
      </w:pPr>
      <w:ins w:id="703" w:author="Windows User" w:date="2019-09-19T04:16:00Z">
        <w:r w:rsidRPr="0033182C">
          <w:rPr>
            <w:i/>
            <w:color w:val="auto"/>
            <w:sz w:val="22"/>
            <w:szCs w:val="22"/>
          </w:rPr>
          <w:t>Positive Medium (PM)</w:t>
        </w:r>
      </w:ins>
    </w:p>
    <w:p w14:paraId="21648B9A" w14:textId="77777777" w:rsidR="00E14759" w:rsidRPr="0033182C" w:rsidRDefault="00E14759" w:rsidP="00F63116">
      <w:pPr>
        <w:pStyle w:val="Default"/>
        <w:spacing w:line="360" w:lineRule="auto"/>
        <w:ind w:left="567" w:hanging="283"/>
        <w:jc w:val="both"/>
        <w:rPr>
          <w:ins w:id="704" w:author="Windows User" w:date="2019-09-19T04:16:00Z"/>
          <w:color w:val="auto"/>
        </w:rPr>
      </w:pPr>
      <w:ins w:id="705" w:author="Windows User" w:date="2019-09-19T04:16:00Z">
        <w:r w:rsidRPr="0033182C">
          <w:rPr>
            <w:i/>
            <w:color w:val="auto"/>
            <w:sz w:val="22"/>
            <w:szCs w:val="22"/>
          </w:rPr>
          <w:t xml:space="preserve">Positive Medium </w:t>
        </w:r>
        <w:r w:rsidRPr="0033182C">
          <w:rPr>
            <w:i/>
            <w:color w:val="auto"/>
          </w:rPr>
          <w:t xml:space="preserve">yang </w:t>
        </w:r>
        <w:r w:rsidRPr="0033182C">
          <w:rPr>
            <w:color w:val="auto"/>
          </w:rPr>
          <w:t>bernilai &gt;10 sampai 275</w:t>
        </w:r>
      </w:ins>
    </w:p>
    <w:p w14:paraId="294C56C2" w14:textId="77777777" w:rsidR="00E14759" w:rsidRPr="0033182C" w:rsidRDefault="00E14759" w:rsidP="002E0200">
      <w:pPr>
        <w:pStyle w:val="Default"/>
        <w:spacing w:line="360" w:lineRule="auto"/>
        <w:ind w:left="567" w:hanging="425"/>
        <w:jc w:val="both"/>
        <w:rPr>
          <w:ins w:id="706" w:author="Windows User" w:date="2019-09-19T04:16:00Z"/>
          <w:rFonts w:eastAsiaTheme="minorEastAsia"/>
          <w:color w:val="auto"/>
        </w:rPr>
      </w:pPr>
      <m:oMath>
        <m:r>
          <w:ins w:id="707" w:author="Windows User" w:date="2019-09-19T04:16:00Z">
            <w:rPr>
              <w:rFonts w:ascii="Cambria Math" w:hAnsi="Cambria Math"/>
              <w:color w:val="auto"/>
            </w:rPr>
            <w:lastRenderedPageBreak/>
            <m:t>μPM</m:t>
          </w:ins>
        </m:r>
        <m:d>
          <m:dPr>
            <m:ctrlPr>
              <w:ins w:id="708" w:author="Windows User" w:date="2019-09-19T04:16:00Z">
                <w:rPr>
                  <w:rFonts w:ascii="Cambria Math" w:hAnsi="Cambria Math"/>
                  <w:i/>
                  <w:color w:val="auto"/>
                </w:rPr>
              </w:ins>
            </m:ctrlPr>
          </m:dPr>
          <m:e>
            <m:r>
              <w:ins w:id="709" w:author="Windows User" w:date="2019-09-19T04:16:00Z">
                <w:rPr>
                  <w:rFonts w:ascii="Cambria Math" w:hAnsi="Cambria Math"/>
                  <w:color w:val="auto"/>
                </w:rPr>
                <m:t>x</m:t>
              </w:ins>
            </m:r>
          </m:e>
        </m:d>
        <m:r>
          <w:ins w:id="710" w:author="Windows User" w:date="2019-09-19T04:16:00Z">
            <w:rPr>
              <w:rFonts w:ascii="Cambria Math" w:hAnsi="Cambria Math"/>
              <w:color w:val="auto"/>
            </w:rPr>
            <m:t xml:space="preserve">  </m:t>
          </w:ins>
        </m:r>
      </m:oMath>
      <w:ins w:id="71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10≤de≤125</m:t>
          </m:r>
        </m:oMath>
      </w:ins>
    </w:p>
    <w:p w14:paraId="70A912B6" w14:textId="77777777" w:rsidR="00E14759" w:rsidRPr="0033182C" w:rsidRDefault="00E14759" w:rsidP="002E0200">
      <w:pPr>
        <w:pStyle w:val="Default"/>
        <w:spacing w:line="360" w:lineRule="auto"/>
        <w:ind w:left="567" w:hanging="425"/>
        <w:jc w:val="both"/>
        <w:rPr>
          <w:ins w:id="712" w:author="Windows User" w:date="2019-09-19T04:16:00Z"/>
          <w:rFonts w:eastAsiaTheme="minorEastAsia"/>
          <w:color w:val="auto"/>
        </w:rPr>
      </w:pPr>
      <w:ins w:id="713"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ins>
    </w:p>
    <w:p w14:paraId="213FBFD6" w14:textId="77777777" w:rsidR="00E14759" w:rsidRPr="0033182C" w:rsidRDefault="00E14759" w:rsidP="002E0200">
      <w:pPr>
        <w:pStyle w:val="Default"/>
        <w:numPr>
          <w:ilvl w:val="0"/>
          <w:numId w:val="38"/>
        </w:numPr>
        <w:spacing w:line="360" w:lineRule="auto"/>
        <w:ind w:left="284" w:hanging="142"/>
        <w:jc w:val="both"/>
        <w:rPr>
          <w:ins w:id="714" w:author="Windows User" w:date="2019-09-19T04:16:00Z"/>
          <w:i/>
          <w:color w:val="auto"/>
          <w:sz w:val="22"/>
          <w:szCs w:val="22"/>
        </w:rPr>
      </w:pPr>
      <w:ins w:id="715" w:author="Windows User" w:date="2019-09-19T04:16:00Z">
        <w:r w:rsidRPr="0033182C">
          <w:rPr>
            <w:i/>
            <w:color w:val="auto"/>
            <w:sz w:val="22"/>
            <w:szCs w:val="22"/>
          </w:rPr>
          <w:t>Positive Big (PB)</w:t>
        </w:r>
      </w:ins>
    </w:p>
    <w:p w14:paraId="25AF47FD" w14:textId="77777777" w:rsidR="00E14759" w:rsidRPr="0033182C" w:rsidRDefault="00E14759" w:rsidP="002E0200">
      <w:pPr>
        <w:pStyle w:val="Default"/>
        <w:spacing w:line="360" w:lineRule="auto"/>
        <w:ind w:left="567" w:hanging="283"/>
        <w:jc w:val="both"/>
        <w:rPr>
          <w:ins w:id="716" w:author="Windows User" w:date="2019-09-19T04:16:00Z"/>
          <w:color w:val="auto"/>
        </w:rPr>
      </w:pPr>
      <w:ins w:id="717" w:author="Windows User" w:date="2019-09-19T04:16:00Z">
        <w:r w:rsidRPr="0033182C">
          <w:rPr>
            <w:i/>
            <w:color w:val="auto"/>
            <w:sz w:val="22"/>
            <w:szCs w:val="22"/>
          </w:rPr>
          <w:t xml:space="preserve">Positive Big </w:t>
        </w:r>
        <w:r w:rsidRPr="0033182C">
          <w:rPr>
            <w:i/>
            <w:color w:val="auto"/>
          </w:rPr>
          <w:t xml:space="preserve">yang </w:t>
        </w:r>
        <w:r w:rsidRPr="0033182C">
          <w:rPr>
            <w:color w:val="auto"/>
          </w:rPr>
          <w:t>bernilai &gt;125</w:t>
        </w:r>
      </w:ins>
    </w:p>
    <w:p w14:paraId="5069872E" w14:textId="77777777" w:rsidR="00E14759" w:rsidRPr="0033182C" w:rsidRDefault="00E14759" w:rsidP="002E0200">
      <w:pPr>
        <w:pStyle w:val="Default"/>
        <w:spacing w:line="360" w:lineRule="auto"/>
        <w:ind w:left="567" w:hanging="425"/>
        <w:jc w:val="both"/>
        <w:rPr>
          <w:ins w:id="718" w:author="Windows User" w:date="2019-09-19T04:16:00Z"/>
          <w:rFonts w:eastAsiaTheme="minorEastAsia"/>
          <w:color w:val="auto"/>
        </w:rPr>
      </w:pPr>
      <m:oMath>
        <m:r>
          <w:ins w:id="719" w:author="Windows User" w:date="2019-09-19T04:16:00Z">
            <w:rPr>
              <w:rFonts w:ascii="Cambria Math" w:hAnsi="Cambria Math"/>
              <w:color w:val="auto"/>
            </w:rPr>
            <m:t>μPB</m:t>
          </w:ins>
        </m:r>
        <m:d>
          <m:dPr>
            <m:ctrlPr>
              <w:ins w:id="720" w:author="Windows User" w:date="2019-09-19T04:16:00Z">
                <w:rPr>
                  <w:rFonts w:ascii="Cambria Math" w:hAnsi="Cambria Math"/>
                  <w:i/>
                  <w:color w:val="auto"/>
                </w:rPr>
              </w:ins>
            </m:ctrlPr>
          </m:dPr>
          <m:e>
            <m:r>
              <w:ins w:id="721" w:author="Windows User" w:date="2019-09-19T04:16:00Z">
                <w:rPr>
                  <w:rFonts w:ascii="Cambria Math" w:hAnsi="Cambria Math"/>
                  <w:color w:val="auto"/>
                </w:rPr>
                <m:t>x</m:t>
              </w:ins>
            </m:r>
          </m:e>
        </m:d>
        <m:r>
          <w:ins w:id="722" w:author="Windows User" w:date="2019-09-19T04:16:00Z">
            <w:rPr>
              <w:rFonts w:ascii="Cambria Math" w:hAnsi="Cambria Math"/>
              <w:color w:val="auto"/>
            </w:rPr>
            <m:t xml:space="preserve">  </m:t>
          </w:ins>
        </m:r>
      </m:oMath>
      <w:ins w:id="723"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ins>
    </w:p>
    <w:p w14:paraId="7B73DA7B" w14:textId="77777777" w:rsidR="00E14759" w:rsidRPr="0033182C" w:rsidRDefault="00E14759" w:rsidP="002E0200">
      <w:pPr>
        <w:pStyle w:val="Default"/>
        <w:spacing w:line="360" w:lineRule="auto"/>
        <w:ind w:left="567" w:hanging="425"/>
        <w:jc w:val="both"/>
        <w:rPr>
          <w:ins w:id="724" w:author="Windows User" w:date="2019-09-19T04:16:00Z"/>
          <w:rFonts w:eastAsiaTheme="minorEastAsia"/>
          <w:color w:val="auto"/>
        </w:rPr>
      </w:pPr>
      <w:ins w:id="725"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ins>
    </w:p>
    <w:p w14:paraId="26919AAB" w14:textId="77777777" w:rsidR="00E14759" w:rsidRPr="0033182C" w:rsidRDefault="00E14759" w:rsidP="002E0200">
      <w:pPr>
        <w:pStyle w:val="Default"/>
        <w:numPr>
          <w:ilvl w:val="0"/>
          <w:numId w:val="35"/>
        </w:numPr>
        <w:spacing w:line="360" w:lineRule="auto"/>
        <w:ind w:left="284" w:hanging="284"/>
        <w:jc w:val="both"/>
        <w:rPr>
          <w:ins w:id="726" w:author="Windows User" w:date="2019-09-19T04:16:00Z"/>
          <w:color w:val="auto"/>
        </w:rPr>
      </w:pPr>
      <w:ins w:id="727" w:author="Windows User" w:date="2019-09-19T04:16:00Z">
        <w:r w:rsidRPr="0033182C">
          <w:rPr>
            <w:color w:val="auto"/>
          </w:rPr>
          <w:t xml:space="preserve">Fuzzifikasi  </w:t>
        </w:r>
      </w:ins>
    </w:p>
    <w:p w14:paraId="6E15F781" w14:textId="19AC75EC" w:rsidR="00297666" w:rsidRPr="0033182C" w:rsidRDefault="00E14759">
      <w:pPr>
        <w:ind w:firstLine="284"/>
        <w:rPr>
          <w:ins w:id="728" w:author="Windows User" w:date="2019-09-27T20:37:00Z"/>
          <w:rFonts w:cs="Times New Roman"/>
          <w:sz w:val="22"/>
          <w:rPrChange w:id="729" w:author="Windows User" w:date="2019-09-27T20:37:00Z">
            <w:rPr>
              <w:ins w:id="730" w:author="Windows User" w:date="2019-09-27T20:37:00Z"/>
            </w:rPr>
          </w:rPrChange>
        </w:rPr>
        <w:pPrChange w:id="731" w:author="Windows User" w:date="2019-09-27T20:37:00Z">
          <w:pPr/>
        </w:pPrChange>
      </w:pPr>
      <w:ins w:id="732" w:author="Windows User" w:date="2019-09-19T04:16:00Z">
        <w:r w:rsidRPr="0033182C">
          <w:rPr>
            <w:rFonts w:cs="Times New Roman"/>
          </w:rPr>
          <w:t xml:space="preserve">Pada proses fuzzifikasi,  nilai tegas akan diubah menjadi variable liguistik yang berbentuk kurva sebelum diproses pada tahapan selanjutnya </w:t>
        </w:r>
      </w:ins>
      <w:customXmlInsRangeStart w:id="733" w:author="Windows User" w:date="2019-09-19T04:16:00Z"/>
      <w:sdt>
        <w:sdtPr>
          <w:rPr>
            <w:rFonts w:cs="Times New Roman"/>
          </w:rPr>
          <w:id w:val="-624229160"/>
          <w:citation/>
        </w:sdtPr>
        <w:sdtContent>
          <w:customXmlInsRangeEnd w:id="733"/>
          <w:ins w:id="734" w:author="Windows User" w:date="2019-09-19T04:16:00Z">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ins>
          <w:customXmlInsRangeStart w:id="735" w:author="Windows User" w:date="2019-09-19T04:16:00Z"/>
        </w:sdtContent>
      </w:sdt>
      <w:customXmlInsRangeEnd w:id="735"/>
      <w:ins w:id="736" w:author="Windows User" w:date="2019-09-19T04:16:00Z">
        <w:r w:rsidRPr="0033182C">
          <w:rPr>
            <w:rFonts w:cs="Times New Roman"/>
          </w:rPr>
          <w:t xml:space="preserve">. Jika nilai tegas memiliki input keanggotaan 1, maka sudah jelas masuk dalam anggota variabel </w:t>
        </w:r>
      </w:ins>
      <w:ins w:id="737" w:author="Windows User" w:date="2019-09-27T20:30:00Z">
        <w:r w:rsidR="00297666" w:rsidRPr="0033182C">
          <w:rPr>
            <w:rFonts w:cs="Times New Roman"/>
          </w:rPr>
          <w:t xml:space="preserve">linguistik sesuai pada </w:t>
        </w:r>
      </w:ins>
      <w:ins w:id="738" w:author="Windows User" w:date="2019-09-27T20:31:00Z">
        <w:r w:rsidR="00297666" w:rsidRPr="0033182C">
          <w:rPr>
            <w:rFonts w:cs="Times New Roman"/>
          </w:rPr>
          <w:t xml:space="preserve">Gambar </w:t>
        </w:r>
      </w:ins>
      <w:r w:rsidR="00A84083">
        <w:rPr>
          <w:rFonts w:cs="Times New Roman"/>
        </w:rPr>
        <w:t xml:space="preserve">3.8 </w:t>
      </w:r>
      <w:ins w:id="739" w:author="Windows User" w:date="2019-09-27T20:31:00Z">
        <w:r w:rsidR="00297666" w:rsidRPr="0033182C">
          <w:rPr>
            <w:rFonts w:cs="Times New Roman"/>
          </w:rPr>
          <w:t>dan penjelasan pada Tabel 3.1</w:t>
        </w:r>
      </w:ins>
      <w:ins w:id="740" w:author="Windows User" w:date="2019-09-19T04:16:00Z">
        <w:r w:rsidRPr="0033182C">
          <w:rPr>
            <w:rFonts w:cs="Times New Roman"/>
          </w:rPr>
          <w:t>, hal sebaliknya akan terjadi jika nilai tegas yang didapay adalah 0</w:t>
        </w:r>
        <w:r w:rsidRPr="0033182C">
          <w:rPr>
            <w:rFonts w:cs="Times New Roman"/>
            <w:sz w:val="22"/>
          </w:rPr>
          <w:t>.</w:t>
        </w:r>
      </w:ins>
    </w:p>
    <w:p w14:paraId="75E9F6AC" w14:textId="0BBE8CE2" w:rsidR="00A84083" w:rsidRPr="00A84083" w:rsidRDefault="00A84083" w:rsidP="00A84083">
      <w:pPr>
        <w:pStyle w:val="Caption"/>
        <w:keepNext/>
        <w:jc w:val="center"/>
        <w:rPr>
          <w:i w:val="0"/>
          <w:color w:val="auto"/>
          <w:sz w:val="22"/>
        </w:rPr>
      </w:pPr>
      <w:bookmarkStart w:id="741" w:name="_Toc23881729"/>
      <w:r w:rsidRPr="00A84083">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A84083">
        <w:rPr>
          <w:i w:val="0"/>
          <w:color w:val="auto"/>
          <w:sz w:val="22"/>
        </w:rPr>
        <w:t xml:space="preserve"> Istilah Linguistik</w:t>
      </w:r>
      <w:bookmarkEnd w:id="741"/>
    </w:p>
    <w:tbl>
      <w:tblPr>
        <w:tblStyle w:val="TableGrid"/>
        <w:tblW w:w="0" w:type="auto"/>
        <w:tblInd w:w="137" w:type="dxa"/>
        <w:tblLook w:val="04A0" w:firstRow="1" w:lastRow="0" w:firstColumn="1" w:lastColumn="0" w:noHBand="0" w:noVBand="1"/>
      </w:tblPr>
      <w:tblGrid>
        <w:gridCol w:w="3624"/>
        <w:gridCol w:w="3583"/>
        <w:tblGridChange w:id="742">
          <w:tblGrid>
            <w:gridCol w:w="583"/>
            <w:gridCol w:w="3041"/>
            <w:gridCol w:w="583"/>
            <w:gridCol w:w="3000"/>
            <w:gridCol w:w="583"/>
          </w:tblGrid>
        </w:tblGridChange>
      </w:tblGrid>
      <w:tr w:rsidR="00297666" w:rsidRPr="0033182C" w14:paraId="7C6B1459" w14:textId="77777777" w:rsidTr="00A84083">
        <w:trPr>
          <w:ins w:id="743" w:author="Windows User" w:date="2019-09-27T20:36:00Z"/>
        </w:trPr>
        <w:tc>
          <w:tcPr>
            <w:tcW w:w="3624" w:type="dxa"/>
          </w:tcPr>
          <w:p w14:paraId="22A69872" w14:textId="77777777" w:rsidR="00297666" w:rsidRPr="0033182C" w:rsidRDefault="00297666" w:rsidP="00A84083">
            <w:pPr>
              <w:ind w:left="-121"/>
              <w:jc w:val="center"/>
              <w:rPr>
                <w:ins w:id="744" w:author="Windows User" w:date="2019-09-27T20:36:00Z"/>
                <w:rFonts w:cs="Times New Roman"/>
                <w:b/>
                <w:sz w:val="20"/>
                <w:szCs w:val="24"/>
                <w:lang w:val="id-ID"/>
                <w:rPrChange w:id="745" w:author="Windows User" w:date="2019-09-27T20:37:00Z">
                  <w:rPr>
                    <w:ins w:id="746" w:author="Windows User" w:date="2019-09-27T20:36:00Z"/>
                    <w:rFonts w:cs="Times New Roman"/>
                    <w:b/>
                    <w:szCs w:val="24"/>
                    <w:lang w:val="id-ID"/>
                  </w:rPr>
                </w:rPrChange>
              </w:rPr>
            </w:pPr>
            <w:ins w:id="747" w:author="Windows User" w:date="2019-09-27T20:36:00Z">
              <w:r w:rsidRPr="0033182C">
                <w:rPr>
                  <w:rFonts w:cs="Times New Roman"/>
                  <w:b/>
                  <w:sz w:val="20"/>
                  <w:szCs w:val="24"/>
                  <w:lang w:val="id-ID"/>
                  <w:rPrChange w:id="748" w:author="Windows User" w:date="2019-09-27T20:37:00Z">
                    <w:rPr>
                      <w:rFonts w:cs="Times New Roman"/>
                      <w:b/>
                      <w:szCs w:val="24"/>
                      <w:lang w:val="id-ID"/>
                    </w:rPr>
                  </w:rPrChange>
                </w:rPr>
                <w:t>Istilah</w:t>
              </w:r>
              <w:r w:rsidRPr="00A84083">
                <w:rPr>
                  <w:rFonts w:cs="Times New Roman"/>
                  <w:b/>
                  <w:i/>
                  <w:sz w:val="20"/>
                  <w:szCs w:val="24"/>
                  <w:lang w:val="id-ID"/>
                  <w:rPrChange w:id="749" w:author="Windows User" w:date="2019-09-27T20:37:00Z">
                    <w:rPr>
                      <w:rFonts w:cs="Times New Roman"/>
                      <w:b/>
                      <w:szCs w:val="24"/>
                      <w:lang w:val="id-ID"/>
                    </w:rPr>
                  </w:rPrChange>
                </w:rPr>
                <w:t xml:space="preserve"> Linguistic</w:t>
              </w:r>
            </w:ins>
          </w:p>
        </w:tc>
        <w:tc>
          <w:tcPr>
            <w:tcW w:w="3583" w:type="dxa"/>
          </w:tcPr>
          <w:p w14:paraId="6C33059C" w14:textId="77777777" w:rsidR="00297666" w:rsidRPr="0033182C" w:rsidRDefault="00297666" w:rsidP="00E86F10">
            <w:pPr>
              <w:jc w:val="center"/>
              <w:rPr>
                <w:ins w:id="750" w:author="Windows User" w:date="2019-09-27T20:36:00Z"/>
                <w:rFonts w:cs="Times New Roman"/>
                <w:b/>
                <w:sz w:val="20"/>
                <w:szCs w:val="24"/>
                <w:lang w:val="id-ID"/>
                <w:rPrChange w:id="751" w:author="Windows User" w:date="2019-09-27T20:37:00Z">
                  <w:rPr>
                    <w:ins w:id="752" w:author="Windows User" w:date="2019-09-27T20:36:00Z"/>
                    <w:rFonts w:cs="Times New Roman"/>
                    <w:b/>
                    <w:szCs w:val="24"/>
                    <w:lang w:val="id-ID"/>
                  </w:rPr>
                </w:rPrChange>
              </w:rPr>
            </w:pPr>
            <w:ins w:id="753" w:author="Windows User" w:date="2019-09-27T20:36:00Z">
              <w:r w:rsidRPr="0033182C">
                <w:rPr>
                  <w:rFonts w:cs="Times New Roman"/>
                  <w:b/>
                  <w:sz w:val="20"/>
                  <w:szCs w:val="24"/>
                  <w:lang w:val="id-ID"/>
                  <w:rPrChange w:id="754" w:author="Windows User" w:date="2019-09-27T20:37:00Z">
                    <w:rPr>
                      <w:rFonts w:cs="Times New Roman"/>
                      <w:b/>
                      <w:szCs w:val="24"/>
                      <w:lang w:val="id-ID"/>
                    </w:rPr>
                  </w:rPrChange>
                </w:rPr>
                <w:t>Label</w:t>
              </w:r>
            </w:ins>
          </w:p>
        </w:tc>
      </w:tr>
      <w:tr w:rsidR="00297666" w:rsidRPr="0033182C" w14:paraId="79B20ED8" w14:textId="77777777" w:rsidTr="00A84083">
        <w:trPr>
          <w:ins w:id="755" w:author="Windows User" w:date="2019-09-27T20:36:00Z"/>
        </w:trPr>
        <w:tc>
          <w:tcPr>
            <w:tcW w:w="3624" w:type="dxa"/>
          </w:tcPr>
          <w:p w14:paraId="32F8A314" w14:textId="77777777" w:rsidR="00297666" w:rsidRPr="00A84083" w:rsidRDefault="00297666" w:rsidP="00E86F10">
            <w:pPr>
              <w:jc w:val="center"/>
              <w:rPr>
                <w:ins w:id="756" w:author="Windows User" w:date="2019-09-27T20:36:00Z"/>
                <w:rFonts w:cs="Times New Roman"/>
                <w:i/>
                <w:sz w:val="20"/>
                <w:szCs w:val="24"/>
                <w:lang w:val="id-ID"/>
                <w:rPrChange w:id="757" w:author="Windows User" w:date="2019-09-27T20:37:00Z">
                  <w:rPr>
                    <w:ins w:id="758" w:author="Windows User" w:date="2019-09-27T20:36:00Z"/>
                    <w:rFonts w:cs="Times New Roman"/>
                    <w:szCs w:val="24"/>
                    <w:lang w:val="id-ID"/>
                  </w:rPr>
                </w:rPrChange>
              </w:rPr>
            </w:pPr>
            <w:ins w:id="759" w:author="Windows User" w:date="2019-09-27T20:36:00Z">
              <w:r w:rsidRPr="00A84083">
                <w:rPr>
                  <w:rFonts w:cs="Times New Roman"/>
                  <w:i/>
                  <w:sz w:val="20"/>
                  <w:szCs w:val="24"/>
                  <w:lang w:val="id-ID"/>
                  <w:rPrChange w:id="760" w:author="Windows User" w:date="2019-09-27T20:37:00Z">
                    <w:rPr>
                      <w:rFonts w:cs="Times New Roman"/>
                      <w:szCs w:val="24"/>
                      <w:lang w:val="id-ID"/>
                    </w:rPr>
                  </w:rPrChange>
                </w:rPr>
                <w:t>Negative Big</w:t>
              </w:r>
            </w:ins>
          </w:p>
        </w:tc>
        <w:tc>
          <w:tcPr>
            <w:tcW w:w="3583" w:type="dxa"/>
          </w:tcPr>
          <w:p w14:paraId="0794FCC7" w14:textId="77777777" w:rsidR="00297666" w:rsidRPr="0033182C" w:rsidRDefault="00297666" w:rsidP="00E86F10">
            <w:pPr>
              <w:jc w:val="center"/>
              <w:rPr>
                <w:ins w:id="761" w:author="Windows User" w:date="2019-09-27T20:36:00Z"/>
                <w:rFonts w:cs="Times New Roman"/>
                <w:sz w:val="20"/>
                <w:szCs w:val="24"/>
                <w:lang w:val="id-ID"/>
                <w:rPrChange w:id="762" w:author="Windows User" w:date="2019-09-27T20:37:00Z">
                  <w:rPr>
                    <w:ins w:id="763" w:author="Windows User" w:date="2019-09-27T20:36:00Z"/>
                    <w:rFonts w:cs="Times New Roman"/>
                    <w:szCs w:val="24"/>
                    <w:lang w:val="id-ID"/>
                  </w:rPr>
                </w:rPrChange>
              </w:rPr>
            </w:pPr>
            <w:ins w:id="764" w:author="Windows User" w:date="2019-09-27T20:36:00Z">
              <w:r w:rsidRPr="0033182C">
                <w:rPr>
                  <w:rFonts w:cs="Times New Roman"/>
                  <w:sz w:val="20"/>
                  <w:szCs w:val="24"/>
                  <w:lang w:val="id-ID"/>
                  <w:rPrChange w:id="765" w:author="Windows User" w:date="2019-09-27T20:37:00Z">
                    <w:rPr>
                      <w:rFonts w:cs="Times New Roman"/>
                      <w:szCs w:val="24"/>
                      <w:lang w:val="id-ID"/>
                    </w:rPr>
                  </w:rPrChange>
                </w:rPr>
                <w:t>NB</w:t>
              </w:r>
            </w:ins>
          </w:p>
        </w:tc>
      </w:tr>
      <w:tr w:rsidR="00297666" w:rsidRPr="0033182C" w14:paraId="354B2469" w14:textId="77777777" w:rsidTr="00A84083">
        <w:trPr>
          <w:ins w:id="766" w:author="Windows User" w:date="2019-09-27T20:36:00Z"/>
        </w:trPr>
        <w:tc>
          <w:tcPr>
            <w:tcW w:w="3624" w:type="dxa"/>
          </w:tcPr>
          <w:p w14:paraId="3EF06948" w14:textId="77777777" w:rsidR="00297666" w:rsidRPr="00A84083" w:rsidRDefault="00297666" w:rsidP="00E86F10">
            <w:pPr>
              <w:jc w:val="center"/>
              <w:rPr>
                <w:ins w:id="767" w:author="Windows User" w:date="2019-09-27T20:36:00Z"/>
                <w:rFonts w:cs="Times New Roman"/>
                <w:i/>
                <w:sz w:val="20"/>
                <w:szCs w:val="24"/>
                <w:lang w:val="id-ID"/>
                <w:rPrChange w:id="768" w:author="Windows User" w:date="2019-09-27T20:37:00Z">
                  <w:rPr>
                    <w:ins w:id="769" w:author="Windows User" w:date="2019-09-27T20:36:00Z"/>
                    <w:rFonts w:cs="Times New Roman"/>
                    <w:szCs w:val="24"/>
                    <w:lang w:val="id-ID"/>
                  </w:rPr>
                </w:rPrChange>
              </w:rPr>
            </w:pPr>
            <w:ins w:id="770" w:author="Windows User" w:date="2019-09-27T20:36:00Z">
              <w:r w:rsidRPr="00A84083">
                <w:rPr>
                  <w:rFonts w:cs="Times New Roman"/>
                  <w:i/>
                  <w:sz w:val="20"/>
                  <w:szCs w:val="24"/>
                  <w:lang w:val="id-ID"/>
                  <w:rPrChange w:id="771" w:author="Windows User" w:date="2019-09-27T20:37:00Z">
                    <w:rPr>
                      <w:rFonts w:cs="Times New Roman"/>
                      <w:szCs w:val="24"/>
                      <w:lang w:val="id-ID"/>
                    </w:rPr>
                  </w:rPrChange>
                </w:rPr>
                <w:t>Negative Medium</w:t>
              </w:r>
            </w:ins>
          </w:p>
        </w:tc>
        <w:tc>
          <w:tcPr>
            <w:tcW w:w="3583" w:type="dxa"/>
          </w:tcPr>
          <w:p w14:paraId="2803CFE4" w14:textId="77777777" w:rsidR="00297666" w:rsidRPr="0033182C" w:rsidRDefault="00297666" w:rsidP="00E86F10">
            <w:pPr>
              <w:jc w:val="center"/>
              <w:rPr>
                <w:ins w:id="772" w:author="Windows User" w:date="2019-09-27T20:36:00Z"/>
                <w:rFonts w:cs="Times New Roman"/>
                <w:sz w:val="20"/>
                <w:szCs w:val="24"/>
                <w:lang w:val="id-ID"/>
                <w:rPrChange w:id="773" w:author="Windows User" w:date="2019-09-27T20:37:00Z">
                  <w:rPr>
                    <w:ins w:id="774" w:author="Windows User" w:date="2019-09-27T20:36:00Z"/>
                    <w:rFonts w:cs="Times New Roman"/>
                    <w:szCs w:val="24"/>
                    <w:lang w:val="id-ID"/>
                  </w:rPr>
                </w:rPrChange>
              </w:rPr>
            </w:pPr>
            <w:ins w:id="775" w:author="Windows User" w:date="2019-09-27T20:36:00Z">
              <w:r w:rsidRPr="0033182C">
                <w:rPr>
                  <w:rFonts w:cs="Times New Roman"/>
                  <w:sz w:val="20"/>
                  <w:szCs w:val="24"/>
                  <w:lang w:val="id-ID"/>
                  <w:rPrChange w:id="776" w:author="Windows User" w:date="2019-09-27T20:37:00Z">
                    <w:rPr>
                      <w:rFonts w:cs="Times New Roman"/>
                      <w:szCs w:val="24"/>
                      <w:lang w:val="id-ID"/>
                    </w:rPr>
                  </w:rPrChange>
                </w:rPr>
                <w:t>NM</w:t>
              </w:r>
            </w:ins>
          </w:p>
        </w:tc>
      </w:tr>
      <w:tr w:rsidR="00297666" w:rsidRPr="0033182C" w14:paraId="3A7765D4" w14:textId="77777777" w:rsidTr="00A84083">
        <w:trPr>
          <w:ins w:id="777" w:author="Windows User" w:date="2019-09-27T20:36:00Z"/>
        </w:trPr>
        <w:tc>
          <w:tcPr>
            <w:tcW w:w="3624" w:type="dxa"/>
          </w:tcPr>
          <w:p w14:paraId="1EC0AE08" w14:textId="77777777" w:rsidR="00297666" w:rsidRPr="00A84083" w:rsidRDefault="00297666" w:rsidP="00E86F10">
            <w:pPr>
              <w:jc w:val="center"/>
              <w:rPr>
                <w:ins w:id="778" w:author="Windows User" w:date="2019-09-27T20:36:00Z"/>
                <w:rFonts w:cs="Times New Roman"/>
                <w:i/>
                <w:sz w:val="20"/>
                <w:szCs w:val="24"/>
                <w:lang w:val="id-ID"/>
                <w:rPrChange w:id="779" w:author="Windows User" w:date="2019-09-27T20:37:00Z">
                  <w:rPr>
                    <w:ins w:id="780" w:author="Windows User" w:date="2019-09-27T20:36:00Z"/>
                    <w:rFonts w:cs="Times New Roman"/>
                    <w:szCs w:val="24"/>
                    <w:lang w:val="id-ID"/>
                  </w:rPr>
                </w:rPrChange>
              </w:rPr>
            </w:pPr>
            <w:ins w:id="781" w:author="Windows User" w:date="2019-09-27T20:36:00Z">
              <w:r w:rsidRPr="00A84083">
                <w:rPr>
                  <w:rFonts w:cs="Times New Roman"/>
                  <w:i/>
                  <w:sz w:val="20"/>
                  <w:szCs w:val="24"/>
                  <w:lang w:val="id-ID"/>
                  <w:rPrChange w:id="782" w:author="Windows User" w:date="2019-09-27T20:37:00Z">
                    <w:rPr>
                      <w:rFonts w:cs="Times New Roman"/>
                      <w:szCs w:val="24"/>
                      <w:lang w:val="id-ID"/>
                    </w:rPr>
                  </w:rPrChange>
                </w:rPr>
                <w:t>Negative Small</w:t>
              </w:r>
            </w:ins>
          </w:p>
        </w:tc>
        <w:tc>
          <w:tcPr>
            <w:tcW w:w="3583" w:type="dxa"/>
          </w:tcPr>
          <w:p w14:paraId="60E1333C" w14:textId="77777777" w:rsidR="00297666" w:rsidRPr="0033182C" w:rsidRDefault="00297666" w:rsidP="00E86F10">
            <w:pPr>
              <w:jc w:val="center"/>
              <w:rPr>
                <w:ins w:id="783" w:author="Windows User" w:date="2019-09-27T20:36:00Z"/>
                <w:rFonts w:cs="Times New Roman"/>
                <w:sz w:val="20"/>
                <w:szCs w:val="24"/>
                <w:lang w:val="id-ID"/>
                <w:rPrChange w:id="784" w:author="Windows User" w:date="2019-09-27T20:37:00Z">
                  <w:rPr>
                    <w:ins w:id="785" w:author="Windows User" w:date="2019-09-27T20:36:00Z"/>
                    <w:rFonts w:cs="Times New Roman"/>
                    <w:szCs w:val="24"/>
                    <w:lang w:val="id-ID"/>
                  </w:rPr>
                </w:rPrChange>
              </w:rPr>
            </w:pPr>
            <w:ins w:id="786" w:author="Windows User" w:date="2019-09-27T20:36:00Z">
              <w:r w:rsidRPr="0033182C">
                <w:rPr>
                  <w:rFonts w:cs="Times New Roman"/>
                  <w:sz w:val="20"/>
                  <w:szCs w:val="24"/>
                  <w:lang w:val="id-ID"/>
                  <w:rPrChange w:id="787" w:author="Windows User" w:date="2019-09-27T20:37:00Z">
                    <w:rPr>
                      <w:rFonts w:cs="Times New Roman"/>
                      <w:szCs w:val="24"/>
                      <w:lang w:val="id-ID"/>
                    </w:rPr>
                  </w:rPrChange>
                </w:rPr>
                <w:t>NS</w:t>
              </w:r>
            </w:ins>
          </w:p>
        </w:tc>
      </w:tr>
      <w:tr w:rsidR="00297666" w:rsidRPr="0033182C" w14:paraId="1D688040" w14:textId="77777777" w:rsidTr="00A84083">
        <w:trPr>
          <w:ins w:id="788" w:author="Windows User" w:date="2019-09-27T20:36:00Z"/>
        </w:trPr>
        <w:tc>
          <w:tcPr>
            <w:tcW w:w="3624" w:type="dxa"/>
          </w:tcPr>
          <w:p w14:paraId="118A5879" w14:textId="77777777" w:rsidR="00297666" w:rsidRPr="00A84083" w:rsidRDefault="00297666" w:rsidP="00E86F10">
            <w:pPr>
              <w:jc w:val="center"/>
              <w:rPr>
                <w:ins w:id="789" w:author="Windows User" w:date="2019-09-27T20:36:00Z"/>
                <w:rFonts w:cs="Times New Roman"/>
                <w:i/>
                <w:sz w:val="20"/>
                <w:szCs w:val="24"/>
                <w:lang w:val="id-ID"/>
                <w:rPrChange w:id="790" w:author="Windows User" w:date="2019-09-27T20:37:00Z">
                  <w:rPr>
                    <w:ins w:id="791" w:author="Windows User" w:date="2019-09-27T20:36:00Z"/>
                    <w:rFonts w:cs="Times New Roman"/>
                    <w:szCs w:val="24"/>
                    <w:lang w:val="id-ID"/>
                  </w:rPr>
                </w:rPrChange>
              </w:rPr>
            </w:pPr>
            <w:ins w:id="792" w:author="Windows User" w:date="2019-09-27T20:36:00Z">
              <w:r w:rsidRPr="00A84083">
                <w:rPr>
                  <w:rFonts w:cs="Times New Roman"/>
                  <w:i/>
                  <w:sz w:val="20"/>
                  <w:szCs w:val="24"/>
                  <w:lang w:val="id-ID"/>
                  <w:rPrChange w:id="793" w:author="Windows User" w:date="2019-09-27T20:37:00Z">
                    <w:rPr>
                      <w:rFonts w:cs="Times New Roman"/>
                      <w:szCs w:val="24"/>
                      <w:lang w:val="id-ID"/>
                    </w:rPr>
                  </w:rPrChange>
                </w:rPr>
                <w:t>Zero</w:t>
              </w:r>
            </w:ins>
          </w:p>
        </w:tc>
        <w:tc>
          <w:tcPr>
            <w:tcW w:w="3583" w:type="dxa"/>
          </w:tcPr>
          <w:p w14:paraId="0370E75D" w14:textId="77777777" w:rsidR="00297666" w:rsidRPr="0033182C" w:rsidRDefault="00297666" w:rsidP="00E86F10">
            <w:pPr>
              <w:jc w:val="center"/>
              <w:rPr>
                <w:ins w:id="794" w:author="Windows User" w:date="2019-09-27T20:36:00Z"/>
                <w:rFonts w:cs="Times New Roman"/>
                <w:sz w:val="20"/>
                <w:szCs w:val="24"/>
                <w:lang w:val="id-ID"/>
                <w:rPrChange w:id="795" w:author="Windows User" w:date="2019-09-27T20:37:00Z">
                  <w:rPr>
                    <w:ins w:id="796" w:author="Windows User" w:date="2019-09-27T20:36:00Z"/>
                    <w:rFonts w:cs="Times New Roman"/>
                    <w:szCs w:val="24"/>
                    <w:lang w:val="id-ID"/>
                  </w:rPr>
                </w:rPrChange>
              </w:rPr>
            </w:pPr>
            <w:ins w:id="797" w:author="Windows User" w:date="2019-09-27T20:36:00Z">
              <w:r w:rsidRPr="0033182C">
                <w:rPr>
                  <w:rFonts w:cs="Times New Roman"/>
                  <w:sz w:val="20"/>
                  <w:szCs w:val="24"/>
                  <w:lang w:val="id-ID"/>
                  <w:rPrChange w:id="798" w:author="Windows User" w:date="2019-09-27T20:37:00Z">
                    <w:rPr>
                      <w:rFonts w:cs="Times New Roman"/>
                      <w:szCs w:val="24"/>
                      <w:lang w:val="id-ID"/>
                    </w:rPr>
                  </w:rPrChange>
                </w:rPr>
                <w:t>Z</w:t>
              </w:r>
            </w:ins>
          </w:p>
        </w:tc>
      </w:tr>
      <w:tr w:rsidR="00297666" w:rsidRPr="0033182C" w14:paraId="14D6C4FF" w14:textId="77777777" w:rsidTr="00A84083">
        <w:trPr>
          <w:ins w:id="799" w:author="Windows User" w:date="2019-09-27T20:36:00Z"/>
        </w:trPr>
        <w:tc>
          <w:tcPr>
            <w:tcW w:w="3624" w:type="dxa"/>
          </w:tcPr>
          <w:p w14:paraId="4D0CEA32" w14:textId="77777777" w:rsidR="00297666" w:rsidRPr="00A84083" w:rsidRDefault="00297666" w:rsidP="00E86F10">
            <w:pPr>
              <w:jc w:val="center"/>
              <w:rPr>
                <w:ins w:id="800" w:author="Windows User" w:date="2019-09-27T20:36:00Z"/>
                <w:rFonts w:cs="Times New Roman"/>
                <w:i/>
                <w:sz w:val="20"/>
                <w:szCs w:val="24"/>
                <w:lang w:val="id-ID"/>
                <w:rPrChange w:id="801" w:author="Windows User" w:date="2019-09-27T20:37:00Z">
                  <w:rPr>
                    <w:ins w:id="802" w:author="Windows User" w:date="2019-09-27T20:36:00Z"/>
                    <w:rFonts w:cs="Times New Roman"/>
                    <w:szCs w:val="24"/>
                    <w:lang w:val="id-ID"/>
                  </w:rPr>
                </w:rPrChange>
              </w:rPr>
            </w:pPr>
            <w:ins w:id="803" w:author="Windows User" w:date="2019-09-27T20:36:00Z">
              <w:r w:rsidRPr="00A84083">
                <w:rPr>
                  <w:rFonts w:cs="Times New Roman"/>
                  <w:i/>
                  <w:sz w:val="20"/>
                  <w:szCs w:val="24"/>
                  <w:lang w:val="id-ID"/>
                  <w:rPrChange w:id="804" w:author="Windows User" w:date="2019-09-27T20:37:00Z">
                    <w:rPr>
                      <w:rFonts w:cs="Times New Roman"/>
                      <w:szCs w:val="24"/>
                      <w:lang w:val="id-ID"/>
                    </w:rPr>
                  </w:rPrChange>
                </w:rPr>
                <w:t>Positive Small</w:t>
              </w:r>
            </w:ins>
          </w:p>
        </w:tc>
        <w:tc>
          <w:tcPr>
            <w:tcW w:w="3583" w:type="dxa"/>
          </w:tcPr>
          <w:p w14:paraId="03815CEE" w14:textId="77777777" w:rsidR="00297666" w:rsidRPr="0033182C" w:rsidRDefault="00297666" w:rsidP="00E86F10">
            <w:pPr>
              <w:jc w:val="center"/>
              <w:rPr>
                <w:ins w:id="805" w:author="Windows User" w:date="2019-09-27T20:36:00Z"/>
                <w:rFonts w:cs="Times New Roman"/>
                <w:sz w:val="20"/>
                <w:szCs w:val="24"/>
                <w:lang w:val="id-ID"/>
                <w:rPrChange w:id="806" w:author="Windows User" w:date="2019-09-27T20:37:00Z">
                  <w:rPr>
                    <w:ins w:id="807" w:author="Windows User" w:date="2019-09-27T20:36:00Z"/>
                    <w:rFonts w:cs="Times New Roman"/>
                    <w:szCs w:val="24"/>
                    <w:lang w:val="id-ID"/>
                  </w:rPr>
                </w:rPrChange>
              </w:rPr>
            </w:pPr>
            <w:ins w:id="808" w:author="Windows User" w:date="2019-09-27T20:36:00Z">
              <w:r w:rsidRPr="0033182C">
                <w:rPr>
                  <w:rFonts w:cs="Times New Roman"/>
                  <w:sz w:val="20"/>
                  <w:szCs w:val="24"/>
                  <w:lang w:val="id-ID"/>
                  <w:rPrChange w:id="809" w:author="Windows User" w:date="2019-09-27T20:37:00Z">
                    <w:rPr>
                      <w:rFonts w:cs="Times New Roman"/>
                      <w:szCs w:val="24"/>
                      <w:lang w:val="id-ID"/>
                    </w:rPr>
                  </w:rPrChange>
                </w:rPr>
                <w:t>PS</w:t>
              </w:r>
            </w:ins>
          </w:p>
        </w:tc>
      </w:tr>
      <w:tr w:rsidR="00297666" w:rsidRPr="0033182C" w14:paraId="6345FFE7" w14:textId="77777777" w:rsidTr="00A84083">
        <w:trPr>
          <w:ins w:id="810" w:author="Windows User" w:date="2019-09-27T20:36:00Z"/>
        </w:trPr>
        <w:tc>
          <w:tcPr>
            <w:tcW w:w="3624" w:type="dxa"/>
          </w:tcPr>
          <w:p w14:paraId="0E501666" w14:textId="77777777" w:rsidR="00297666" w:rsidRPr="00A84083" w:rsidRDefault="00297666" w:rsidP="00E86F10">
            <w:pPr>
              <w:jc w:val="center"/>
              <w:rPr>
                <w:ins w:id="811" w:author="Windows User" w:date="2019-09-27T20:36:00Z"/>
                <w:rFonts w:cs="Times New Roman"/>
                <w:i/>
                <w:sz w:val="20"/>
                <w:szCs w:val="24"/>
                <w:lang w:val="id-ID"/>
                <w:rPrChange w:id="812" w:author="Windows User" w:date="2019-09-27T20:37:00Z">
                  <w:rPr>
                    <w:ins w:id="813" w:author="Windows User" w:date="2019-09-27T20:36:00Z"/>
                    <w:rFonts w:cs="Times New Roman"/>
                    <w:szCs w:val="24"/>
                    <w:lang w:val="id-ID"/>
                  </w:rPr>
                </w:rPrChange>
              </w:rPr>
            </w:pPr>
            <w:ins w:id="814" w:author="Windows User" w:date="2019-09-27T20:36:00Z">
              <w:r w:rsidRPr="00A84083">
                <w:rPr>
                  <w:rFonts w:cs="Times New Roman"/>
                  <w:i/>
                  <w:sz w:val="20"/>
                  <w:szCs w:val="24"/>
                  <w:lang w:val="id-ID"/>
                  <w:rPrChange w:id="815" w:author="Windows User" w:date="2019-09-27T20:37:00Z">
                    <w:rPr>
                      <w:rFonts w:cs="Times New Roman"/>
                      <w:szCs w:val="24"/>
                      <w:lang w:val="id-ID"/>
                    </w:rPr>
                  </w:rPrChange>
                </w:rPr>
                <w:t>Positive Medium</w:t>
              </w:r>
            </w:ins>
          </w:p>
        </w:tc>
        <w:tc>
          <w:tcPr>
            <w:tcW w:w="3583" w:type="dxa"/>
          </w:tcPr>
          <w:p w14:paraId="3177FD87" w14:textId="77777777" w:rsidR="00297666" w:rsidRPr="0033182C" w:rsidRDefault="00297666" w:rsidP="00E86F10">
            <w:pPr>
              <w:jc w:val="center"/>
              <w:rPr>
                <w:ins w:id="816" w:author="Windows User" w:date="2019-09-27T20:36:00Z"/>
                <w:rFonts w:cs="Times New Roman"/>
                <w:sz w:val="20"/>
                <w:szCs w:val="24"/>
                <w:lang w:val="id-ID"/>
                <w:rPrChange w:id="817" w:author="Windows User" w:date="2019-09-27T20:37:00Z">
                  <w:rPr>
                    <w:ins w:id="818" w:author="Windows User" w:date="2019-09-27T20:36:00Z"/>
                    <w:rFonts w:cs="Times New Roman"/>
                    <w:szCs w:val="24"/>
                    <w:lang w:val="id-ID"/>
                  </w:rPr>
                </w:rPrChange>
              </w:rPr>
            </w:pPr>
            <w:ins w:id="819" w:author="Windows User" w:date="2019-09-27T20:36:00Z">
              <w:r w:rsidRPr="0033182C">
                <w:rPr>
                  <w:rFonts w:cs="Times New Roman"/>
                  <w:sz w:val="20"/>
                  <w:szCs w:val="24"/>
                  <w:lang w:val="id-ID"/>
                  <w:rPrChange w:id="820" w:author="Windows User" w:date="2019-09-27T20:37:00Z">
                    <w:rPr>
                      <w:rFonts w:cs="Times New Roman"/>
                      <w:szCs w:val="24"/>
                      <w:lang w:val="id-ID"/>
                    </w:rPr>
                  </w:rPrChange>
                </w:rPr>
                <w:t>PM</w:t>
              </w:r>
            </w:ins>
          </w:p>
        </w:tc>
      </w:tr>
      <w:tr w:rsidR="00297666" w:rsidRPr="0033182C" w14:paraId="2736367E" w14:textId="77777777" w:rsidTr="00A84083">
        <w:trPr>
          <w:ins w:id="821" w:author="Windows User" w:date="2019-09-27T20:36:00Z"/>
        </w:trPr>
        <w:tc>
          <w:tcPr>
            <w:tcW w:w="3624" w:type="dxa"/>
          </w:tcPr>
          <w:p w14:paraId="0F773549" w14:textId="77777777" w:rsidR="00297666" w:rsidRPr="00A84083" w:rsidRDefault="00297666" w:rsidP="00E86F10">
            <w:pPr>
              <w:jc w:val="center"/>
              <w:rPr>
                <w:ins w:id="822" w:author="Windows User" w:date="2019-09-27T20:36:00Z"/>
                <w:rFonts w:cs="Times New Roman"/>
                <w:i/>
                <w:sz w:val="20"/>
                <w:szCs w:val="24"/>
                <w:lang w:val="id-ID"/>
                <w:rPrChange w:id="823" w:author="Windows User" w:date="2019-09-27T20:37:00Z">
                  <w:rPr>
                    <w:ins w:id="824" w:author="Windows User" w:date="2019-09-27T20:36:00Z"/>
                    <w:rFonts w:cs="Times New Roman"/>
                    <w:szCs w:val="24"/>
                    <w:lang w:val="id-ID"/>
                  </w:rPr>
                </w:rPrChange>
              </w:rPr>
            </w:pPr>
            <w:ins w:id="825" w:author="Windows User" w:date="2019-09-27T20:36:00Z">
              <w:r w:rsidRPr="00A84083">
                <w:rPr>
                  <w:rFonts w:cs="Times New Roman"/>
                  <w:i/>
                  <w:sz w:val="20"/>
                  <w:szCs w:val="24"/>
                  <w:lang w:val="id-ID"/>
                  <w:rPrChange w:id="826" w:author="Windows User" w:date="2019-09-27T20:37:00Z">
                    <w:rPr>
                      <w:rFonts w:cs="Times New Roman"/>
                      <w:szCs w:val="24"/>
                      <w:lang w:val="id-ID"/>
                    </w:rPr>
                  </w:rPrChange>
                </w:rPr>
                <w:t>Positive Big</w:t>
              </w:r>
            </w:ins>
          </w:p>
        </w:tc>
        <w:tc>
          <w:tcPr>
            <w:tcW w:w="3583" w:type="dxa"/>
          </w:tcPr>
          <w:p w14:paraId="6B43E85D" w14:textId="77777777" w:rsidR="00297666" w:rsidRPr="0033182C" w:rsidRDefault="00297666" w:rsidP="00E86F10">
            <w:pPr>
              <w:jc w:val="center"/>
              <w:rPr>
                <w:ins w:id="827" w:author="Windows User" w:date="2019-09-27T20:36:00Z"/>
                <w:rFonts w:cs="Times New Roman"/>
                <w:sz w:val="20"/>
                <w:szCs w:val="24"/>
                <w:lang w:val="id-ID"/>
                <w:rPrChange w:id="828" w:author="Windows User" w:date="2019-09-27T20:37:00Z">
                  <w:rPr>
                    <w:ins w:id="829" w:author="Windows User" w:date="2019-09-27T20:36:00Z"/>
                    <w:rFonts w:cs="Times New Roman"/>
                    <w:szCs w:val="24"/>
                    <w:lang w:val="id-ID"/>
                  </w:rPr>
                </w:rPrChange>
              </w:rPr>
            </w:pPr>
            <w:ins w:id="830" w:author="Windows User" w:date="2019-09-27T20:36:00Z">
              <w:r w:rsidRPr="0033182C">
                <w:rPr>
                  <w:rFonts w:cs="Times New Roman"/>
                  <w:sz w:val="20"/>
                  <w:szCs w:val="24"/>
                  <w:lang w:val="id-ID"/>
                  <w:rPrChange w:id="831" w:author="Windows User" w:date="2019-09-27T20:37:00Z">
                    <w:rPr>
                      <w:rFonts w:cs="Times New Roman"/>
                      <w:szCs w:val="24"/>
                      <w:lang w:val="id-ID"/>
                    </w:rPr>
                  </w:rPrChange>
                </w:rPr>
                <w:t>PB</w:t>
              </w:r>
            </w:ins>
          </w:p>
        </w:tc>
      </w:tr>
      <w:tr w:rsidR="00297666" w:rsidRPr="0033182C" w14:paraId="23D12161" w14:textId="77777777" w:rsidTr="00A84083">
        <w:tblPrEx>
          <w:tblW w:w="0" w:type="auto"/>
          <w:tblInd w:w="137" w:type="dxa"/>
          <w:tblPrExChange w:id="832" w:author="Windows User" w:date="2019-09-27T20:37:00Z">
            <w:tblPrEx>
              <w:tblW w:w="0" w:type="auto"/>
              <w:tblInd w:w="720" w:type="dxa"/>
            </w:tblPrEx>
          </w:tblPrExChange>
        </w:tblPrEx>
        <w:trPr>
          <w:trHeight w:val="79"/>
          <w:ins w:id="833" w:author="Windows User" w:date="2019-09-27T20:36:00Z"/>
          <w:trPrChange w:id="834" w:author="Windows User" w:date="2019-09-27T20:37:00Z">
            <w:trPr>
              <w:gridBefore w:val="1"/>
            </w:trPr>
          </w:trPrChange>
        </w:trPr>
        <w:tc>
          <w:tcPr>
            <w:tcW w:w="3624" w:type="dxa"/>
            <w:tcPrChange w:id="835" w:author="Windows User" w:date="2019-09-27T20:37:00Z">
              <w:tcPr>
                <w:tcW w:w="3624" w:type="dxa"/>
                <w:gridSpan w:val="2"/>
              </w:tcPr>
            </w:tcPrChange>
          </w:tcPr>
          <w:p w14:paraId="65D5393E" w14:textId="77777777" w:rsidR="00297666" w:rsidRPr="00A84083" w:rsidRDefault="00297666" w:rsidP="00E86F10">
            <w:pPr>
              <w:jc w:val="center"/>
              <w:rPr>
                <w:ins w:id="836" w:author="Windows User" w:date="2019-09-27T20:36:00Z"/>
                <w:rFonts w:cs="Times New Roman"/>
                <w:i/>
                <w:sz w:val="20"/>
                <w:szCs w:val="24"/>
                <w:lang w:val="id-ID"/>
                <w:rPrChange w:id="837" w:author="Windows User" w:date="2019-09-27T20:37:00Z">
                  <w:rPr>
                    <w:ins w:id="838" w:author="Windows User" w:date="2019-09-27T20:36:00Z"/>
                    <w:rFonts w:cs="Times New Roman"/>
                    <w:szCs w:val="24"/>
                    <w:lang w:val="id-ID"/>
                  </w:rPr>
                </w:rPrChange>
              </w:rPr>
            </w:pPr>
            <w:ins w:id="839" w:author="Windows User" w:date="2019-09-27T20:36:00Z">
              <w:r w:rsidRPr="00A84083">
                <w:rPr>
                  <w:rFonts w:cs="Times New Roman"/>
                  <w:i/>
                  <w:sz w:val="20"/>
                  <w:szCs w:val="24"/>
                  <w:lang w:val="id-ID"/>
                  <w:rPrChange w:id="840" w:author="Windows User" w:date="2019-09-27T20:37:00Z">
                    <w:rPr>
                      <w:rFonts w:cs="Times New Roman"/>
                      <w:szCs w:val="24"/>
                      <w:lang w:val="id-ID"/>
                    </w:rPr>
                  </w:rPrChange>
                </w:rPr>
                <w:t>Error</w:t>
              </w:r>
            </w:ins>
          </w:p>
        </w:tc>
        <w:tc>
          <w:tcPr>
            <w:tcW w:w="3583" w:type="dxa"/>
            <w:tcPrChange w:id="841" w:author="Windows User" w:date="2019-09-27T20:37:00Z">
              <w:tcPr>
                <w:tcW w:w="3583" w:type="dxa"/>
                <w:gridSpan w:val="2"/>
              </w:tcPr>
            </w:tcPrChange>
          </w:tcPr>
          <w:p w14:paraId="4001E593" w14:textId="77777777" w:rsidR="00297666" w:rsidRPr="0033182C" w:rsidRDefault="00297666" w:rsidP="00E86F10">
            <w:pPr>
              <w:jc w:val="center"/>
              <w:rPr>
                <w:ins w:id="842" w:author="Windows User" w:date="2019-09-27T20:36:00Z"/>
                <w:rFonts w:cs="Times New Roman"/>
                <w:sz w:val="20"/>
                <w:szCs w:val="24"/>
                <w:lang w:val="id-ID"/>
                <w:rPrChange w:id="843" w:author="Windows User" w:date="2019-09-27T20:37:00Z">
                  <w:rPr>
                    <w:ins w:id="844" w:author="Windows User" w:date="2019-09-27T20:36:00Z"/>
                    <w:rFonts w:cs="Times New Roman"/>
                    <w:szCs w:val="24"/>
                    <w:lang w:val="id-ID"/>
                  </w:rPr>
                </w:rPrChange>
              </w:rPr>
            </w:pPr>
            <w:ins w:id="845" w:author="Windows User" w:date="2019-09-27T20:36:00Z">
              <w:r w:rsidRPr="0033182C">
                <w:rPr>
                  <w:rFonts w:cs="Times New Roman"/>
                  <w:sz w:val="20"/>
                  <w:szCs w:val="24"/>
                  <w:lang w:val="id-ID"/>
                  <w:rPrChange w:id="846" w:author="Windows User" w:date="2019-09-27T20:37:00Z">
                    <w:rPr>
                      <w:rFonts w:cs="Times New Roman"/>
                      <w:szCs w:val="24"/>
                      <w:lang w:val="id-ID"/>
                    </w:rPr>
                  </w:rPrChange>
                </w:rPr>
                <w:t>E</w:t>
              </w:r>
            </w:ins>
          </w:p>
        </w:tc>
      </w:tr>
      <w:tr w:rsidR="00297666" w:rsidRPr="0033182C" w14:paraId="6AD44FC5" w14:textId="77777777" w:rsidTr="00A84083">
        <w:trPr>
          <w:ins w:id="847" w:author="Windows User" w:date="2019-09-27T20:36:00Z"/>
        </w:trPr>
        <w:tc>
          <w:tcPr>
            <w:tcW w:w="3624" w:type="dxa"/>
          </w:tcPr>
          <w:p w14:paraId="28FA4C13" w14:textId="77777777" w:rsidR="00297666" w:rsidRPr="00A84083" w:rsidRDefault="00297666" w:rsidP="00E86F10">
            <w:pPr>
              <w:jc w:val="center"/>
              <w:rPr>
                <w:ins w:id="848" w:author="Windows User" w:date="2019-09-27T20:36:00Z"/>
                <w:rFonts w:cs="Times New Roman"/>
                <w:i/>
                <w:sz w:val="20"/>
                <w:szCs w:val="24"/>
                <w:lang w:val="id-ID"/>
                <w:rPrChange w:id="849" w:author="Windows User" w:date="2019-09-27T20:37:00Z">
                  <w:rPr>
                    <w:ins w:id="850" w:author="Windows User" w:date="2019-09-27T20:36:00Z"/>
                    <w:rFonts w:cs="Times New Roman"/>
                    <w:szCs w:val="24"/>
                    <w:lang w:val="id-ID"/>
                  </w:rPr>
                </w:rPrChange>
              </w:rPr>
            </w:pPr>
            <w:ins w:id="851" w:author="Windows User" w:date="2019-09-27T20:36:00Z">
              <w:r w:rsidRPr="00A84083">
                <w:rPr>
                  <w:rFonts w:cs="Times New Roman"/>
                  <w:i/>
                  <w:sz w:val="20"/>
                  <w:szCs w:val="24"/>
                  <w:lang w:val="id-ID"/>
                  <w:rPrChange w:id="852" w:author="Windows User" w:date="2019-09-27T20:37:00Z">
                    <w:rPr>
                      <w:rFonts w:cs="Times New Roman"/>
                      <w:szCs w:val="24"/>
                      <w:lang w:val="id-ID"/>
                    </w:rPr>
                  </w:rPrChange>
                </w:rPr>
                <w:t>Change in Error</w:t>
              </w:r>
            </w:ins>
          </w:p>
        </w:tc>
        <w:tc>
          <w:tcPr>
            <w:tcW w:w="3583" w:type="dxa"/>
          </w:tcPr>
          <w:p w14:paraId="25453378" w14:textId="77777777" w:rsidR="00297666" w:rsidRPr="0033182C" w:rsidRDefault="00297666" w:rsidP="00A84083">
            <w:pPr>
              <w:keepNext/>
              <w:jc w:val="center"/>
              <w:rPr>
                <w:ins w:id="853" w:author="Windows User" w:date="2019-09-27T20:36:00Z"/>
                <w:rFonts w:cs="Times New Roman"/>
                <w:sz w:val="20"/>
                <w:szCs w:val="24"/>
                <w:lang w:val="id-ID"/>
                <w:rPrChange w:id="854" w:author="Windows User" w:date="2019-09-27T20:37:00Z">
                  <w:rPr>
                    <w:ins w:id="855" w:author="Windows User" w:date="2019-09-27T20:36:00Z"/>
                    <w:rFonts w:cs="Times New Roman"/>
                    <w:szCs w:val="24"/>
                    <w:lang w:val="id-ID"/>
                  </w:rPr>
                </w:rPrChange>
              </w:rPr>
            </w:pPr>
            <w:ins w:id="856" w:author="Windows User" w:date="2019-09-27T20:36:00Z">
              <w:r w:rsidRPr="0033182C">
                <w:rPr>
                  <w:rFonts w:cs="Times New Roman"/>
                  <w:sz w:val="20"/>
                  <w:szCs w:val="24"/>
                  <w:lang w:val="id-ID"/>
                  <w:rPrChange w:id="857" w:author="Windows User" w:date="2019-09-27T20:37:00Z">
                    <w:rPr>
                      <w:rFonts w:cs="Times New Roman"/>
                      <w:szCs w:val="24"/>
                      <w:lang w:val="id-ID"/>
                    </w:rPr>
                  </w:rPrChange>
                </w:rPr>
                <w:t>DE</w:t>
              </w:r>
            </w:ins>
          </w:p>
        </w:tc>
      </w:tr>
    </w:tbl>
    <w:p w14:paraId="64AE2965" w14:textId="77777777" w:rsidR="00E14759" w:rsidRPr="0033182C" w:rsidRDefault="00E14759" w:rsidP="00E14759">
      <w:pPr>
        <w:pStyle w:val="ListParagraph"/>
        <w:numPr>
          <w:ilvl w:val="0"/>
          <w:numId w:val="35"/>
        </w:numPr>
        <w:ind w:left="426"/>
        <w:rPr>
          <w:ins w:id="858" w:author="Windows User" w:date="2019-09-19T04:16:00Z"/>
          <w:rFonts w:cs="Times New Roman"/>
          <w:i/>
          <w:rPrChange w:id="859" w:author="Windows User" w:date="2019-09-27T20:28:00Z">
            <w:rPr>
              <w:ins w:id="860" w:author="Windows User" w:date="2019-09-19T04:16:00Z"/>
              <w:rFonts w:cs="Times New Roman"/>
              <w:sz w:val="22"/>
            </w:rPr>
          </w:rPrChange>
        </w:rPr>
      </w:pPr>
      <w:ins w:id="861" w:author="Windows User" w:date="2019-09-19T04:16:00Z">
        <w:r w:rsidRPr="0033182C">
          <w:rPr>
            <w:rFonts w:cs="Times New Roman"/>
            <w:i/>
            <w:rPrChange w:id="862" w:author="Windows User" w:date="2019-09-27T20:28:00Z">
              <w:rPr>
                <w:rFonts w:cs="Times New Roman"/>
                <w:sz w:val="22"/>
              </w:rPr>
            </w:rPrChange>
          </w:rPr>
          <w:t>Rule base</w:t>
        </w:r>
      </w:ins>
    </w:p>
    <w:p w14:paraId="498B1210" w14:textId="170BA1BB" w:rsidR="008357B5" w:rsidRPr="00A84083" w:rsidRDefault="00E14759" w:rsidP="00A84083">
      <w:pPr>
        <w:pStyle w:val="Default"/>
        <w:spacing w:line="360" w:lineRule="auto"/>
        <w:ind w:firstLine="426"/>
        <w:jc w:val="both"/>
        <w:rPr>
          <w:color w:val="auto"/>
          <w:szCs w:val="22"/>
        </w:rPr>
      </w:pPr>
      <w:ins w:id="863" w:author="Windows User" w:date="2019-09-19T04:16:00Z">
        <w:r w:rsidRPr="0033182C">
          <w:rPr>
            <w:i/>
            <w:iCs/>
            <w:color w:val="auto"/>
            <w:szCs w:val="22"/>
          </w:rPr>
          <w:t xml:space="preserve">Rule </w:t>
        </w:r>
      </w:ins>
      <w:r w:rsidR="00886455" w:rsidRPr="0033182C">
        <w:rPr>
          <w:i/>
          <w:iCs/>
          <w:color w:val="auto"/>
          <w:szCs w:val="22"/>
        </w:rPr>
        <w:t>Fuzyy</w:t>
      </w:r>
      <w:ins w:id="864" w:author="Windows User" w:date="2019-09-19T04:16:00Z">
        <w:r w:rsidRPr="0033182C">
          <w:rPr>
            <w:i/>
            <w:iCs/>
            <w:color w:val="auto"/>
            <w:szCs w:val="22"/>
          </w:rPr>
          <w:t xml:space="preserve">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33182C">
          <w:rPr>
            <w:i/>
            <w:color w:val="auto"/>
            <w:szCs w:val="22"/>
            <w:rPrChange w:id="865" w:author="Windows User" w:date="2019-09-27T20:28:00Z">
              <w:rPr>
                <w:szCs w:val="22"/>
              </w:rPr>
            </w:rPrChange>
          </w:rPr>
          <w:t>rule</w:t>
        </w:r>
        <w:r w:rsidRPr="0033182C">
          <w:rPr>
            <w:color w:val="auto"/>
            <w:szCs w:val="22"/>
          </w:rPr>
          <w:t xml:space="preserve">) sebagai Tabel </w:t>
        </w:r>
      </w:ins>
      <w:r w:rsidR="008357B5" w:rsidRPr="0033182C">
        <w:rPr>
          <w:color w:val="auto"/>
          <w:szCs w:val="22"/>
        </w:rPr>
        <w:t>3</w:t>
      </w:r>
      <w:ins w:id="866" w:author="Windows User" w:date="2019-09-19T04:16:00Z">
        <w:r w:rsidRPr="0033182C">
          <w:rPr>
            <w:color w:val="auto"/>
            <w:szCs w:val="22"/>
          </w:rPr>
          <w:t>.</w:t>
        </w:r>
      </w:ins>
      <w:r w:rsidR="008357B5" w:rsidRPr="0033182C">
        <w:rPr>
          <w:color w:val="auto"/>
          <w:szCs w:val="22"/>
        </w:rPr>
        <w:t>2</w:t>
      </w:r>
      <w:ins w:id="867" w:author="Windows User" w:date="2019-09-19T04:16:00Z">
        <w:r w:rsidRPr="0033182C">
          <w:rPr>
            <w:color w:val="auto"/>
            <w:szCs w:val="22"/>
          </w:rPr>
          <w:t>.</w:t>
        </w:r>
      </w:ins>
    </w:p>
    <w:p w14:paraId="6F9C03C0" w14:textId="12651367" w:rsidR="00A84083" w:rsidRPr="00A84083" w:rsidRDefault="00A84083" w:rsidP="00A84083">
      <w:pPr>
        <w:pStyle w:val="Caption"/>
        <w:keepNext/>
        <w:jc w:val="center"/>
        <w:rPr>
          <w:color w:val="auto"/>
          <w:sz w:val="22"/>
        </w:rPr>
      </w:pPr>
      <w:bookmarkStart w:id="868" w:name="_Toc23881730"/>
      <w:r w:rsidRPr="00A84083">
        <w:rPr>
          <w:i w:val="0"/>
          <w:color w:val="auto"/>
          <w:sz w:val="22"/>
        </w:rPr>
        <w:lastRenderedPageBreak/>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2</w:t>
      </w:r>
      <w:r w:rsidR="000367FF">
        <w:rPr>
          <w:i w:val="0"/>
          <w:color w:val="auto"/>
          <w:sz w:val="22"/>
        </w:rPr>
        <w:fldChar w:fldCharType="end"/>
      </w:r>
      <w:r w:rsidRPr="00A84083">
        <w:rPr>
          <w:color w:val="auto"/>
          <w:sz w:val="22"/>
        </w:rPr>
        <w:t xml:space="preserve"> Control Rule Base</w:t>
      </w:r>
      <w:bookmarkEnd w:id="868"/>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E14759" w:rsidRPr="0033182C" w14:paraId="36C1EE0D" w14:textId="77777777" w:rsidTr="00A84083">
        <w:trPr>
          <w:ins w:id="869" w:author="Windows User" w:date="2019-09-19T04:16:00Z"/>
        </w:trPr>
        <w:tc>
          <w:tcPr>
            <w:tcW w:w="850" w:type="dxa"/>
          </w:tcPr>
          <w:p w14:paraId="6AF35C68" w14:textId="77777777" w:rsidR="00E14759" w:rsidRPr="0033182C" w:rsidRDefault="00E14759" w:rsidP="00E14759">
            <w:pPr>
              <w:pStyle w:val="Default"/>
              <w:jc w:val="center"/>
              <w:rPr>
                <w:ins w:id="870" w:author="Windows User" w:date="2019-09-19T04:16:00Z"/>
                <w:b/>
                <w:color w:val="auto"/>
                <w:sz w:val="22"/>
                <w:szCs w:val="22"/>
              </w:rPr>
            </w:pPr>
            <w:ins w:id="871" w:author="Windows User" w:date="2019-09-19T04:16:00Z">
              <w:r w:rsidRPr="0033182C">
                <w:rPr>
                  <w:b/>
                  <w:color w:val="auto"/>
                  <w:sz w:val="22"/>
                  <w:szCs w:val="22"/>
                </w:rPr>
                <w:t>E/DE</w:t>
              </w:r>
            </w:ins>
          </w:p>
        </w:tc>
        <w:tc>
          <w:tcPr>
            <w:tcW w:w="988" w:type="dxa"/>
          </w:tcPr>
          <w:p w14:paraId="152CF9F8" w14:textId="77777777" w:rsidR="00E14759" w:rsidRPr="0033182C" w:rsidRDefault="00E14759" w:rsidP="00E14759">
            <w:pPr>
              <w:pStyle w:val="Default"/>
              <w:jc w:val="center"/>
              <w:rPr>
                <w:ins w:id="872" w:author="Windows User" w:date="2019-09-19T04:16:00Z"/>
                <w:b/>
                <w:color w:val="auto"/>
                <w:sz w:val="22"/>
                <w:szCs w:val="22"/>
              </w:rPr>
            </w:pPr>
            <w:ins w:id="873" w:author="Windows User" w:date="2019-09-19T04:16:00Z">
              <w:r w:rsidRPr="0033182C">
                <w:rPr>
                  <w:b/>
                  <w:color w:val="auto"/>
                  <w:sz w:val="22"/>
                  <w:szCs w:val="22"/>
                </w:rPr>
                <w:t>NB</w:t>
              </w:r>
            </w:ins>
          </w:p>
        </w:tc>
        <w:tc>
          <w:tcPr>
            <w:tcW w:w="851" w:type="dxa"/>
          </w:tcPr>
          <w:p w14:paraId="797E600E" w14:textId="77777777" w:rsidR="00E14759" w:rsidRPr="0033182C" w:rsidRDefault="00E14759" w:rsidP="00E14759">
            <w:pPr>
              <w:pStyle w:val="Default"/>
              <w:jc w:val="center"/>
              <w:rPr>
                <w:ins w:id="874" w:author="Windows User" w:date="2019-09-19T04:16:00Z"/>
                <w:b/>
                <w:color w:val="auto"/>
                <w:sz w:val="22"/>
                <w:szCs w:val="22"/>
              </w:rPr>
            </w:pPr>
            <w:ins w:id="875" w:author="Windows User" w:date="2019-09-19T04:16:00Z">
              <w:r w:rsidRPr="0033182C">
                <w:rPr>
                  <w:b/>
                  <w:color w:val="auto"/>
                  <w:sz w:val="22"/>
                  <w:szCs w:val="22"/>
                </w:rPr>
                <w:t>NM</w:t>
              </w:r>
            </w:ins>
          </w:p>
        </w:tc>
        <w:tc>
          <w:tcPr>
            <w:tcW w:w="1134" w:type="dxa"/>
          </w:tcPr>
          <w:p w14:paraId="0037E570" w14:textId="77777777" w:rsidR="00E14759" w:rsidRPr="0033182C" w:rsidRDefault="00E14759" w:rsidP="00E14759">
            <w:pPr>
              <w:pStyle w:val="Default"/>
              <w:jc w:val="center"/>
              <w:rPr>
                <w:ins w:id="876" w:author="Windows User" w:date="2019-09-19T04:16:00Z"/>
                <w:b/>
                <w:color w:val="auto"/>
                <w:sz w:val="22"/>
                <w:szCs w:val="22"/>
              </w:rPr>
            </w:pPr>
            <w:ins w:id="877" w:author="Windows User" w:date="2019-09-19T04:16:00Z">
              <w:r w:rsidRPr="0033182C">
                <w:rPr>
                  <w:b/>
                  <w:color w:val="auto"/>
                  <w:sz w:val="22"/>
                  <w:szCs w:val="22"/>
                </w:rPr>
                <w:t>NS</w:t>
              </w:r>
            </w:ins>
          </w:p>
        </w:tc>
        <w:tc>
          <w:tcPr>
            <w:tcW w:w="850" w:type="dxa"/>
          </w:tcPr>
          <w:p w14:paraId="7B699FF9" w14:textId="77777777" w:rsidR="00E14759" w:rsidRPr="0033182C" w:rsidRDefault="00E14759" w:rsidP="00E14759">
            <w:pPr>
              <w:pStyle w:val="Default"/>
              <w:jc w:val="center"/>
              <w:rPr>
                <w:ins w:id="878" w:author="Windows User" w:date="2019-09-19T04:16:00Z"/>
                <w:b/>
                <w:color w:val="auto"/>
                <w:sz w:val="22"/>
                <w:szCs w:val="22"/>
              </w:rPr>
            </w:pPr>
            <w:ins w:id="879" w:author="Windows User" w:date="2019-09-19T04:16:00Z">
              <w:r w:rsidRPr="0033182C">
                <w:rPr>
                  <w:b/>
                  <w:color w:val="auto"/>
                  <w:sz w:val="22"/>
                  <w:szCs w:val="22"/>
                </w:rPr>
                <w:t>ZE</w:t>
              </w:r>
            </w:ins>
          </w:p>
        </w:tc>
        <w:tc>
          <w:tcPr>
            <w:tcW w:w="1134" w:type="dxa"/>
          </w:tcPr>
          <w:p w14:paraId="1E2B0CB2" w14:textId="77777777" w:rsidR="00E14759" w:rsidRPr="0033182C" w:rsidRDefault="00E14759" w:rsidP="00E14759">
            <w:pPr>
              <w:pStyle w:val="Default"/>
              <w:jc w:val="center"/>
              <w:rPr>
                <w:ins w:id="880" w:author="Windows User" w:date="2019-09-19T04:16:00Z"/>
                <w:b/>
                <w:color w:val="auto"/>
                <w:sz w:val="22"/>
                <w:szCs w:val="22"/>
              </w:rPr>
            </w:pPr>
            <w:ins w:id="881" w:author="Windows User" w:date="2019-09-19T04:16:00Z">
              <w:r w:rsidRPr="0033182C">
                <w:rPr>
                  <w:b/>
                  <w:color w:val="auto"/>
                  <w:sz w:val="22"/>
                  <w:szCs w:val="22"/>
                </w:rPr>
                <w:t>PS</w:t>
              </w:r>
            </w:ins>
          </w:p>
        </w:tc>
        <w:tc>
          <w:tcPr>
            <w:tcW w:w="851" w:type="dxa"/>
          </w:tcPr>
          <w:p w14:paraId="7492C67A" w14:textId="77777777" w:rsidR="00E14759" w:rsidRPr="0033182C" w:rsidRDefault="00E14759" w:rsidP="00E14759">
            <w:pPr>
              <w:pStyle w:val="Default"/>
              <w:jc w:val="center"/>
              <w:rPr>
                <w:ins w:id="882" w:author="Windows User" w:date="2019-09-19T04:16:00Z"/>
                <w:b/>
                <w:color w:val="auto"/>
                <w:sz w:val="22"/>
                <w:szCs w:val="22"/>
              </w:rPr>
            </w:pPr>
            <w:ins w:id="883" w:author="Windows User" w:date="2019-09-19T04:16:00Z">
              <w:r w:rsidRPr="0033182C">
                <w:rPr>
                  <w:b/>
                  <w:color w:val="auto"/>
                  <w:sz w:val="22"/>
                  <w:szCs w:val="22"/>
                </w:rPr>
                <w:t>PM</w:t>
              </w:r>
            </w:ins>
          </w:p>
        </w:tc>
        <w:tc>
          <w:tcPr>
            <w:tcW w:w="1134" w:type="dxa"/>
          </w:tcPr>
          <w:p w14:paraId="3DD530E7" w14:textId="77777777" w:rsidR="00E14759" w:rsidRPr="0033182C" w:rsidRDefault="00E14759" w:rsidP="00E14759">
            <w:pPr>
              <w:pStyle w:val="Default"/>
              <w:jc w:val="center"/>
              <w:rPr>
                <w:ins w:id="884" w:author="Windows User" w:date="2019-09-19T04:16:00Z"/>
                <w:b/>
                <w:color w:val="auto"/>
                <w:sz w:val="22"/>
                <w:szCs w:val="22"/>
              </w:rPr>
            </w:pPr>
            <w:ins w:id="885" w:author="Windows User" w:date="2019-09-19T04:16:00Z">
              <w:r w:rsidRPr="0033182C">
                <w:rPr>
                  <w:b/>
                  <w:color w:val="auto"/>
                  <w:sz w:val="22"/>
                  <w:szCs w:val="22"/>
                </w:rPr>
                <w:t>PB</w:t>
              </w:r>
            </w:ins>
          </w:p>
        </w:tc>
      </w:tr>
      <w:tr w:rsidR="00E14759" w:rsidRPr="0033182C" w14:paraId="37A61019" w14:textId="77777777" w:rsidTr="00A84083">
        <w:trPr>
          <w:ins w:id="886" w:author="Windows User" w:date="2019-09-19T04:16:00Z"/>
        </w:trPr>
        <w:tc>
          <w:tcPr>
            <w:tcW w:w="850" w:type="dxa"/>
          </w:tcPr>
          <w:p w14:paraId="48D64449" w14:textId="77777777" w:rsidR="00E14759" w:rsidRPr="0033182C" w:rsidRDefault="00E14759" w:rsidP="00E14759">
            <w:pPr>
              <w:pStyle w:val="Default"/>
              <w:jc w:val="center"/>
              <w:rPr>
                <w:ins w:id="887" w:author="Windows User" w:date="2019-09-19T04:16:00Z"/>
                <w:b/>
                <w:color w:val="auto"/>
                <w:sz w:val="22"/>
                <w:szCs w:val="22"/>
              </w:rPr>
            </w:pPr>
            <w:ins w:id="888" w:author="Windows User" w:date="2019-09-19T04:16:00Z">
              <w:r w:rsidRPr="0033182C">
                <w:rPr>
                  <w:b/>
                  <w:color w:val="auto"/>
                  <w:sz w:val="22"/>
                  <w:szCs w:val="22"/>
                </w:rPr>
                <w:t>NB</w:t>
              </w:r>
            </w:ins>
          </w:p>
        </w:tc>
        <w:tc>
          <w:tcPr>
            <w:tcW w:w="988" w:type="dxa"/>
          </w:tcPr>
          <w:p w14:paraId="5F067D02" w14:textId="77777777" w:rsidR="00E14759" w:rsidRPr="0033182C" w:rsidRDefault="00E14759" w:rsidP="00E14759">
            <w:pPr>
              <w:pStyle w:val="Default"/>
              <w:jc w:val="center"/>
              <w:rPr>
                <w:ins w:id="889" w:author="Windows User" w:date="2019-09-19T04:16:00Z"/>
                <w:color w:val="auto"/>
                <w:sz w:val="22"/>
                <w:szCs w:val="22"/>
              </w:rPr>
            </w:pPr>
            <w:ins w:id="890" w:author="Windows User" w:date="2019-09-19T04:16:00Z">
              <w:r w:rsidRPr="0033182C">
                <w:rPr>
                  <w:color w:val="auto"/>
                  <w:sz w:val="22"/>
                  <w:szCs w:val="22"/>
                </w:rPr>
                <w:t>NB</w:t>
              </w:r>
            </w:ins>
          </w:p>
        </w:tc>
        <w:tc>
          <w:tcPr>
            <w:tcW w:w="851" w:type="dxa"/>
          </w:tcPr>
          <w:p w14:paraId="16F6A36D" w14:textId="77777777" w:rsidR="00E14759" w:rsidRPr="0033182C" w:rsidRDefault="00E14759" w:rsidP="00E14759">
            <w:pPr>
              <w:pStyle w:val="Default"/>
              <w:jc w:val="center"/>
              <w:rPr>
                <w:ins w:id="891" w:author="Windows User" w:date="2019-09-19T04:16:00Z"/>
                <w:color w:val="auto"/>
                <w:sz w:val="22"/>
                <w:szCs w:val="22"/>
              </w:rPr>
            </w:pPr>
            <w:ins w:id="892" w:author="Windows User" w:date="2019-09-19T04:16:00Z">
              <w:r w:rsidRPr="0033182C">
                <w:rPr>
                  <w:color w:val="auto"/>
                  <w:sz w:val="22"/>
                  <w:szCs w:val="22"/>
                </w:rPr>
                <w:t>NB</w:t>
              </w:r>
            </w:ins>
          </w:p>
        </w:tc>
        <w:tc>
          <w:tcPr>
            <w:tcW w:w="1134" w:type="dxa"/>
          </w:tcPr>
          <w:p w14:paraId="0EE83D14" w14:textId="77777777" w:rsidR="00E14759" w:rsidRPr="0033182C" w:rsidRDefault="00E14759" w:rsidP="00E14759">
            <w:pPr>
              <w:pStyle w:val="Default"/>
              <w:jc w:val="center"/>
              <w:rPr>
                <w:ins w:id="893" w:author="Windows User" w:date="2019-09-19T04:16:00Z"/>
                <w:color w:val="auto"/>
                <w:sz w:val="22"/>
                <w:szCs w:val="22"/>
              </w:rPr>
            </w:pPr>
            <w:ins w:id="894" w:author="Windows User" w:date="2019-09-19T04:16:00Z">
              <w:r w:rsidRPr="0033182C">
                <w:rPr>
                  <w:color w:val="auto"/>
                  <w:sz w:val="22"/>
                  <w:szCs w:val="22"/>
                </w:rPr>
                <w:t>NB</w:t>
              </w:r>
            </w:ins>
          </w:p>
        </w:tc>
        <w:tc>
          <w:tcPr>
            <w:tcW w:w="850" w:type="dxa"/>
          </w:tcPr>
          <w:p w14:paraId="7E7BEFBE" w14:textId="77777777" w:rsidR="00E14759" w:rsidRPr="0033182C" w:rsidRDefault="00E14759" w:rsidP="00E14759">
            <w:pPr>
              <w:pStyle w:val="Default"/>
              <w:jc w:val="center"/>
              <w:rPr>
                <w:ins w:id="895" w:author="Windows User" w:date="2019-09-19T04:16:00Z"/>
                <w:color w:val="auto"/>
                <w:sz w:val="22"/>
                <w:szCs w:val="22"/>
              </w:rPr>
            </w:pPr>
            <w:ins w:id="896" w:author="Windows User" w:date="2019-09-19T04:16:00Z">
              <w:r w:rsidRPr="0033182C">
                <w:rPr>
                  <w:color w:val="auto"/>
                  <w:sz w:val="22"/>
                  <w:szCs w:val="22"/>
                </w:rPr>
                <w:t>NB</w:t>
              </w:r>
            </w:ins>
          </w:p>
        </w:tc>
        <w:tc>
          <w:tcPr>
            <w:tcW w:w="1134" w:type="dxa"/>
          </w:tcPr>
          <w:p w14:paraId="73A9572A" w14:textId="77777777" w:rsidR="00E14759" w:rsidRPr="0033182C" w:rsidRDefault="00E14759" w:rsidP="00E14759">
            <w:pPr>
              <w:pStyle w:val="Default"/>
              <w:jc w:val="center"/>
              <w:rPr>
                <w:ins w:id="897" w:author="Windows User" w:date="2019-09-19T04:16:00Z"/>
                <w:color w:val="auto"/>
                <w:sz w:val="22"/>
                <w:szCs w:val="22"/>
              </w:rPr>
            </w:pPr>
            <w:ins w:id="898" w:author="Windows User" w:date="2019-09-19T04:16:00Z">
              <w:r w:rsidRPr="0033182C">
                <w:rPr>
                  <w:color w:val="auto"/>
                  <w:sz w:val="22"/>
                  <w:szCs w:val="22"/>
                </w:rPr>
                <w:t>NM</w:t>
              </w:r>
            </w:ins>
          </w:p>
        </w:tc>
        <w:tc>
          <w:tcPr>
            <w:tcW w:w="851" w:type="dxa"/>
          </w:tcPr>
          <w:p w14:paraId="4281CBF0" w14:textId="77777777" w:rsidR="00E14759" w:rsidRPr="0033182C" w:rsidRDefault="00E14759" w:rsidP="00E14759">
            <w:pPr>
              <w:pStyle w:val="Default"/>
              <w:jc w:val="center"/>
              <w:rPr>
                <w:ins w:id="899" w:author="Windows User" w:date="2019-09-19T04:16:00Z"/>
                <w:color w:val="auto"/>
                <w:sz w:val="22"/>
                <w:szCs w:val="22"/>
              </w:rPr>
            </w:pPr>
            <w:ins w:id="900" w:author="Windows User" w:date="2019-09-19T04:16:00Z">
              <w:r w:rsidRPr="0033182C">
                <w:rPr>
                  <w:color w:val="auto"/>
                  <w:sz w:val="22"/>
                  <w:szCs w:val="22"/>
                </w:rPr>
                <w:t>NS</w:t>
              </w:r>
            </w:ins>
          </w:p>
        </w:tc>
        <w:tc>
          <w:tcPr>
            <w:tcW w:w="1134" w:type="dxa"/>
          </w:tcPr>
          <w:p w14:paraId="08797C66" w14:textId="77777777" w:rsidR="00E14759" w:rsidRPr="0033182C" w:rsidRDefault="00E14759" w:rsidP="00E14759">
            <w:pPr>
              <w:pStyle w:val="Default"/>
              <w:jc w:val="center"/>
              <w:rPr>
                <w:ins w:id="901" w:author="Windows User" w:date="2019-09-19T04:16:00Z"/>
                <w:color w:val="auto"/>
                <w:sz w:val="22"/>
                <w:szCs w:val="22"/>
              </w:rPr>
            </w:pPr>
            <w:ins w:id="902" w:author="Windows User" w:date="2019-09-19T04:16:00Z">
              <w:r w:rsidRPr="0033182C">
                <w:rPr>
                  <w:color w:val="auto"/>
                  <w:sz w:val="22"/>
                  <w:szCs w:val="22"/>
                </w:rPr>
                <w:t>ZE</w:t>
              </w:r>
            </w:ins>
          </w:p>
        </w:tc>
      </w:tr>
      <w:tr w:rsidR="00E14759" w:rsidRPr="0033182C" w14:paraId="16FA6B69" w14:textId="77777777" w:rsidTr="00A84083">
        <w:trPr>
          <w:ins w:id="903" w:author="Windows User" w:date="2019-09-19T04:16:00Z"/>
        </w:trPr>
        <w:tc>
          <w:tcPr>
            <w:tcW w:w="850" w:type="dxa"/>
          </w:tcPr>
          <w:p w14:paraId="78C46E03" w14:textId="77777777" w:rsidR="00E14759" w:rsidRPr="0033182C" w:rsidRDefault="00E14759" w:rsidP="00E14759">
            <w:pPr>
              <w:pStyle w:val="Default"/>
              <w:jc w:val="center"/>
              <w:rPr>
                <w:ins w:id="904" w:author="Windows User" w:date="2019-09-19T04:16:00Z"/>
                <w:b/>
                <w:color w:val="auto"/>
                <w:sz w:val="22"/>
                <w:szCs w:val="22"/>
              </w:rPr>
            </w:pPr>
            <w:ins w:id="905" w:author="Windows User" w:date="2019-09-19T04:16:00Z">
              <w:r w:rsidRPr="0033182C">
                <w:rPr>
                  <w:b/>
                  <w:color w:val="auto"/>
                  <w:sz w:val="22"/>
                  <w:szCs w:val="22"/>
                </w:rPr>
                <w:t>NM</w:t>
              </w:r>
            </w:ins>
          </w:p>
        </w:tc>
        <w:tc>
          <w:tcPr>
            <w:tcW w:w="988" w:type="dxa"/>
          </w:tcPr>
          <w:p w14:paraId="22BD6E9D" w14:textId="77777777" w:rsidR="00E14759" w:rsidRPr="0033182C" w:rsidRDefault="00E14759" w:rsidP="00E14759">
            <w:pPr>
              <w:pStyle w:val="Default"/>
              <w:jc w:val="center"/>
              <w:rPr>
                <w:ins w:id="906" w:author="Windows User" w:date="2019-09-19T04:16:00Z"/>
                <w:color w:val="auto"/>
                <w:sz w:val="22"/>
                <w:szCs w:val="22"/>
              </w:rPr>
            </w:pPr>
            <w:ins w:id="907" w:author="Windows User" w:date="2019-09-19T04:16:00Z">
              <w:r w:rsidRPr="0033182C">
                <w:rPr>
                  <w:color w:val="auto"/>
                  <w:sz w:val="22"/>
                  <w:szCs w:val="22"/>
                </w:rPr>
                <w:t>NB</w:t>
              </w:r>
            </w:ins>
          </w:p>
        </w:tc>
        <w:tc>
          <w:tcPr>
            <w:tcW w:w="851" w:type="dxa"/>
          </w:tcPr>
          <w:p w14:paraId="58494AE2" w14:textId="77777777" w:rsidR="00E14759" w:rsidRPr="0033182C" w:rsidRDefault="00E14759" w:rsidP="00E14759">
            <w:pPr>
              <w:pStyle w:val="Default"/>
              <w:jc w:val="center"/>
              <w:rPr>
                <w:ins w:id="908" w:author="Windows User" w:date="2019-09-19T04:16:00Z"/>
                <w:color w:val="auto"/>
                <w:sz w:val="22"/>
                <w:szCs w:val="22"/>
              </w:rPr>
            </w:pPr>
            <w:ins w:id="909" w:author="Windows User" w:date="2019-09-19T04:16:00Z">
              <w:r w:rsidRPr="0033182C">
                <w:rPr>
                  <w:color w:val="auto"/>
                  <w:sz w:val="22"/>
                  <w:szCs w:val="22"/>
                </w:rPr>
                <w:t>NB</w:t>
              </w:r>
            </w:ins>
          </w:p>
        </w:tc>
        <w:tc>
          <w:tcPr>
            <w:tcW w:w="1134" w:type="dxa"/>
          </w:tcPr>
          <w:p w14:paraId="0ECAB5BE" w14:textId="77777777" w:rsidR="00E14759" w:rsidRPr="0033182C" w:rsidRDefault="00E14759" w:rsidP="00E14759">
            <w:pPr>
              <w:pStyle w:val="Default"/>
              <w:jc w:val="center"/>
              <w:rPr>
                <w:ins w:id="910" w:author="Windows User" w:date="2019-09-19T04:16:00Z"/>
                <w:color w:val="auto"/>
                <w:sz w:val="22"/>
                <w:szCs w:val="22"/>
              </w:rPr>
            </w:pPr>
            <w:ins w:id="911" w:author="Windows User" w:date="2019-09-19T04:16:00Z">
              <w:r w:rsidRPr="0033182C">
                <w:rPr>
                  <w:color w:val="auto"/>
                  <w:sz w:val="22"/>
                  <w:szCs w:val="22"/>
                </w:rPr>
                <w:t>NM</w:t>
              </w:r>
            </w:ins>
          </w:p>
        </w:tc>
        <w:tc>
          <w:tcPr>
            <w:tcW w:w="850" w:type="dxa"/>
          </w:tcPr>
          <w:p w14:paraId="11AAF43F" w14:textId="77777777" w:rsidR="00E14759" w:rsidRPr="0033182C" w:rsidRDefault="00E14759" w:rsidP="00E14759">
            <w:pPr>
              <w:pStyle w:val="Default"/>
              <w:jc w:val="center"/>
              <w:rPr>
                <w:ins w:id="912" w:author="Windows User" w:date="2019-09-19T04:16:00Z"/>
                <w:color w:val="auto"/>
                <w:sz w:val="22"/>
                <w:szCs w:val="22"/>
              </w:rPr>
            </w:pPr>
            <w:ins w:id="913" w:author="Windows User" w:date="2019-09-19T04:16:00Z">
              <w:r w:rsidRPr="0033182C">
                <w:rPr>
                  <w:color w:val="auto"/>
                  <w:sz w:val="22"/>
                  <w:szCs w:val="22"/>
                </w:rPr>
                <w:t>NM</w:t>
              </w:r>
            </w:ins>
          </w:p>
        </w:tc>
        <w:tc>
          <w:tcPr>
            <w:tcW w:w="1134" w:type="dxa"/>
          </w:tcPr>
          <w:p w14:paraId="6668CD88" w14:textId="77777777" w:rsidR="00E14759" w:rsidRPr="0033182C" w:rsidRDefault="00E14759" w:rsidP="00E14759">
            <w:pPr>
              <w:pStyle w:val="Default"/>
              <w:jc w:val="center"/>
              <w:rPr>
                <w:ins w:id="914" w:author="Windows User" w:date="2019-09-19T04:16:00Z"/>
                <w:color w:val="auto"/>
                <w:sz w:val="22"/>
                <w:szCs w:val="22"/>
              </w:rPr>
            </w:pPr>
            <w:ins w:id="915" w:author="Windows User" w:date="2019-09-19T04:16:00Z">
              <w:r w:rsidRPr="0033182C">
                <w:rPr>
                  <w:color w:val="auto"/>
                  <w:sz w:val="22"/>
                  <w:szCs w:val="22"/>
                </w:rPr>
                <w:t>NS</w:t>
              </w:r>
            </w:ins>
          </w:p>
        </w:tc>
        <w:tc>
          <w:tcPr>
            <w:tcW w:w="851" w:type="dxa"/>
          </w:tcPr>
          <w:p w14:paraId="5DA1C088" w14:textId="77777777" w:rsidR="00E14759" w:rsidRPr="0033182C" w:rsidRDefault="00E14759" w:rsidP="00E14759">
            <w:pPr>
              <w:pStyle w:val="Default"/>
              <w:jc w:val="center"/>
              <w:rPr>
                <w:ins w:id="916" w:author="Windows User" w:date="2019-09-19T04:16:00Z"/>
                <w:color w:val="auto"/>
                <w:sz w:val="22"/>
                <w:szCs w:val="22"/>
              </w:rPr>
            </w:pPr>
            <w:ins w:id="917" w:author="Windows User" w:date="2019-09-19T04:16:00Z">
              <w:r w:rsidRPr="0033182C">
                <w:rPr>
                  <w:color w:val="auto"/>
                  <w:sz w:val="22"/>
                  <w:szCs w:val="22"/>
                </w:rPr>
                <w:t>ZE</w:t>
              </w:r>
            </w:ins>
          </w:p>
        </w:tc>
        <w:tc>
          <w:tcPr>
            <w:tcW w:w="1134" w:type="dxa"/>
          </w:tcPr>
          <w:p w14:paraId="2164115A" w14:textId="77777777" w:rsidR="00E14759" w:rsidRPr="0033182C" w:rsidRDefault="00E14759" w:rsidP="00E14759">
            <w:pPr>
              <w:pStyle w:val="Default"/>
              <w:jc w:val="center"/>
              <w:rPr>
                <w:ins w:id="918" w:author="Windows User" w:date="2019-09-19T04:16:00Z"/>
                <w:color w:val="auto"/>
                <w:sz w:val="22"/>
                <w:szCs w:val="22"/>
              </w:rPr>
            </w:pPr>
            <w:ins w:id="919" w:author="Windows User" w:date="2019-09-19T04:16:00Z">
              <w:r w:rsidRPr="0033182C">
                <w:rPr>
                  <w:color w:val="auto"/>
                  <w:sz w:val="22"/>
                  <w:szCs w:val="22"/>
                </w:rPr>
                <w:t>PS</w:t>
              </w:r>
            </w:ins>
          </w:p>
        </w:tc>
      </w:tr>
      <w:tr w:rsidR="00E14759" w:rsidRPr="0033182C" w14:paraId="69823B4D" w14:textId="77777777" w:rsidTr="00A84083">
        <w:trPr>
          <w:ins w:id="920" w:author="Windows User" w:date="2019-09-19T04:16:00Z"/>
        </w:trPr>
        <w:tc>
          <w:tcPr>
            <w:tcW w:w="850" w:type="dxa"/>
          </w:tcPr>
          <w:p w14:paraId="1FF75A16" w14:textId="77777777" w:rsidR="00E14759" w:rsidRPr="0033182C" w:rsidRDefault="00E14759" w:rsidP="00E14759">
            <w:pPr>
              <w:pStyle w:val="Default"/>
              <w:jc w:val="center"/>
              <w:rPr>
                <w:ins w:id="921" w:author="Windows User" w:date="2019-09-19T04:16:00Z"/>
                <w:b/>
                <w:color w:val="auto"/>
                <w:sz w:val="22"/>
                <w:szCs w:val="22"/>
              </w:rPr>
            </w:pPr>
            <w:ins w:id="922" w:author="Windows User" w:date="2019-09-19T04:16:00Z">
              <w:r w:rsidRPr="0033182C">
                <w:rPr>
                  <w:b/>
                  <w:color w:val="auto"/>
                  <w:sz w:val="22"/>
                  <w:szCs w:val="22"/>
                </w:rPr>
                <w:t>NS</w:t>
              </w:r>
            </w:ins>
          </w:p>
        </w:tc>
        <w:tc>
          <w:tcPr>
            <w:tcW w:w="988" w:type="dxa"/>
          </w:tcPr>
          <w:p w14:paraId="6F47C7A5" w14:textId="77777777" w:rsidR="00E14759" w:rsidRPr="0033182C" w:rsidRDefault="00E14759" w:rsidP="00E14759">
            <w:pPr>
              <w:pStyle w:val="Default"/>
              <w:jc w:val="center"/>
              <w:rPr>
                <w:ins w:id="923" w:author="Windows User" w:date="2019-09-19T04:16:00Z"/>
                <w:color w:val="auto"/>
                <w:sz w:val="22"/>
                <w:szCs w:val="22"/>
              </w:rPr>
            </w:pPr>
            <w:ins w:id="924" w:author="Windows User" w:date="2019-09-19T04:16:00Z">
              <w:r w:rsidRPr="0033182C">
                <w:rPr>
                  <w:color w:val="auto"/>
                  <w:sz w:val="22"/>
                  <w:szCs w:val="22"/>
                </w:rPr>
                <w:t>NB</w:t>
              </w:r>
            </w:ins>
          </w:p>
        </w:tc>
        <w:tc>
          <w:tcPr>
            <w:tcW w:w="851" w:type="dxa"/>
          </w:tcPr>
          <w:p w14:paraId="2FC2F3FD" w14:textId="77777777" w:rsidR="00E14759" w:rsidRPr="0033182C" w:rsidRDefault="00E14759" w:rsidP="00E14759">
            <w:pPr>
              <w:pStyle w:val="Default"/>
              <w:jc w:val="center"/>
              <w:rPr>
                <w:ins w:id="925" w:author="Windows User" w:date="2019-09-19T04:16:00Z"/>
                <w:color w:val="auto"/>
                <w:sz w:val="22"/>
                <w:szCs w:val="22"/>
              </w:rPr>
            </w:pPr>
            <w:ins w:id="926" w:author="Windows User" w:date="2019-09-19T04:16:00Z">
              <w:r w:rsidRPr="0033182C">
                <w:rPr>
                  <w:color w:val="auto"/>
                  <w:sz w:val="22"/>
                  <w:szCs w:val="22"/>
                </w:rPr>
                <w:t>NM</w:t>
              </w:r>
            </w:ins>
          </w:p>
        </w:tc>
        <w:tc>
          <w:tcPr>
            <w:tcW w:w="1134" w:type="dxa"/>
          </w:tcPr>
          <w:p w14:paraId="6516EBE0" w14:textId="77777777" w:rsidR="00E14759" w:rsidRPr="0033182C" w:rsidRDefault="00E14759" w:rsidP="00E14759">
            <w:pPr>
              <w:pStyle w:val="Default"/>
              <w:jc w:val="center"/>
              <w:rPr>
                <w:ins w:id="927" w:author="Windows User" w:date="2019-09-19T04:16:00Z"/>
                <w:color w:val="auto"/>
                <w:sz w:val="22"/>
                <w:szCs w:val="22"/>
              </w:rPr>
            </w:pPr>
            <w:ins w:id="928" w:author="Windows User" w:date="2019-09-19T04:16:00Z">
              <w:r w:rsidRPr="0033182C">
                <w:rPr>
                  <w:color w:val="auto"/>
                  <w:sz w:val="22"/>
                  <w:szCs w:val="22"/>
                </w:rPr>
                <w:t>NS</w:t>
              </w:r>
            </w:ins>
          </w:p>
        </w:tc>
        <w:tc>
          <w:tcPr>
            <w:tcW w:w="850" w:type="dxa"/>
          </w:tcPr>
          <w:p w14:paraId="3B63EEB4" w14:textId="77777777" w:rsidR="00E14759" w:rsidRPr="0033182C" w:rsidRDefault="00E14759" w:rsidP="00E14759">
            <w:pPr>
              <w:pStyle w:val="Default"/>
              <w:jc w:val="center"/>
              <w:rPr>
                <w:ins w:id="929" w:author="Windows User" w:date="2019-09-19T04:16:00Z"/>
                <w:color w:val="auto"/>
                <w:sz w:val="22"/>
                <w:szCs w:val="22"/>
              </w:rPr>
            </w:pPr>
            <w:ins w:id="930" w:author="Windows User" w:date="2019-09-19T04:16:00Z">
              <w:r w:rsidRPr="0033182C">
                <w:rPr>
                  <w:color w:val="auto"/>
                  <w:sz w:val="22"/>
                  <w:szCs w:val="22"/>
                </w:rPr>
                <w:t>NS</w:t>
              </w:r>
            </w:ins>
          </w:p>
        </w:tc>
        <w:tc>
          <w:tcPr>
            <w:tcW w:w="1134" w:type="dxa"/>
          </w:tcPr>
          <w:p w14:paraId="03C952AD" w14:textId="77777777" w:rsidR="00E14759" w:rsidRPr="0033182C" w:rsidRDefault="00E14759" w:rsidP="00E14759">
            <w:pPr>
              <w:pStyle w:val="Default"/>
              <w:jc w:val="center"/>
              <w:rPr>
                <w:ins w:id="931" w:author="Windows User" w:date="2019-09-19T04:16:00Z"/>
                <w:color w:val="auto"/>
                <w:sz w:val="22"/>
                <w:szCs w:val="22"/>
              </w:rPr>
            </w:pPr>
            <w:ins w:id="932" w:author="Windows User" w:date="2019-09-19T04:16:00Z">
              <w:r w:rsidRPr="0033182C">
                <w:rPr>
                  <w:color w:val="auto"/>
                  <w:sz w:val="22"/>
                  <w:szCs w:val="22"/>
                </w:rPr>
                <w:t>ZE</w:t>
              </w:r>
            </w:ins>
          </w:p>
        </w:tc>
        <w:tc>
          <w:tcPr>
            <w:tcW w:w="851" w:type="dxa"/>
          </w:tcPr>
          <w:p w14:paraId="5D755DCF" w14:textId="77777777" w:rsidR="00E14759" w:rsidRPr="0033182C" w:rsidRDefault="00E14759" w:rsidP="00E14759">
            <w:pPr>
              <w:pStyle w:val="Default"/>
              <w:jc w:val="center"/>
              <w:rPr>
                <w:ins w:id="933" w:author="Windows User" w:date="2019-09-19T04:16:00Z"/>
                <w:color w:val="auto"/>
                <w:sz w:val="22"/>
                <w:szCs w:val="22"/>
              </w:rPr>
            </w:pPr>
            <w:ins w:id="934" w:author="Windows User" w:date="2019-09-19T04:16:00Z">
              <w:r w:rsidRPr="0033182C">
                <w:rPr>
                  <w:color w:val="auto"/>
                  <w:sz w:val="22"/>
                  <w:szCs w:val="22"/>
                </w:rPr>
                <w:t>PS</w:t>
              </w:r>
            </w:ins>
          </w:p>
        </w:tc>
        <w:tc>
          <w:tcPr>
            <w:tcW w:w="1134" w:type="dxa"/>
          </w:tcPr>
          <w:p w14:paraId="7A9CB96B" w14:textId="77777777" w:rsidR="00E14759" w:rsidRPr="0033182C" w:rsidRDefault="00E14759" w:rsidP="00E14759">
            <w:pPr>
              <w:pStyle w:val="Default"/>
              <w:jc w:val="center"/>
              <w:rPr>
                <w:ins w:id="935" w:author="Windows User" w:date="2019-09-19T04:16:00Z"/>
                <w:color w:val="auto"/>
                <w:sz w:val="22"/>
                <w:szCs w:val="22"/>
              </w:rPr>
            </w:pPr>
            <w:ins w:id="936" w:author="Windows User" w:date="2019-09-19T04:16:00Z">
              <w:r w:rsidRPr="0033182C">
                <w:rPr>
                  <w:color w:val="auto"/>
                  <w:sz w:val="22"/>
                  <w:szCs w:val="22"/>
                </w:rPr>
                <w:t>PM</w:t>
              </w:r>
            </w:ins>
          </w:p>
        </w:tc>
      </w:tr>
      <w:tr w:rsidR="00E14759" w:rsidRPr="0033182C" w14:paraId="7D9B09D3" w14:textId="77777777" w:rsidTr="00A84083">
        <w:trPr>
          <w:ins w:id="937" w:author="Windows User" w:date="2019-09-19T04:16:00Z"/>
        </w:trPr>
        <w:tc>
          <w:tcPr>
            <w:tcW w:w="850" w:type="dxa"/>
          </w:tcPr>
          <w:p w14:paraId="4429D582" w14:textId="77777777" w:rsidR="00E14759" w:rsidRPr="0033182C" w:rsidRDefault="00E14759" w:rsidP="00E14759">
            <w:pPr>
              <w:pStyle w:val="Default"/>
              <w:jc w:val="center"/>
              <w:rPr>
                <w:ins w:id="938" w:author="Windows User" w:date="2019-09-19T04:16:00Z"/>
                <w:b/>
                <w:color w:val="auto"/>
                <w:sz w:val="22"/>
                <w:szCs w:val="22"/>
              </w:rPr>
            </w:pPr>
            <w:ins w:id="939" w:author="Windows User" w:date="2019-09-19T04:16:00Z">
              <w:r w:rsidRPr="0033182C">
                <w:rPr>
                  <w:b/>
                  <w:color w:val="auto"/>
                  <w:sz w:val="22"/>
                  <w:szCs w:val="22"/>
                </w:rPr>
                <w:t>ZE</w:t>
              </w:r>
            </w:ins>
          </w:p>
        </w:tc>
        <w:tc>
          <w:tcPr>
            <w:tcW w:w="988" w:type="dxa"/>
          </w:tcPr>
          <w:p w14:paraId="13F0C295" w14:textId="77777777" w:rsidR="00E14759" w:rsidRPr="0033182C" w:rsidRDefault="00E14759" w:rsidP="00E14759">
            <w:pPr>
              <w:pStyle w:val="Default"/>
              <w:jc w:val="center"/>
              <w:rPr>
                <w:ins w:id="940" w:author="Windows User" w:date="2019-09-19T04:16:00Z"/>
                <w:color w:val="auto"/>
                <w:sz w:val="22"/>
                <w:szCs w:val="22"/>
              </w:rPr>
            </w:pPr>
            <w:ins w:id="941" w:author="Windows User" w:date="2019-09-19T04:16:00Z">
              <w:r w:rsidRPr="0033182C">
                <w:rPr>
                  <w:color w:val="auto"/>
                  <w:sz w:val="22"/>
                  <w:szCs w:val="22"/>
                </w:rPr>
                <w:t>NB</w:t>
              </w:r>
            </w:ins>
          </w:p>
        </w:tc>
        <w:tc>
          <w:tcPr>
            <w:tcW w:w="851" w:type="dxa"/>
          </w:tcPr>
          <w:p w14:paraId="16658641" w14:textId="77777777" w:rsidR="00E14759" w:rsidRPr="0033182C" w:rsidRDefault="00E14759" w:rsidP="00E14759">
            <w:pPr>
              <w:pStyle w:val="Default"/>
              <w:jc w:val="center"/>
              <w:rPr>
                <w:ins w:id="942" w:author="Windows User" w:date="2019-09-19T04:16:00Z"/>
                <w:color w:val="auto"/>
                <w:sz w:val="22"/>
                <w:szCs w:val="22"/>
              </w:rPr>
            </w:pPr>
            <w:ins w:id="943" w:author="Windows User" w:date="2019-09-19T04:16:00Z">
              <w:r w:rsidRPr="0033182C">
                <w:rPr>
                  <w:color w:val="auto"/>
                  <w:sz w:val="22"/>
                  <w:szCs w:val="22"/>
                </w:rPr>
                <w:t>NM</w:t>
              </w:r>
            </w:ins>
          </w:p>
        </w:tc>
        <w:tc>
          <w:tcPr>
            <w:tcW w:w="1134" w:type="dxa"/>
          </w:tcPr>
          <w:p w14:paraId="4FDC20F6" w14:textId="77777777" w:rsidR="00E14759" w:rsidRPr="0033182C" w:rsidRDefault="00E14759" w:rsidP="00E14759">
            <w:pPr>
              <w:pStyle w:val="Default"/>
              <w:jc w:val="center"/>
              <w:rPr>
                <w:ins w:id="944" w:author="Windows User" w:date="2019-09-19T04:16:00Z"/>
                <w:color w:val="auto"/>
                <w:sz w:val="22"/>
                <w:szCs w:val="22"/>
              </w:rPr>
            </w:pPr>
            <w:ins w:id="945" w:author="Windows User" w:date="2019-09-19T04:16:00Z">
              <w:r w:rsidRPr="0033182C">
                <w:rPr>
                  <w:color w:val="auto"/>
                  <w:sz w:val="22"/>
                  <w:szCs w:val="22"/>
                </w:rPr>
                <w:t>NS</w:t>
              </w:r>
            </w:ins>
          </w:p>
        </w:tc>
        <w:tc>
          <w:tcPr>
            <w:tcW w:w="850" w:type="dxa"/>
          </w:tcPr>
          <w:p w14:paraId="4AE963CB" w14:textId="77777777" w:rsidR="00E14759" w:rsidRPr="0033182C" w:rsidRDefault="00E14759" w:rsidP="00E14759">
            <w:pPr>
              <w:pStyle w:val="Default"/>
              <w:jc w:val="center"/>
              <w:rPr>
                <w:ins w:id="946" w:author="Windows User" w:date="2019-09-19T04:16:00Z"/>
                <w:color w:val="auto"/>
                <w:sz w:val="22"/>
                <w:szCs w:val="22"/>
              </w:rPr>
            </w:pPr>
            <w:ins w:id="947" w:author="Windows User" w:date="2019-09-19T04:16:00Z">
              <w:r w:rsidRPr="0033182C">
                <w:rPr>
                  <w:color w:val="auto"/>
                  <w:sz w:val="22"/>
                  <w:szCs w:val="22"/>
                </w:rPr>
                <w:t>ZE</w:t>
              </w:r>
            </w:ins>
          </w:p>
        </w:tc>
        <w:tc>
          <w:tcPr>
            <w:tcW w:w="1134" w:type="dxa"/>
          </w:tcPr>
          <w:p w14:paraId="76A64832" w14:textId="77777777" w:rsidR="00E14759" w:rsidRPr="0033182C" w:rsidRDefault="00E14759" w:rsidP="00E14759">
            <w:pPr>
              <w:pStyle w:val="Default"/>
              <w:jc w:val="center"/>
              <w:rPr>
                <w:ins w:id="948" w:author="Windows User" w:date="2019-09-19T04:16:00Z"/>
                <w:color w:val="auto"/>
                <w:sz w:val="22"/>
                <w:szCs w:val="22"/>
              </w:rPr>
            </w:pPr>
            <w:ins w:id="949" w:author="Windows User" w:date="2019-09-19T04:16:00Z">
              <w:r w:rsidRPr="0033182C">
                <w:rPr>
                  <w:color w:val="auto"/>
                  <w:sz w:val="22"/>
                  <w:szCs w:val="22"/>
                </w:rPr>
                <w:t>PS</w:t>
              </w:r>
            </w:ins>
          </w:p>
        </w:tc>
        <w:tc>
          <w:tcPr>
            <w:tcW w:w="851" w:type="dxa"/>
          </w:tcPr>
          <w:p w14:paraId="642CA41E" w14:textId="77777777" w:rsidR="00E14759" w:rsidRPr="0033182C" w:rsidRDefault="00E14759" w:rsidP="00E14759">
            <w:pPr>
              <w:pStyle w:val="Default"/>
              <w:jc w:val="center"/>
              <w:rPr>
                <w:ins w:id="950" w:author="Windows User" w:date="2019-09-19T04:16:00Z"/>
                <w:color w:val="auto"/>
                <w:sz w:val="22"/>
                <w:szCs w:val="22"/>
              </w:rPr>
            </w:pPr>
            <w:ins w:id="951" w:author="Windows User" w:date="2019-09-19T04:16:00Z">
              <w:r w:rsidRPr="0033182C">
                <w:rPr>
                  <w:color w:val="auto"/>
                  <w:sz w:val="22"/>
                  <w:szCs w:val="22"/>
                </w:rPr>
                <w:t>PM</w:t>
              </w:r>
            </w:ins>
          </w:p>
        </w:tc>
        <w:tc>
          <w:tcPr>
            <w:tcW w:w="1134" w:type="dxa"/>
          </w:tcPr>
          <w:p w14:paraId="1FA0F9C7" w14:textId="77777777" w:rsidR="00E14759" w:rsidRPr="0033182C" w:rsidRDefault="00E14759" w:rsidP="00E14759">
            <w:pPr>
              <w:pStyle w:val="Default"/>
              <w:jc w:val="center"/>
              <w:rPr>
                <w:ins w:id="952" w:author="Windows User" w:date="2019-09-19T04:16:00Z"/>
                <w:color w:val="auto"/>
                <w:sz w:val="22"/>
                <w:szCs w:val="22"/>
              </w:rPr>
            </w:pPr>
            <w:ins w:id="953" w:author="Windows User" w:date="2019-09-19T04:16:00Z">
              <w:r w:rsidRPr="0033182C">
                <w:rPr>
                  <w:color w:val="auto"/>
                  <w:sz w:val="22"/>
                  <w:szCs w:val="22"/>
                </w:rPr>
                <w:t>PB</w:t>
              </w:r>
            </w:ins>
          </w:p>
        </w:tc>
      </w:tr>
      <w:tr w:rsidR="00E14759" w:rsidRPr="0033182C" w14:paraId="3189F759" w14:textId="77777777" w:rsidTr="00A84083">
        <w:trPr>
          <w:ins w:id="954" w:author="Windows User" w:date="2019-09-19T04:16:00Z"/>
        </w:trPr>
        <w:tc>
          <w:tcPr>
            <w:tcW w:w="850" w:type="dxa"/>
          </w:tcPr>
          <w:p w14:paraId="3FD4EF3E" w14:textId="77777777" w:rsidR="00E14759" w:rsidRPr="0033182C" w:rsidRDefault="00E14759" w:rsidP="00E14759">
            <w:pPr>
              <w:pStyle w:val="Default"/>
              <w:jc w:val="center"/>
              <w:rPr>
                <w:ins w:id="955" w:author="Windows User" w:date="2019-09-19T04:16:00Z"/>
                <w:b/>
                <w:color w:val="auto"/>
                <w:sz w:val="22"/>
                <w:szCs w:val="22"/>
              </w:rPr>
            </w:pPr>
            <w:ins w:id="956" w:author="Windows User" w:date="2019-09-19T04:16:00Z">
              <w:r w:rsidRPr="0033182C">
                <w:rPr>
                  <w:b/>
                  <w:color w:val="auto"/>
                  <w:sz w:val="22"/>
                  <w:szCs w:val="22"/>
                </w:rPr>
                <w:t>PS</w:t>
              </w:r>
            </w:ins>
          </w:p>
        </w:tc>
        <w:tc>
          <w:tcPr>
            <w:tcW w:w="988" w:type="dxa"/>
          </w:tcPr>
          <w:p w14:paraId="66EB06A5" w14:textId="77777777" w:rsidR="00E14759" w:rsidRPr="0033182C" w:rsidRDefault="00E14759" w:rsidP="00E14759">
            <w:pPr>
              <w:pStyle w:val="Default"/>
              <w:jc w:val="center"/>
              <w:rPr>
                <w:ins w:id="957" w:author="Windows User" w:date="2019-09-19T04:16:00Z"/>
                <w:color w:val="auto"/>
                <w:sz w:val="22"/>
                <w:szCs w:val="22"/>
              </w:rPr>
            </w:pPr>
            <w:ins w:id="958" w:author="Windows User" w:date="2019-09-19T04:16:00Z">
              <w:r w:rsidRPr="0033182C">
                <w:rPr>
                  <w:color w:val="auto"/>
                  <w:sz w:val="22"/>
                  <w:szCs w:val="22"/>
                </w:rPr>
                <w:t>NM</w:t>
              </w:r>
            </w:ins>
          </w:p>
        </w:tc>
        <w:tc>
          <w:tcPr>
            <w:tcW w:w="851" w:type="dxa"/>
          </w:tcPr>
          <w:p w14:paraId="616AE213" w14:textId="77777777" w:rsidR="00E14759" w:rsidRPr="0033182C" w:rsidRDefault="00E14759" w:rsidP="00E14759">
            <w:pPr>
              <w:pStyle w:val="Default"/>
              <w:jc w:val="center"/>
              <w:rPr>
                <w:ins w:id="959" w:author="Windows User" w:date="2019-09-19T04:16:00Z"/>
                <w:color w:val="auto"/>
                <w:sz w:val="22"/>
                <w:szCs w:val="22"/>
              </w:rPr>
            </w:pPr>
            <w:ins w:id="960" w:author="Windows User" w:date="2019-09-19T04:16:00Z">
              <w:r w:rsidRPr="0033182C">
                <w:rPr>
                  <w:color w:val="auto"/>
                  <w:sz w:val="22"/>
                  <w:szCs w:val="22"/>
                </w:rPr>
                <w:t>NS</w:t>
              </w:r>
            </w:ins>
          </w:p>
        </w:tc>
        <w:tc>
          <w:tcPr>
            <w:tcW w:w="1134" w:type="dxa"/>
          </w:tcPr>
          <w:p w14:paraId="5C6FCF96" w14:textId="77777777" w:rsidR="00E14759" w:rsidRPr="0033182C" w:rsidRDefault="00E14759" w:rsidP="00E14759">
            <w:pPr>
              <w:pStyle w:val="Default"/>
              <w:jc w:val="center"/>
              <w:rPr>
                <w:ins w:id="961" w:author="Windows User" w:date="2019-09-19T04:16:00Z"/>
                <w:color w:val="auto"/>
                <w:sz w:val="22"/>
                <w:szCs w:val="22"/>
              </w:rPr>
            </w:pPr>
            <w:ins w:id="962" w:author="Windows User" w:date="2019-09-19T04:16:00Z">
              <w:r w:rsidRPr="0033182C">
                <w:rPr>
                  <w:color w:val="auto"/>
                  <w:sz w:val="22"/>
                  <w:szCs w:val="22"/>
                </w:rPr>
                <w:t>ZE</w:t>
              </w:r>
            </w:ins>
          </w:p>
        </w:tc>
        <w:tc>
          <w:tcPr>
            <w:tcW w:w="850" w:type="dxa"/>
          </w:tcPr>
          <w:p w14:paraId="487BA1C8" w14:textId="77777777" w:rsidR="00E14759" w:rsidRPr="0033182C" w:rsidRDefault="00E14759" w:rsidP="00E14759">
            <w:pPr>
              <w:pStyle w:val="Default"/>
              <w:jc w:val="center"/>
              <w:rPr>
                <w:ins w:id="963" w:author="Windows User" w:date="2019-09-19T04:16:00Z"/>
                <w:color w:val="auto"/>
                <w:sz w:val="22"/>
                <w:szCs w:val="22"/>
              </w:rPr>
            </w:pPr>
            <w:ins w:id="964" w:author="Windows User" w:date="2019-09-19T04:16:00Z">
              <w:r w:rsidRPr="0033182C">
                <w:rPr>
                  <w:color w:val="auto"/>
                  <w:sz w:val="22"/>
                  <w:szCs w:val="22"/>
                </w:rPr>
                <w:t>PS</w:t>
              </w:r>
            </w:ins>
          </w:p>
        </w:tc>
        <w:tc>
          <w:tcPr>
            <w:tcW w:w="1134" w:type="dxa"/>
          </w:tcPr>
          <w:p w14:paraId="49FA4BE6" w14:textId="77777777" w:rsidR="00E14759" w:rsidRPr="0033182C" w:rsidRDefault="00E14759" w:rsidP="00E14759">
            <w:pPr>
              <w:pStyle w:val="Default"/>
              <w:jc w:val="center"/>
              <w:rPr>
                <w:ins w:id="965" w:author="Windows User" w:date="2019-09-19T04:16:00Z"/>
                <w:color w:val="auto"/>
                <w:sz w:val="22"/>
                <w:szCs w:val="22"/>
              </w:rPr>
            </w:pPr>
            <w:ins w:id="966" w:author="Windows User" w:date="2019-09-19T04:16:00Z">
              <w:r w:rsidRPr="0033182C">
                <w:rPr>
                  <w:color w:val="auto"/>
                  <w:sz w:val="22"/>
                  <w:szCs w:val="22"/>
                </w:rPr>
                <w:t>PS</w:t>
              </w:r>
            </w:ins>
          </w:p>
        </w:tc>
        <w:tc>
          <w:tcPr>
            <w:tcW w:w="851" w:type="dxa"/>
          </w:tcPr>
          <w:p w14:paraId="223E9305" w14:textId="77777777" w:rsidR="00E14759" w:rsidRPr="0033182C" w:rsidRDefault="00E14759" w:rsidP="00E14759">
            <w:pPr>
              <w:pStyle w:val="Default"/>
              <w:jc w:val="center"/>
              <w:rPr>
                <w:ins w:id="967" w:author="Windows User" w:date="2019-09-19T04:16:00Z"/>
                <w:color w:val="auto"/>
                <w:sz w:val="22"/>
                <w:szCs w:val="22"/>
              </w:rPr>
            </w:pPr>
            <w:ins w:id="968" w:author="Windows User" w:date="2019-09-19T04:16:00Z">
              <w:r w:rsidRPr="0033182C">
                <w:rPr>
                  <w:color w:val="auto"/>
                  <w:sz w:val="22"/>
                  <w:szCs w:val="22"/>
                </w:rPr>
                <w:t>PB</w:t>
              </w:r>
            </w:ins>
          </w:p>
        </w:tc>
        <w:tc>
          <w:tcPr>
            <w:tcW w:w="1134" w:type="dxa"/>
          </w:tcPr>
          <w:p w14:paraId="559ADFD6" w14:textId="77777777" w:rsidR="00E14759" w:rsidRPr="0033182C" w:rsidRDefault="00E14759" w:rsidP="00E14759">
            <w:pPr>
              <w:pStyle w:val="Default"/>
              <w:jc w:val="center"/>
              <w:rPr>
                <w:ins w:id="969" w:author="Windows User" w:date="2019-09-19T04:16:00Z"/>
                <w:color w:val="auto"/>
                <w:sz w:val="22"/>
                <w:szCs w:val="22"/>
              </w:rPr>
            </w:pPr>
            <w:ins w:id="970" w:author="Windows User" w:date="2019-09-19T04:16:00Z">
              <w:r w:rsidRPr="0033182C">
                <w:rPr>
                  <w:color w:val="auto"/>
                  <w:sz w:val="22"/>
                  <w:szCs w:val="22"/>
                </w:rPr>
                <w:t>PB</w:t>
              </w:r>
            </w:ins>
          </w:p>
        </w:tc>
      </w:tr>
      <w:tr w:rsidR="00E14759" w:rsidRPr="0033182C" w14:paraId="04BBBF0F" w14:textId="77777777" w:rsidTr="00A84083">
        <w:trPr>
          <w:ins w:id="971" w:author="Windows User" w:date="2019-09-19T04:16:00Z"/>
        </w:trPr>
        <w:tc>
          <w:tcPr>
            <w:tcW w:w="850" w:type="dxa"/>
          </w:tcPr>
          <w:p w14:paraId="14E2ECAC" w14:textId="77777777" w:rsidR="00E14759" w:rsidRPr="0033182C" w:rsidRDefault="00E14759" w:rsidP="00E14759">
            <w:pPr>
              <w:pStyle w:val="Default"/>
              <w:jc w:val="center"/>
              <w:rPr>
                <w:ins w:id="972" w:author="Windows User" w:date="2019-09-19T04:16:00Z"/>
                <w:b/>
                <w:color w:val="auto"/>
                <w:sz w:val="22"/>
                <w:szCs w:val="22"/>
              </w:rPr>
            </w:pPr>
            <w:ins w:id="973" w:author="Windows User" w:date="2019-09-19T04:16:00Z">
              <w:r w:rsidRPr="0033182C">
                <w:rPr>
                  <w:b/>
                  <w:color w:val="auto"/>
                  <w:sz w:val="22"/>
                  <w:szCs w:val="22"/>
                </w:rPr>
                <w:t>PM</w:t>
              </w:r>
            </w:ins>
          </w:p>
        </w:tc>
        <w:tc>
          <w:tcPr>
            <w:tcW w:w="988" w:type="dxa"/>
          </w:tcPr>
          <w:p w14:paraId="609E4611" w14:textId="77777777" w:rsidR="00E14759" w:rsidRPr="0033182C" w:rsidRDefault="00E14759" w:rsidP="00E14759">
            <w:pPr>
              <w:pStyle w:val="Default"/>
              <w:jc w:val="center"/>
              <w:rPr>
                <w:ins w:id="974" w:author="Windows User" w:date="2019-09-19T04:16:00Z"/>
                <w:color w:val="auto"/>
                <w:sz w:val="22"/>
                <w:szCs w:val="22"/>
              </w:rPr>
            </w:pPr>
            <w:ins w:id="975" w:author="Windows User" w:date="2019-09-19T04:16:00Z">
              <w:r w:rsidRPr="0033182C">
                <w:rPr>
                  <w:color w:val="auto"/>
                  <w:sz w:val="22"/>
                  <w:szCs w:val="22"/>
                </w:rPr>
                <w:t>NS</w:t>
              </w:r>
            </w:ins>
          </w:p>
        </w:tc>
        <w:tc>
          <w:tcPr>
            <w:tcW w:w="851" w:type="dxa"/>
          </w:tcPr>
          <w:p w14:paraId="32F2F43C" w14:textId="77777777" w:rsidR="00E14759" w:rsidRPr="0033182C" w:rsidRDefault="00E14759" w:rsidP="00E14759">
            <w:pPr>
              <w:pStyle w:val="Default"/>
              <w:jc w:val="center"/>
              <w:rPr>
                <w:ins w:id="976" w:author="Windows User" w:date="2019-09-19T04:16:00Z"/>
                <w:color w:val="auto"/>
                <w:sz w:val="22"/>
                <w:szCs w:val="22"/>
              </w:rPr>
            </w:pPr>
            <w:ins w:id="977" w:author="Windows User" w:date="2019-09-19T04:16:00Z">
              <w:r w:rsidRPr="0033182C">
                <w:rPr>
                  <w:color w:val="auto"/>
                  <w:sz w:val="22"/>
                  <w:szCs w:val="22"/>
                </w:rPr>
                <w:t>ZE</w:t>
              </w:r>
            </w:ins>
          </w:p>
        </w:tc>
        <w:tc>
          <w:tcPr>
            <w:tcW w:w="1134" w:type="dxa"/>
          </w:tcPr>
          <w:p w14:paraId="2D907784" w14:textId="77777777" w:rsidR="00E14759" w:rsidRPr="0033182C" w:rsidRDefault="00E14759" w:rsidP="00E14759">
            <w:pPr>
              <w:pStyle w:val="Default"/>
              <w:jc w:val="center"/>
              <w:rPr>
                <w:ins w:id="978" w:author="Windows User" w:date="2019-09-19T04:16:00Z"/>
                <w:color w:val="auto"/>
                <w:sz w:val="22"/>
                <w:szCs w:val="22"/>
              </w:rPr>
            </w:pPr>
            <w:ins w:id="979" w:author="Windows User" w:date="2019-09-19T04:16:00Z">
              <w:r w:rsidRPr="0033182C">
                <w:rPr>
                  <w:color w:val="auto"/>
                  <w:sz w:val="22"/>
                  <w:szCs w:val="22"/>
                </w:rPr>
                <w:t>PS</w:t>
              </w:r>
            </w:ins>
          </w:p>
        </w:tc>
        <w:tc>
          <w:tcPr>
            <w:tcW w:w="850" w:type="dxa"/>
          </w:tcPr>
          <w:p w14:paraId="1A45D501" w14:textId="77777777" w:rsidR="00E14759" w:rsidRPr="0033182C" w:rsidRDefault="00E14759" w:rsidP="00E14759">
            <w:pPr>
              <w:pStyle w:val="Default"/>
              <w:jc w:val="center"/>
              <w:rPr>
                <w:ins w:id="980" w:author="Windows User" w:date="2019-09-19T04:16:00Z"/>
                <w:color w:val="auto"/>
                <w:sz w:val="22"/>
                <w:szCs w:val="22"/>
              </w:rPr>
            </w:pPr>
            <w:ins w:id="981" w:author="Windows User" w:date="2019-09-19T04:16:00Z">
              <w:r w:rsidRPr="0033182C">
                <w:rPr>
                  <w:color w:val="auto"/>
                  <w:sz w:val="22"/>
                  <w:szCs w:val="22"/>
                </w:rPr>
                <w:t>PM</w:t>
              </w:r>
            </w:ins>
          </w:p>
        </w:tc>
        <w:tc>
          <w:tcPr>
            <w:tcW w:w="1134" w:type="dxa"/>
          </w:tcPr>
          <w:p w14:paraId="040936DF" w14:textId="77777777" w:rsidR="00E14759" w:rsidRPr="0033182C" w:rsidRDefault="00E14759" w:rsidP="00E14759">
            <w:pPr>
              <w:pStyle w:val="Default"/>
              <w:jc w:val="center"/>
              <w:rPr>
                <w:ins w:id="982" w:author="Windows User" w:date="2019-09-19T04:16:00Z"/>
                <w:color w:val="auto"/>
                <w:sz w:val="22"/>
                <w:szCs w:val="22"/>
              </w:rPr>
            </w:pPr>
            <w:ins w:id="983" w:author="Windows User" w:date="2019-09-19T04:16:00Z">
              <w:r w:rsidRPr="0033182C">
                <w:rPr>
                  <w:color w:val="auto"/>
                  <w:sz w:val="22"/>
                  <w:szCs w:val="22"/>
                </w:rPr>
                <w:t>PB</w:t>
              </w:r>
            </w:ins>
          </w:p>
        </w:tc>
        <w:tc>
          <w:tcPr>
            <w:tcW w:w="851" w:type="dxa"/>
          </w:tcPr>
          <w:p w14:paraId="708AC2A1" w14:textId="77777777" w:rsidR="00E14759" w:rsidRPr="0033182C" w:rsidRDefault="00E14759" w:rsidP="00E14759">
            <w:pPr>
              <w:pStyle w:val="Default"/>
              <w:jc w:val="center"/>
              <w:rPr>
                <w:ins w:id="984" w:author="Windows User" w:date="2019-09-19T04:16:00Z"/>
                <w:color w:val="auto"/>
                <w:sz w:val="22"/>
                <w:szCs w:val="22"/>
              </w:rPr>
            </w:pPr>
            <w:ins w:id="985" w:author="Windows User" w:date="2019-09-19T04:16:00Z">
              <w:r w:rsidRPr="0033182C">
                <w:rPr>
                  <w:color w:val="auto"/>
                  <w:sz w:val="22"/>
                  <w:szCs w:val="22"/>
                </w:rPr>
                <w:t>PB</w:t>
              </w:r>
            </w:ins>
          </w:p>
        </w:tc>
        <w:tc>
          <w:tcPr>
            <w:tcW w:w="1134" w:type="dxa"/>
          </w:tcPr>
          <w:p w14:paraId="16598E7B" w14:textId="77777777" w:rsidR="00E14759" w:rsidRPr="0033182C" w:rsidRDefault="00E14759" w:rsidP="00E14759">
            <w:pPr>
              <w:pStyle w:val="Default"/>
              <w:jc w:val="center"/>
              <w:rPr>
                <w:ins w:id="986" w:author="Windows User" w:date="2019-09-19T04:16:00Z"/>
                <w:color w:val="auto"/>
                <w:sz w:val="22"/>
                <w:szCs w:val="22"/>
              </w:rPr>
            </w:pPr>
            <w:ins w:id="987" w:author="Windows User" w:date="2019-09-19T04:16:00Z">
              <w:r w:rsidRPr="0033182C">
                <w:rPr>
                  <w:color w:val="auto"/>
                  <w:sz w:val="22"/>
                  <w:szCs w:val="22"/>
                </w:rPr>
                <w:t>PB</w:t>
              </w:r>
            </w:ins>
          </w:p>
        </w:tc>
      </w:tr>
      <w:tr w:rsidR="00E14759" w:rsidRPr="0033182C" w14:paraId="0640EBCE" w14:textId="77777777" w:rsidTr="00A84083">
        <w:trPr>
          <w:ins w:id="988" w:author="Windows User" w:date="2019-09-19T04:16:00Z"/>
        </w:trPr>
        <w:tc>
          <w:tcPr>
            <w:tcW w:w="850" w:type="dxa"/>
          </w:tcPr>
          <w:p w14:paraId="319D42AB" w14:textId="77777777" w:rsidR="00E14759" w:rsidRPr="0033182C" w:rsidRDefault="00E14759" w:rsidP="00E14759">
            <w:pPr>
              <w:pStyle w:val="Default"/>
              <w:jc w:val="center"/>
              <w:rPr>
                <w:ins w:id="989" w:author="Windows User" w:date="2019-09-19T04:16:00Z"/>
                <w:b/>
                <w:color w:val="auto"/>
                <w:sz w:val="22"/>
                <w:szCs w:val="22"/>
              </w:rPr>
            </w:pPr>
            <w:ins w:id="990" w:author="Windows User" w:date="2019-09-19T04:16:00Z">
              <w:r w:rsidRPr="0033182C">
                <w:rPr>
                  <w:b/>
                  <w:color w:val="auto"/>
                  <w:sz w:val="22"/>
                  <w:szCs w:val="22"/>
                </w:rPr>
                <w:t>PB</w:t>
              </w:r>
            </w:ins>
          </w:p>
        </w:tc>
        <w:tc>
          <w:tcPr>
            <w:tcW w:w="988" w:type="dxa"/>
          </w:tcPr>
          <w:p w14:paraId="79137801" w14:textId="77777777" w:rsidR="00E14759" w:rsidRPr="0033182C" w:rsidRDefault="00E14759" w:rsidP="00E14759">
            <w:pPr>
              <w:pStyle w:val="Default"/>
              <w:jc w:val="center"/>
              <w:rPr>
                <w:ins w:id="991" w:author="Windows User" w:date="2019-09-19T04:16:00Z"/>
                <w:color w:val="auto"/>
                <w:sz w:val="22"/>
                <w:szCs w:val="22"/>
              </w:rPr>
            </w:pPr>
            <w:ins w:id="992" w:author="Windows User" w:date="2019-09-19T04:16:00Z">
              <w:r w:rsidRPr="0033182C">
                <w:rPr>
                  <w:color w:val="auto"/>
                  <w:sz w:val="22"/>
                  <w:szCs w:val="22"/>
                </w:rPr>
                <w:t>ZE</w:t>
              </w:r>
            </w:ins>
          </w:p>
        </w:tc>
        <w:tc>
          <w:tcPr>
            <w:tcW w:w="851" w:type="dxa"/>
          </w:tcPr>
          <w:p w14:paraId="7AEFAF0D" w14:textId="77777777" w:rsidR="00E14759" w:rsidRPr="0033182C" w:rsidRDefault="00E14759" w:rsidP="00E14759">
            <w:pPr>
              <w:pStyle w:val="Default"/>
              <w:jc w:val="center"/>
              <w:rPr>
                <w:ins w:id="993" w:author="Windows User" w:date="2019-09-19T04:16:00Z"/>
                <w:color w:val="auto"/>
                <w:sz w:val="22"/>
                <w:szCs w:val="22"/>
              </w:rPr>
            </w:pPr>
            <w:ins w:id="994" w:author="Windows User" w:date="2019-09-19T04:16:00Z">
              <w:r w:rsidRPr="0033182C">
                <w:rPr>
                  <w:color w:val="auto"/>
                  <w:sz w:val="22"/>
                  <w:szCs w:val="22"/>
                </w:rPr>
                <w:t>PS</w:t>
              </w:r>
            </w:ins>
          </w:p>
        </w:tc>
        <w:tc>
          <w:tcPr>
            <w:tcW w:w="1134" w:type="dxa"/>
          </w:tcPr>
          <w:p w14:paraId="581B8D1E" w14:textId="77777777" w:rsidR="00E14759" w:rsidRPr="0033182C" w:rsidRDefault="00E14759" w:rsidP="00E14759">
            <w:pPr>
              <w:pStyle w:val="Default"/>
              <w:jc w:val="center"/>
              <w:rPr>
                <w:ins w:id="995" w:author="Windows User" w:date="2019-09-19T04:16:00Z"/>
                <w:color w:val="auto"/>
                <w:sz w:val="22"/>
                <w:szCs w:val="22"/>
              </w:rPr>
            </w:pPr>
            <w:ins w:id="996" w:author="Windows User" w:date="2019-09-19T04:16:00Z">
              <w:r w:rsidRPr="0033182C">
                <w:rPr>
                  <w:color w:val="auto"/>
                  <w:sz w:val="22"/>
                  <w:szCs w:val="22"/>
                </w:rPr>
                <w:t>PM</w:t>
              </w:r>
            </w:ins>
          </w:p>
        </w:tc>
        <w:tc>
          <w:tcPr>
            <w:tcW w:w="850" w:type="dxa"/>
          </w:tcPr>
          <w:p w14:paraId="34019A6E" w14:textId="77777777" w:rsidR="00E14759" w:rsidRPr="0033182C" w:rsidRDefault="00E14759" w:rsidP="00E14759">
            <w:pPr>
              <w:pStyle w:val="Default"/>
              <w:jc w:val="center"/>
              <w:rPr>
                <w:ins w:id="997" w:author="Windows User" w:date="2019-09-19T04:16:00Z"/>
                <w:color w:val="auto"/>
                <w:sz w:val="22"/>
                <w:szCs w:val="22"/>
              </w:rPr>
            </w:pPr>
            <w:ins w:id="998" w:author="Windows User" w:date="2019-09-19T04:16:00Z">
              <w:r w:rsidRPr="0033182C">
                <w:rPr>
                  <w:color w:val="auto"/>
                  <w:sz w:val="22"/>
                  <w:szCs w:val="22"/>
                </w:rPr>
                <w:t>PB</w:t>
              </w:r>
            </w:ins>
          </w:p>
        </w:tc>
        <w:tc>
          <w:tcPr>
            <w:tcW w:w="1134" w:type="dxa"/>
          </w:tcPr>
          <w:p w14:paraId="3C8E4255" w14:textId="77777777" w:rsidR="00E14759" w:rsidRPr="0033182C" w:rsidRDefault="00E14759" w:rsidP="00E14759">
            <w:pPr>
              <w:pStyle w:val="Default"/>
              <w:jc w:val="center"/>
              <w:rPr>
                <w:ins w:id="999" w:author="Windows User" w:date="2019-09-19T04:16:00Z"/>
                <w:color w:val="auto"/>
                <w:sz w:val="22"/>
                <w:szCs w:val="22"/>
              </w:rPr>
            </w:pPr>
            <w:ins w:id="1000" w:author="Windows User" w:date="2019-09-19T04:16:00Z">
              <w:r w:rsidRPr="0033182C">
                <w:rPr>
                  <w:color w:val="auto"/>
                  <w:sz w:val="22"/>
                  <w:szCs w:val="22"/>
                </w:rPr>
                <w:t>PB</w:t>
              </w:r>
            </w:ins>
          </w:p>
        </w:tc>
        <w:tc>
          <w:tcPr>
            <w:tcW w:w="851" w:type="dxa"/>
          </w:tcPr>
          <w:p w14:paraId="38937E96" w14:textId="77777777" w:rsidR="00E14759" w:rsidRPr="0033182C" w:rsidRDefault="00E14759" w:rsidP="00E14759">
            <w:pPr>
              <w:pStyle w:val="Default"/>
              <w:jc w:val="center"/>
              <w:rPr>
                <w:ins w:id="1001" w:author="Windows User" w:date="2019-09-19T04:16:00Z"/>
                <w:color w:val="auto"/>
                <w:sz w:val="22"/>
                <w:szCs w:val="22"/>
              </w:rPr>
            </w:pPr>
            <w:ins w:id="1002" w:author="Windows User" w:date="2019-09-19T04:16:00Z">
              <w:r w:rsidRPr="0033182C">
                <w:rPr>
                  <w:color w:val="auto"/>
                  <w:sz w:val="22"/>
                  <w:szCs w:val="22"/>
                </w:rPr>
                <w:t>PB</w:t>
              </w:r>
            </w:ins>
          </w:p>
        </w:tc>
        <w:tc>
          <w:tcPr>
            <w:tcW w:w="1134" w:type="dxa"/>
          </w:tcPr>
          <w:p w14:paraId="0D6C13D1" w14:textId="77777777" w:rsidR="00E14759" w:rsidRPr="0033182C" w:rsidRDefault="00E14759" w:rsidP="00E14759">
            <w:pPr>
              <w:pStyle w:val="Default"/>
              <w:jc w:val="center"/>
              <w:rPr>
                <w:ins w:id="1003" w:author="Windows User" w:date="2019-09-19T04:16:00Z"/>
                <w:color w:val="auto"/>
                <w:sz w:val="22"/>
                <w:szCs w:val="22"/>
              </w:rPr>
            </w:pPr>
            <w:ins w:id="1004" w:author="Windows User" w:date="2019-09-19T04:16:00Z">
              <w:r w:rsidRPr="0033182C">
                <w:rPr>
                  <w:color w:val="auto"/>
                  <w:sz w:val="22"/>
                  <w:szCs w:val="22"/>
                </w:rPr>
                <w:t>PB</w:t>
              </w:r>
            </w:ins>
          </w:p>
        </w:tc>
      </w:tr>
    </w:tbl>
    <w:p w14:paraId="03A2FE21" w14:textId="77777777" w:rsidR="00E14759" w:rsidRPr="0033182C" w:rsidRDefault="00E14759" w:rsidP="00E14759">
      <w:pPr>
        <w:pStyle w:val="Default"/>
        <w:spacing w:line="360" w:lineRule="auto"/>
        <w:ind w:firstLine="426"/>
        <w:jc w:val="both"/>
        <w:rPr>
          <w:ins w:id="1005" w:author="Windows User" w:date="2019-09-19T04:16:00Z"/>
          <w:color w:val="auto"/>
        </w:rPr>
      </w:pPr>
    </w:p>
    <w:p w14:paraId="40A4CFFD" w14:textId="1C6D4D51" w:rsidR="00E14759" w:rsidRPr="0033182C" w:rsidRDefault="00E14759">
      <w:pPr>
        <w:pStyle w:val="ListParagraph"/>
        <w:numPr>
          <w:ilvl w:val="0"/>
          <w:numId w:val="35"/>
        </w:numPr>
        <w:spacing w:after="0"/>
        <w:ind w:left="426"/>
        <w:jc w:val="left"/>
        <w:rPr>
          <w:ins w:id="1006" w:author="Windows User" w:date="2019-09-19T04:16:00Z"/>
          <w:rFonts w:cs="Times New Roman"/>
          <w:szCs w:val="24"/>
          <w:rPrChange w:id="1007" w:author="Windows User" w:date="2019-09-27T20:27:00Z">
            <w:rPr>
              <w:ins w:id="1008" w:author="Windows User" w:date="2019-09-19T04:16:00Z"/>
            </w:rPr>
          </w:rPrChange>
        </w:rPr>
        <w:pPrChange w:id="1009" w:author="Windows User" w:date="2019-09-27T20:27:00Z">
          <w:pPr>
            <w:pStyle w:val="ListParagraph"/>
            <w:numPr>
              <w:numId w:val="35"/>
            </w:numPr>
            <w:ind w:left="426" w:hanging="360"/>
          </w:pPr>
        </w:pPrChange>
      </w:pPr>
      <w:ins w:id="1010" w:author="Windows User" w:date="2019-09-19T04:16:00Z">
        <w:r w:rsidRPr="0033182C">
          <w:rPr>
            <w:rFonts w:cs="Times New Roman"/>
            <w:szCs w:val="24"/>
          </w:rPr>
          <w:t>Defuzzifikasi</w:t>
        </w:r>
      </w:ins>
    </w:p>
    <w:p w14:paraId="0DCC04D7" w14:textId="03BEC6DC" w:rsidR="00E14759" w:rsidRPr="0033182C" w:rsidRDefault="00E14759" w:rsidP="00986DDD">
      <w:pPr>
        <w:spacing w:after="0"/>
        <w:ind w:left="66" w:firstLine="360"/>
        <w:rPr>
          <w:ins w:id="1011" w:author="Windows User" w:date="2019-09-19T04:16:00Z"/>
          <w:rFonts w:eastAsia="Times New Roman" w:cs="Times New Roman"/>
          <w:szCs w:val="24"/>
        </w:rPr>
      </w:pPr>
      <w:ins w:id="1012" w:author="Windows User" w:date="2019-09-19T04:16:00Z">
        <w:r w:rsidRPr="0033182C">
          <w:rPr>
            <w:rFonts w:eastAsia="Times New Roman" w:cs="Times New Roman"/>
            <w:szCs w:val="24"/>
          </w:rPr>
          <w:t xml:space="preserve">Defuzzifikasi adalah suatu himpunan </w:t>
        </w:r>
      </w:ins>
      <w:r w:rsidR="00886455" w:rsidRPr="0033182C">
        <w:rPr>
          <w:rFonts w:eastAsia="Times New Roman" w:cs="Times New Roman"/>
          <w:i/>
          <w:szCs w:val="24"/>
        </w:rPr>
        <w:t>Fuzyy</w:t>
      </w:r>
      <w:ins w:id="1013" w:author="Windows User" w:date="2019-09-19T04:16:00Z">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ins>
      <w:r w:rsidR="00886455" w:rsidRPr="0033182C">
        <w:rPr>
          <w:rFonts w:eastAsia="Times New Roman" w:cs="Times New Roman"/>
          <w:i/>
          <w:szCs w:val="24"/>
        </w:rPr>
        <w:t>Fuzyy</w:t>
      </w:r>
      <w:ins w:id="1014" w:author="Windows User" w:date="2019-09-19T04:16:00Z">
        <w:r w:rsidRPr="0033182C">
          <w:rPr>
            <w:rFonts w:eastAsia="Times New Roman" w:cs="Times New Roman"/>
            <w:szCs w:val="24"/>
          </w:rPr>
          <w:t xml:space="preserve"> tersebut, sehingga jika diberikan suatu himpunan </w:t>
        </w:r>
      </w:ins>
      <w:r w:rsidR="00886455" w:rsidRPr="0033182C">
        <w:rPr>
          <w:rFonts w:eastAsia="Times New Roman" w:cs="Times New Roman"/>
          <w:i/>
          <w:szCs w:val="24"/>
        </w:rPr>
        <w:t>Fuzyy</w:t>
      </w:r>
      <w:ins w:id="1015" w:author="Windows User" w:date="2019-09-19T04:16:00Z">
        <w:r w:rsidRPr="0033182C">
          <w:rPr>
            <w:rFonts w:eastAsia="Times New Roman" w:cs="Times New Roman"/>
            <w:szCs w:val="24"/>
          </w:rPr>
          <w:t xml:space="preserve"> dalam range tertentu, maka harus dapat diambil suatu nilai crisp tertentu sebagai keluarannya.</w:t>
        </w:r>
      </w:ins>
    </w:p>
    <w:p w14:paraId="5E30B310" w14:textId="457E7003" w:rsidR="00E14759" w:rsidRPr="0033182C" w:rsidRDefault="00E14759">
      <w:pPr>
        <w:tabs>
          <w:tab w:val="left" w:leader="dot" w:pos="7513"/>
        </w:tabs>
        <w:ind w:left="709"/>
        <w:rPr>
          <w:ins w:id="1016" w:author="Windows User" w:date="2019-09-19T00:45:00Z"/>
          <w:rFonts w:eastAsiaTheme="minorEastAsia" w:cs="Times New Roman"/>
          <w:szCs w:val="24"/>
          <w:lang w:val="id-ID"/>
          <w:rPrChange w:id="1017" w:author="Windows User" w:date="2019-09-19T04:16:00Z">
            <w:rPr>
              <w:ins w:id="1018" w:author="Windows User" w:date="2019-09-19T00:45:00Z"/>
            </w:rPr>
          </w:rPrChange>
        </w:rPr>
        <w:pPrChange w:id="1019" w:author="Windows User" w:date="2019-09-19T04:16:00Z">
          <w:pPr>
            <w:spacing w:after="160" w:line="259" w:lineRule="auto"/>
            <w:jc w:val="left"/>
          </w:pPr>
        </w:pPrChange>
      </w:pPr>
      <m:oMath>
        <m:r>
          <w:ins w:id="1020" w:author="Windows User" w:date="2019-09-19T04:16:00Z">
            <w:rPr>
              <w:rFonts w:ascii="Cambria Math" w:hAnsi="Cambria Math" w:cs="Times New Roman"/>
              <w:szCs w:val="24"/>
            </w:rPr>
            <m:t>Z</m:t>
          </w:ins>
        </m:r>
        <m:r>
          <w:ins w:id="1021" w:author="Windows User" w:date="2019-09-19T04:16:00Z">
            <m:rPr>
              <m:sty m:val="p"/>
            </m:rPr>
            <w:rPr>
              <w:rFonts w:ascii="Cambria Math" w:hAnsi="Cambria Math" w:cs="Times New Roman"/>
              <w:szCs w:val="24"/>
            </w:rPr>
            <m:t>=</m:t>
          </w:ins>
        </m:r>
        <m:f>
          <m:fPr>
            <m:ctrlPr>
              <w:ins w:id="1022" w:author="Windows User" w:date="2019-09-19T04:16:00Z">
                <w:rPr>
                  <w:rFonts w:ascii="Cambria Math" w:hAnsi="Cambria Math" w:cs="Times New Roman"/>
                  <w:szCs w:val="24"/>
                </w:rPr>
              </w:ins>
            </m:ctrlPr>
          </m:fPr>
          <m:num>
            <m:sSub>
              <m:sSubPr>
                <m:ctrlPr>
                  <w:ins w:id="1023" w:author="Windows User" w:date="2019-09-19T04:16:00Z">
                    <w:rPr>
                      <w:rFonts w:ascii="Cambria Math" w:hAnsi="Cambria Math" w:cs="Times New Roman"/>
                      <w:i/>
                      <w:szCs w:val="24"/>
                    </w:rPr>
                  </w:ins>
                </m:ctrlPr>
              </m:sSubPr>
              <m:e/>
              <m:sub>
                <m:r>
                  <w:ins w:id="1024" w:author="Windows User" w:date="2019-09-19T04:16:00Z">
                    <w:rPr>
                      <w:rFonts w:ascii="Cambria Math" w:hAnsi="Cambria Math" w:cs="Times New Roman"/>
                      <w:szCs w:val="24"/>
                    </w:rPr>
                    <m:t xml:space="preserve"> </m:t>
                  </w:ins>
                </m:r>
                <m:sSub>
                  <m:sSubPr>
                    <m:ctrlPr>
                      <w:ins w:id="1025" w:author="Windows User" w:date="2019-09-19T04:16:00Z">
                        <w:rPr>
                          <w:rFonts w:ascii="Cambria Math" w:hAnsi="Cambria Math" w:cs="Times New Roman"/>
                          <w:i/>
                          <w:szCs w:val="24"/>
                        </w:rPr>
                      </w:ins>
                    </m:ctrlPr>
                  </m:sSubPr>
                  <m:e>
                    <m:r>
                      <w:ins w:id="1026" w:author="Windows User" w:date="2019-09-19T04:16:00Z">
                        <w:rPr>
                          <w:rFonts w:ascii="Cambria Math" w:hAnsi="Cambria Math" w:cs="Times New Roman"/>
                          <w:szCs w:val="24"/>
                        </w:rPr>
                        <m:t>(a</m:t>
                      </w:ins>
                    </m:r>
                  </m:e>
                  <m:sub>
                    <m:r>
                      <w:ins w:id="1027" w:author="Windows User" w:date="2019-09-19T04:16:00Z">
                        <w:rPr>
                          <w:rFonts w:ascii="Cambria Math" w:hAnsi="Cambria Math" w:cs="Times New Roman"/>
                          <w:szCs w:val="24"/>
                        </w:rPr>
                        <m:t>pred1 .  z1)+</m:t>
                      </w:ins>
                    </m:r>
                  </m:sub>
                </m:sSub>
                <m:sSub>
                  <m:sSubPr>
                    <m:ctrlPr>
                      <w:ins w:id="1028" w:author="Windows User" w:date="2019-09-19T04:16:00Z">
                        <w:rPr>
                          <w:rFonts w:ascii="Cambria Math" w:hAnsi="Cambria Math" w:cs="Times New Roman"/>
                          <w:i/>
                          <w:szCs w:val="24"/>
                        </w:rPr>
                      </w:ins>
                    </m:ctrlPr>
                  </m:sSubPr>
                  <m:e>
                    <m:r>
                      <w:ins w:id="1029" w:author="Windows User" w:date="2019-09-19T04:16:00Z">
                        <w:rPr>
                          <w:rFonts w:ascii="Cambria Math" w:hAnsi="Cambria Math" w:cs="Times New Roman"/>
                          <w:szCs w:val="24"/>
                        </w:rPr>
                        <m:t>(a</m:t>
                      </w:ins>
                    </m:r>
                  </m:e>
                  <m:sub>
                    <m:r>
                      <w:ins w:id="1030" w:author="Windows User" w:date="2019-09-19T04:16:00Z">
                        <w:rPr>
                          <w:rFonts w:ascii="Cambria Math" w:hAnsi="Cambria Math" w:cs="Times New Roman"/>
                          <w:szCs w:val="24"/>
                        </w:rPr>
                        <m:t>pred2 .  z2)+…+</m:t>
                      </w:ins>
                    </m:r>
                  </m:sub>
                </m:sSub>
                <m:sSub>
                  <m:sSubPr>
                    <m:ctrlPr>
                      <w:ins w:id="1031" w:author="Windows User" w:date="2019-09-19T04:16:00Z">
                        <w:rPr>
                          <w:rFonts w:ascii="Cambria Math" w:hAnsi="Cambria Math" w:cs="Times New Roman"/>
                          <w:i/>
                          <w:szCs w:val="24"/>
                        </w:rPr>
                      </w:ins>
                    </m:ctrlPr>
                  </m:sSubPr>
                  <m:e>
                    <m:r>
                      <w:ins w:id="1032" w:author="Windows User" w:date="2019-09-19T04:16:00Z">
                        <w:rPr>
                          <w:rFonts w:ascii="Cambria Math" w:hAnsi="Cambria Math" w:cs="Times New Roman"/>
                          <w:szCs w:val="24"/>
                        </w:rPr>
                        <m:t>(a</m:t>
                      </w:ins>
                    </m:r>
                  </m:e>
                  <m:sub>
                    <m:r>
                      <w:ins w:id="1033" w:author="Windows User" w:date="2019-09-19T04:16:00Z">
                        <w:rPr>
                          <w:rFonts w:ascii="Cambria Math" w:hAnsi="Cambria Math" w:cs="Times New Roman"/>
                          <w:szCs w:val="24"/>
                        </w:rPr>
                        <m:t>pred .  zi)</m:t>
                      </w:ins>
                    </m:r>
                  </m:sub>
                </m:sSub>
              </m:sub>
            </m:sSub>
          </m:num>
          <m:den>
            <m:sSub>
              <m:sSubPr>
                <m:ctrlPr>
                  <w:ins w:id="1034" w:author="Windows User" w:date="2019-09-19T04:16:00Z">
                    <w:rPr>
                      <w:rFonts w:ascii="Cambria Math" w:hAnsi="Cambria Math" w:cs="Times New Roman"/>
                      <w:i/>
                      <w:szCs w:val="24"/>
                    </w:rPr>
                  </w:ins>
                </m:ctrlPr>
              </m:sSubPr>
              <m:e>
                <m:r>
                  <w:ins w:id="1035" w:author="Windows User" w:date="2019-09-19T04:16:00Z">
                    <w:rPr>
                      <w:rFonts w:ascii="Cambria Math" w:hAnsi="Cambria Math" w:cs="Times New Roman"/>
                      <w:szCs w:val="24"/>
                    </w:rPr>
                    <m:t>a</m:t>
                  </w:ins>
                </m:r>
              </m:e>
              <m:sub>
                <m:r>
                  <w:ins w:id="1036" w:author="Windows User" w:date="2019-09-19T04:16:00Z">
                    <w:rPr>
                      <w:rFonts w:ascii="Cambria Math" w:hAnsi="Cambria Math" w:cs="Times New Roman"/>
                      <w:szCs w:val="24"/>
                    </w:rPr>
                    <m:t>pred1+</m:t>
                  </w:ins>
                </m:r>
              </m:sub>
            </m:sSub>
            <m:sSub>
              <m:sSubPr>
                <m:ctrlPr>
                  <w:ins w:id="1037" w:author="Windows User" w:date="2019-09-19T04:16:00Z">
                    <w:rPr>
                      <w:rFonts w:ascii="Cambria Math" w:hAnsi="Cambria Math" w:cs="Times New Roman"/>
                      <w:i/>
                      <w:szCs w:val="24"/>
                    </w:rPr>
                  </w:ins>
                </m:ctrlPr>
              </m:sSubPr>
              <m:e>
                <m:r>
                  <w:ins w:id="1038" w:author="Windows User" w:date="2019-09-19T04:16:00Z">
                    <w:rPr>
                      <w:rFonts w:ascii="Cambria Math" w:hAnsi="Cambria Math" w:cs="Times New Roman"/>
                      <w:szCs w:val="24"/>
                    </w:rPr>
                    <m:t>a</m:t>
                  </w:ins>
                </m:r>
              </m:e>
              <m:sub>
                <m:r>
                  <w:ins w:id="1039" w:author="Windows User" w:date="2019-09-19T04:16:00Z">
                    <w:rPr>
                      <w:rFonts w:ascii="Cambria Math" w:hAnsi="Cambria Math" w:cs="Times New Roman"/>
                      <w:szCs w:val="24"/>
                    </w:rPr>
                    <m:t>pred1+</m:t>
                  </w:ins>
                </m:r>
              </m:sub>
            </m:sSub>
            <m:sSub>
              <m:sSubPr>
                <m:ctrlPr>
                  <w:ins w:id="1040" w:author="Windows User" w:date="2019-09-19T04:16:00Z">
                    <w:rPr>
                      <w:rFonts w:ascii="Cambria Math" w:hAnsi="Cambria Math" w:cs="Times New Roman"/>
                      <w:i/>
                      <w:szCs w:val="24"/>
                    </w:rPr>
                  </w:ins>
                </m:ctrlPr>
              </m:sSubPr>
              <m:e>
                <m:r>
                  <w:ins w:id="1041" w:author="Windows User" w:date="2019-09-19T04:16:00Z">
                    <w:rPr>
                      <w:rFonts w:ascii="Cambria Math" w:hAnsi="Cambria Math" w:cs="Times New Roman"/>
                      <w:szCs w:val="24"/>
                    </w:rPr>
                    <m:t>….+a</m:t>
                  </w:ins>
                </m:r>
              </m:e>
              <m:sub>
                <m:r>
                  <w:ins w:id="1042" w:author="Windows User" w:date="2019-09-19T04:16:00Z">
                    <w:rPr>
                      <w:rFonts w:ascii="Cambria Math" w:hAnsi="Cambria Math" w:cs="Times New Roman"/>
                      <w:szCs w:val="24"/>
                    </w:rPr>
                    <m:t>predi</m:t>
                  </w:ins>
                </m:r>
              </m:sub>
            </m:sSub>
          </m:den>
        </m:f>
      </m:oMath>
      <w:r w:rsidR="008357B5" w:rsidRPr="0033182C">
        <w:rPr>
          <w:rFonts w:eastAsiaTheme="minorEastAsia" w:cs="Times New Roman"/>
          <w:szCs w:val="24"/>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7</w:t>
      </w:r>
      <w:r w:rsidR="008357B5" w:rsidRPr="0033182C">
        <w:rPr>
          <w:rFonts w:cs="Times New Roman"/>
          <w:lang w:val="en-ID"/>
        </w:rPr>
        <w:t>)</w:t>
      </w:r>
    </w:p>
    <w:p w14:paraId="7CC4F99C" w14:textId="439140CC" w:rsidR="00E86F10" w:rsidRPr="0033182C" w:rsidRDefault="00E86F10" w:rsidP="00E86F10">
      <w:pPr>
        <w:pStyle w:val="Heading3"/>
        <w:rPr>
          <w:ins w:id="1043" w:author="ACER" w:date="2019-09-28T08:54:00Z"/>
          <w:rFonts w:cs="Times New Roman"/>
          <w:lang w:val="id-ID"/>
        </w:rPr>
      </w:pPr>
      <w:bookmarkStart w:id="1044" w:name="_Toc23880351"/>
      <w:ins w:id="1045" w:author="ACER" w:date="2019-09-28T08:54:00Z">
        <w:r w:rsidRPr="0033182C">
          <w:rPr>
            <w:rFonts w:cs="Times New Roman"/>
            <w:lang w:val="id-ID"/>
          </w:rPr>
          <w:t xml:space="preserve">Implementasi </w:t>
        </w:r>
      </w:ins>
      <w:r w:rsidR="00240AAC" w:rsidRPr="0033182C">
        <w:rPr>
          <w:rFonts w:cs="Times New Roman"/>
          <w:i/>
          <w:lang w:val="id-ID"/>
        </w:rPr>
        <w:t>Solar</w:t>
      </w:r>
      <w:ins w:id="1046" w:author="ACER" w:date="2019-09-28T08:54:00Z">
        <w:r w:rsidR="00986DDD" w:rsidRPr="0033182C">
          <w:rPr>
            <w:rFonts w:cs="Times New Roman"/>
            <w:lang w:val="id-ID"/>
          </w:rPr>
          <w:t xml:space="preserve"> </w:t>
        </w:r>
      </w:ins>
      <w:r w:rsidR="00240AAC" w:rsidRPr="0033182C">
        <w:rPr>
          <w:rFonts w:cs="Times New Roman"/>
          <w:i/>
          <w:lang w:val="id-ID"/>
        </w:rPr>
        <w:t>Tracker</w:t>
      </w:r>
      <w:ins w:id="1047" w:author="ACER" w:date="2019-09-28T08:54:00Z">
        <w:r w:rsidR="00986DDD" w:rsidRPr="0033182C">
          <w:rPr>
            <w:rFonts w:cs="Times New Roman"/>
            <w:lang w:val="id-ID"/>
          </w:rPr>
          <w:t xml:space="preserve"> Tanpa Metode </w:t>
        </w:r>
      </w:ins>
      <w:r w:rsidR="00886455" w:rsidRPr="0033182C">
        <w:rPr>
          <w:rFonts w:cs="Times New Roman"/>
          <w:i/>
          <w:lang w:val="id-ID"/>
        </w:rPr>
        <w:t>Fuzyy</w:t>
      </w:r>
      <w:bookmarkEnd w:id="1044"/>
    </w:p>
    <w:p w14:paraId="35BD7FFD" w14:textId="69AA2552" w:rsidR="00E86F10" w:rsidRPr="0033182C" w:rsidRDefault="00E86F10" w:rsidP="00986DDD">
      <w:pPr>
        <w:ind w:firstLine="357"/>
        <w:rPr>
          <w:ins w:id="1048" w:author="ACER" w:date="2019-09-28T09:07:00Z"/>
          <w:rFonts w:cs="Times New Roman"/>
          <w:szCs w:val="24"/>
        </w:rPr>
      </w:pPr>
      <w:ins w:id="1049" w:author="ACER" w:date="2019-09-28T08:54:00Z">
        <w:r w:rsidRPr="0033182C">
          <w:rPr>
            <w:rFonts w:cs="Times New Roman"/>
            <w:rPrChange w:id="1050" w:author="ACER" w:date="2019-09-28T08:56:00Z">
              <w:rPr>
                <w:rFonts w:ascii="Arial" w:hAnsi="Arial" w:cs="Arial"/>
                <w:color w:val="000000"/>
                <w:sz w:val="22"/>
              </w:rPr>
            </w:rPrChange>
          </w:rPr>
          <w:t xml:space="preserve">Dua pasang </w:t>
        </w:r>
      </w:ins>
      <w:r w:rsidR="0039244B" w:rsidRPr="0033182C">
        <w:rPr>
          <w:rFonts w:cs="Times New Roman"/>
        </w:rPr>
        <w:t>LDR</w:t>
      </w:r>
      <w:ins w:id="1051" w:author="ACER" w:date="2019-09-28T08:54:00Z">
        <w:r w:rsidRPr="0033182C">
          <w:rPr>
            <w:rFonts w:cs="Times New Roman"/>
            <w:rPrChange w:id="1052" w:author="ACER" w:date="2019-09-28T08:56:00Z">
              <w:rPr>
                <w:rFonts w:ascii="Arial" w:hAnsi="Arial" w:cs="Arial"/>
                <w:color w:val="000000"/>
                <w:sz w:val="22"/>
              </w:rPr>
            </w:rPrChange>
          </w:rPr>
          <w:t xml:space="preserve"> yang digunakan sebagai sensor di</w:t>
        </w:r>
      </w:ins>
      <w:r w:rsidR="0039244B" w:rsidRPr="0033182C">
        <w:rPr>
          <w:rFonts w:cs="Times New Roman"/>
        </w:rPr>
        <w:t>gunakan</w:t>
      </w:r>
      <w:ins w:id="1053" w:author="ACER" w:date="2019-09-28T08:54:00Z">
        <w:r w:rsidRPr="0033182C">
          <w:rPr>
            <w:rFonts w:cs="Times New Roman"/>
            <w:rPrChange w:id="1054" w:author="ACER" w:date="2019-09-28T08:56:00Z">
              <w:rPr>
                <w:rFonts w:ascii="Arial" w:hAnsi="Arial" w:cs="Arial"/>
                <w:color w:val="000000"/>
                <w:sz w:val="22"/>
              </w:rPr>
            </w:rPrChange>
          </w:rPr>
          <w:t xml:space="preserve"> sebagai</w:t>
        </w:r>
      </w:ins>
      <w:r w:rsidR="0039244B" w:rsidRPr="0033182C">
        <w:rPr>
          <w:rFonts w:cs="Times New Roman"/>
        </w:rPr>
        <w:t xml:space="preserve"> </w:t>
      </w:r>
      <w:ins w:id="1055" w:author="ACER" w:date="2019-09-28T08:54:00Z">
        <w:r w:rsidR="0039244B" w:rsidRPr="0033182C">
          <w:rPr>
            <w:rFonts w:cs="Times New Roman"/>
            <w:rPrChange w:id="1056" w:author="ACER" w:date="2019-09-28T08:56:00Z">
              <w:rPr>
                <w:rFonts w:ascii="Arial" w:hAnsi="Arial" w:cs="Arial"/>
                <w:color w:val="000000"/>
                <w:sz w:val="22"/>
              </w:rPr>
            </w:rPrChange>
          </w:rPr>
          <w:t xml:space="preserve">acuan </w:t>
        </w:r>
        <w:r w:rsidRPr="0033182C">
          <w:rPr>
            <w:rFonts w:cs="Times New Roman"/>
            <w:rPrChange w:id="1057" w:author="ACER" w:date="2019-09-28T08:56:00Z">
              <w:rPr>
                <w:rFonts w:ascii="Arial" w:hAnsi="Arial" w:cs="Arial"/>
                <w:color w:val="000000"/>
                <w:sz w:val="22"/>
              </w:rPr>
            </w:rPrChange>
          </w:rPr>
          <w:t xml:space="preserve">penentu arah pergerakan </w:t>
        </w:r>
      </w:ins>
      <w:r w:rsidR="00240AAC" w:rsidRPr="0033182C">
        <w:rPr>
          <w:rFonts w:cs="Times New Roman"/>
          <w:i/>
        </w:rPr>
        <w:t>solar</w:t>
      </w:r>
      <w:ins w:id="1058" w:author="ACER" w:date="2019-09-28T08:54:00Z">
        <w:r w:rsidRPr="0033182C">
          <w:rPr>
            <w:rFonts w:cs="Times New Roman"/>
            <w:rPrChange w:id="1059" w:author="ACER" w:date="2019-09-28T08:56:00Z">
              <w:rPr>
                <w:rFonts w:ascii="Arial" w:hAnsi="Arial" w:cs="Arial"/>
                <w:color w:val="000000"/>
                <w:sz w:val="22"/>
              </w:rPr>
            </w:rPrChange>
          </w:rPr>
          <w:t xml:space="preserve"> </w:t>
        </w:r>
      </w:ins>
      <w:r w:rsidR="00240AAC" w:rsidRPr="0033182C">
        <w:rPr>
          <w:rFonts w:cs="Times New Roman"/>
          <w:i/>
        </w:rPr>
        <w:t>tracker</w:t>
      </w:r>
      <w:r w:rsidR="0039244B" w:rsidRPr="0033182C">
        <w:rPr>
          <w:rFonts w:cs="Times New Roman"/>
        </w:rPr>
        <w:t>, k</w:t>
      </w:r>
      <w:ins w:id="1060" w:author="ACER" w:date="2019-09-28T08:54:00Z">
        <w:r w:rsidRPr="0033182C">
          <w:rPr>
            <w:rFonts w:cs="Times New Roman"/>
            <w:rPrChange w:id="1061" w:author="ACER" w:date="2019-09-28T08:56:00Z">
              <w:rPr>
                <w:rFonts w:ascii="Arial" w:hAnsi="Arial" w:cs="Arial"/>
                <w:color w:val="000000"/>
                <w:sz w:val="22"/>
              </w:rPr>
            </w:rPrChange>
          </w:rPr>
          <w:t>edua sensor tersebut akan menerima intensitas cahaya yang berbeda dan akan selalu naik turun sesuai dengan besar cahaya yang masuk</w:t>
        </w:r>
      </w:ins>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ins w:id="1062" w:author="ACER" w:date="2019-09-28T08:54:00Z">
        <w:r w:rsidRPr="0033182C">
          <w:rPr>
            <w:rFonts w:cs="Times New Roman"/>
            <w:rPrChange w:id="1063" w:author="ACER" w:date="2019-09-28T08:56:00Z">
              <w:rPr>
                <w:rFonts w:ascii="Arial" w:hAnsi="Arial" w:cs="Arial"/>
                <w:color w:val="000000"/>
                <w:sz w:val="22"/>
              </w:rPr>
            </w:rPrChange>
          </w:rPr>
          <w:t>.</w:t>
        </w:r>
      </w:ins>
      <w:r w:rsidR="0039244B" w:rsidRPr="0033182C">
        <w:rPr>
          <w:rFonts w:cs="Times New Roman"/>
        </w:rPr>
        <w:t xml:space="preserve"> </w:t>
      </w:r>
      <w:ins w:id="1064" w:author="ACER" w:date="2019-09-28T08:54:00Z">
        <w:r w:rsidRPr="0033182C">
          <w:rPr>
            <w:rFonts w:cs="Times New Roman"/>
            <w:rPrChange w:id="1065" w:author="ACER" w:date="2019-09-28T08:56:00Z">
              <w:rPr>
                <w:rFonts w:ascii="Arial" w:hAnsi="Arial" w:cs="Arial"/>
                <w:color w:val="000000"/>
                <w:sz w:val="22"/>
              </w:rPr>
            </w:rPrChange>
          </w:rPr>
          <w:t xml:space="preserve">Jika salah satu memiliki nilai intensitas yang berbeda maka motor penggerak akan bergerak. Misalkan terdapat dua </w:t>
        </w:r>
      </w:ins>
      <w:r w:rsidR="008D0EE7" w:rsidRPr="0033182C">
        <w:rPr>
          <w:rFonts w:cs="Times New Roman"/>
          <w:lang w:val="id-ID"/>
        </w:rPr>
        <w:t xml:space="preserve">pasang </w:t>
      </w:r>
      <w:ins w:id="1066" w:author="ACER" w:date="2019-09-28T08:54:00Z">
        <w:r w:rsidRPr="0033182C">
          <w:rPr>
            <w:rFonts w:cs="Times New Roman"/>
            <w:rPrChange w:id="1067" w:author="ACER" w:date="2019-09-28T08:56:00Z">
              <w:rPr>
                <w:rFonts w:ascii="Arial" w:hAnsi="Arial" w:cs="Arial"/>
                <w:color w:val="000000"/>
                <w:sz w:val="22"/>
              </w:rPr>
            </w:rPrChange>
          </w:rPr>
          <w:t xml:space="preserve">sensor atas dan bawah jika sensor atas memiliki nilai intensitas cahaya yang lebih tinggi, maka motor akan bergerak ke </w:t>
        </w:r>
        <w:r w:rsidRPr="0033182C">
          <w:rPr>
            <w:rFonts w:cs="Times New Roman"/>
            <w:szCs w:val="24"/>
            <w:rPrChange w:id="1068" w:author="ACER" w:date="2019-09-28T08:56:00Z">
              <w:rPr>
                <w:rFonts w:ascii="Arial" w:hAnsi="Arial" w:cs="Arial"/>
                <w:color w:val="000000"/>
                <w:sz w:val="22"/>
              </w:rPr>
            </w:rPrChange>
          </w:rPr>
          <w:t>arah atas sampai nilai kedua sensor (sensor atas dan sensor bawah) memiliki nilai intensitas cahaya yang sama</w:t>
        </w:r>
      </w:ins>
      <w:ins w:id="1069" w:author="ACER" w:date="2019-09-28T09:07:00Z">
        <w:r w:rsidR="00295B35" w:rsidRPr="0033182C">
          <w:rPr>
            <w:rFonts w:cs="Times New Roman"/>
            <w:szCs w:val="24"/>
            <w:lang w:val="id-ID"/>
          </w:rPr>
          <w:t xml:space="preserve"> atau memiliki nilai perbedaan bernilai nol</w:t>
        </w:r>
      </w:ins>
      <w:ins w:id="1070" w:author="ACER" w:date="2019-09-28T08:54:00Z">
        <w:r w:rsidRPr="0033182C">
          <w:rPr>
            <w:rFonts w:cs="Times New Roman"/>
            <w:szCs w:val="24"/>
            <w:rPrChange w:id="1071" w:author="ACER" w:date="2019-09-28T08:56:00Z">
              <w:rPr>
                <w:rFonts w:ascii="Arial" w:hAnsi="Arial" w:cs="Arial"/>
                <w:color w:val="000000"/>
                <w:sz w:val="22"/>
              </w:rPr>
            </w:rPrChange>
          </w:rPr>
          <w:t>.</w:t>
        </w:r>
      </w:ins>
    </w:p>
    <w:p w14:paraId="48BABDEF" w14:textId="761B8FD3" w:rsidR="00295B35" w:rsidRPr="0033182C" w:rsidRDefault="00295B35">
      <w:pPr>
        <w:ind w:firstLine="720"/>
        <w:rPr>
          <w:ins w:id="1072" w:author="ACER" w:date="2019-09-28T08:53:00Z"/>
          <w:rFonts w:cs="Times New Roman"/>
          <w:lang w:val="id-ID"/>
        </w:rPr>
        <w:pPrChange w:id="1073" w:author="ACER" w:date="2019-09-28T08:54:00Z">
          <w:pPr>
            <w:pStyle w:val="Heading3"/>
          </w:pPr>
        </w:pPrChange>
      </w:pPr>
      <w:ins w:id="1074" w:author="ACER" w:date="2019-09-28T09:07:00Z">
        <w:r w:rsidRPr="0033182C">
          <w:rPr>
            <w:rFonts w:cs="Times New Roman"/>
            <w:szCs w:val="24"/>
            <w:rPrChange w:id="1075" w:author="ACER" w:date="2019-09-28T09:07:00Z">
              <w:rPr>
                <w:rFonts w:ascii="Arial" w:hAnsi="Arial" w:cs="Arial"/>
                <w:b w:val="0"/>
                <w:color w:val="000000"/>
                <w:sz w:val="22"/>
              </w:rPr>
            </w:rPrChange>
          </w:rPr>
          <w:t xml:space="preserve">Pergerakan dari </w:t>
        </w:r>
      </w:ins>
      <w:r w:rsidR="00240AAC" w:rsidRPr="0033182C">
        <w:rPr>
          <w:rFonts w:cs="Times New Roman"/>
          <w:i/>
          <w:szCs w:val="24"/>
        </w:rPr>
        <w:t>solar</w:t>
      </w:r>
      <w:ins w:id="1076" w:author="ACER" w:date="2019-09-28T09:07:00Z">
        <w:r w:rsidRPr="0033182C">
          <w:rPr>
            <w:rFonts w:cs="Times New Roman"/>
            <w:szCs w:val="24"/>
            <w:rPrChange w:id="1077" w:author="ACER" w:date="2019-09-28T09:07:00Z">
              <w:rPr>
                <w:rFonts w:ascii="Arial" w:hAnsi="Arial" w:cs="Arial"/>
                <w:b w:val="0"/>
                <w:color w:val="000000"/>
                <w:sz w:val="22"/>
              </w:rPr>
            </w:rPrChange>
          </w:rPr>
          <w:t xml:space="preserve"> </w:t>
        </w:r>
      </w:ins>
      <w:r w:rsidR="00240AAC" w:rsidRPr="0033182C">
        <w:rPr>
          <w:rFonts w:cs="Times New Roman"/>
          <w:i/>
          <w:szCs w:val="24"/>
        </w:rPr>
        <w:t>tracker</w:t>
      </w:r>
      <w:ins w:id="1078" w:author="ACER" w:date="2019-09-28T09:07:00Z">
        <w:r w:rsidRPr="0033182C">
          <w:rPr>
            <w:rFonts w:cs="Times New Roman"/>
            <w:szCs w:val="24"/>
            <w:rPrChange w:id="1079" w:author="ACER" w:date="2019-09-28T09:07:00Z">
              <w:rPr>
                <w:rFonts w:ascii="Arial" w:hAnsi="Arial" w:cs="Arial"/>
                <w:b w:val="0"/>
                <w:color w:val="000000"/>
                <w:sz w:val="22"/>
              </w:rPr>
            </w:rPrChange>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ins>
      <w:r w:rsidR="00240AAC" w:rsidRPr="0033182C">
        <w:rPr>
          <w:rFonts w:cs="Times New Roman"/>
          <w:i/>
          <w:szCs w:val="24"/>
        </w:rPr>
        <w:t>solar</w:t>
      </w:r>
      <w:ins w:id="1080" w:author="ACER" w:date="2019-09-28T09:07:00Z">
        <w:r w:rsidRPr="0033182C">
          <w:rPr>
            <w:rFonts w:cs="Times New Roman"/>
            <w:szCs w:val="24"/>
            <w:rPrChange w:id="1081" w:author="ACER" w:date="2019-09-28T09:07:00Z">
              <w:rPr>
                <w:rFonts w:ascii="Arial" w:hAnsi="Arial" w:cs="Arial"/>
                <w:b w:val="0"/>
                <w:color w:val="000000"/>
                <w:sz w:val="22"/>
              </w:rPr>
            </w:rPrChange>
          </w:rPr>
          <w:t xml:space="preserve"> </w:t>
        </w:r>
      </w:ins>
      <w:r w:rsidR="00240AAC" w:rsidRPr="0033182C">
        <w:rPr>
          <w:rFonts w:cs="Times New Roman"/>
          <w:i/>
          <w:szCs w:val="24"/>
        </w:rPr>
        <w:t>tracker</w:t>
      </w:r>
      <w:ins w:id="1082" w:author="ACER" w:date="2019-09-28T09:07:00Z">
        <w:r w:rsidRPr="0033182C">
          <w:rPr>
            <w:rFonts w:cs="Times New Roman"/>
            <w:szCs w:val="24"/>
            <w:rPrChange w:id="1083" w:author="ACER" w:date="2019-09-28T09:07:00Z">
              <w:rPr>
                <w:rFonts w:ascii="Arial" w:hAnsi="Arial" w:cs="Arial"/>
                <w:b w:val="0"/>
                <w:color w:val="000000"/>
                <w:sz w:val="22"/>
              </w:rPr>
            </w:rPrChange>
          </w:rPr>
          <w:t xml:space="preserve"> tanpa metode </w:t>
        </w:r>
      </w:ins>
      <w:r w:rsidR="00886455" w:rsidRPr="0033182C">
        <w:rPr>
          <w:rFonts w:cs="Times New Roman"/>
          <w:i/>
          <w:szCs w:val="24"/>
        </w:rPr>
        <w:t>Fuzyy</w:t>
      </w:r>
      <w:ins w:id="1084" w:author="ACER" w:date="2019-09-28T09:07:00Z">
        <w:r w:rsidRPr="0033182C">
          <w:rPr>
            <w:rFonts w:cs="Times New Roman"/>
            <w:szCs w:val="24"/>
            <w:rPrChange w:id="1085" w:author="ACER" w:date="2019-09-28T09:07:00Z">
              <w:rPr>
                <w:rFonts w:ascii="Arial" w:hAnsi="Arial" w:cs="Arial"/>
                <w:b w:val="0"/>
                <w:color w:val="000000"/>
                <w:sz w:val="22"/>
              </w:rPr>
            </w:rPrChange>
          </w:rPr>
          <w:t xml:space="preserve"> juga tidak stabil dikarenakan motor penggerak akan selalu bergerak </w:t>
        </w:r>
        <w:r w:rsidRPr="0033182C">
          <w:rPr>
            <w:rFonts w:cs="Times New Roman"/>
            <w:szCs w:val="24"/>
            <w:rPrChange w:id="1086" w:author="ACER" w:date="2019-09-28T09:07:00Z">
              <w:rPr>
                <w:rFonts w:ascii="Arial" w:hAnsi="Arial" w:cs="Arial"/>
                <w:b w:val="0"/>
                <w:color w:val="000000"/>
                <w:sz w:val="22"/>
              </w:rPr>
            </w:rPrChange>
          </w:rPr>
          <w:lastRenderedPageBreak/>
          <w:t>sampai kedua sensor memiliki nilai intensitas yang sama, dan nilai tersebut selalu berubah-ubah serta sulit mencapai nilai perbedaan yang bernilai nol.</w:t>
        </w:r>
      </w:ins>
    </w:p>
    <w:p w14:paraId="4ABC85CB" w14:textId="5D9D60DC" w:rsidR="00E86F10" w:rsidRPr="0033182C" w:rsidRDefault="00E86F10" w:rsidP="00E86F10">
      <w:pPr>
        <w:pStyle w:val="Heading3"/>
        <w:rPr>
          <w:ins w:id="1087" w:author="ACER" w:date="2019-09-28T09:07:00Z"/>
          <w:rFonts w:cs="Times New Roman"/>
          <w:lang w:val="id-ID"/>
        </w:rPr>
      </w:pPr>
      <w:bookmarkStart w:id="1088" w:name="_Toc23880352"/>
      <w:ins w:id="1089" w:author="ACER" w:date="2019-09-28T08:53:00Z">
        <w:r w:rsidRPr="0033182C">
          <w:rPr>
            <w:rFonts w:cs="Times New Roman"/>
            <w:lang w:val="id-ID"/>
          </w:rPr>
          <w:t xml:space="preserve">Implementasi </w:t>
        </w:r>
      </w:ins>
      <w:r w:rsidR="00240AAC" w:rsidRPr="0033182C">
        <w:rPr>
          <w:rFonts w:cs="Times New Roman"/>
          <w:i/>
          <w:lang w:val="id-ID"/>
        </w:rPr>
        <w:t>Solar</w:t>
      </w:r>
      <w:ins w:id="1090" w:author="ACER" w:date="2019-09-28T08:53:00Z">
        <w:r w:rsidR="00986DDD" w:rsidRPr="0033182C">
          <w:rPr>
            <w:rFonts w:cs="Times New Roman"/>
            <w:lang w:val="id-ID"/>
          </w:rPr>
          <w:t xml:space="preserve"> </w:t>
        </w:r>
      </w:ins>
      <w:r w:rsidR="00240AAC" w:rsidRPr="0033182C">
        <w:rPr>
          <w:rFonts w:cs="Times New Roman"/>
          <w:i/>
          <w:lang w:val="id-ID"/>
        </w:rPr>
        <w:t>Tracker</w:t>
      </w:r>
      <w:ins w:id="1091" w:author="ACER" w:date="2019-09-28T08:53:00Z">
        <w:r w:rsidR="00986DDD" w:rsidRPr="0033182C">
          <w:rPr>
            <w:rFonts w:cs="Times New Roman"/>
            <w:lang w:val="id-ID"/>
          </w:rPr>
          <w:t xml:space="preserve"> Dengan Metode </w:t>
        </w:r>
      </w:ins>
      <w:r w:rsidR="00886455" w:rsidRPr="0033182C">
        <w:rPr>
          <w:rFonts w:cs="Times New Roman"/>
          <w:i/>
          <w:lang w:val="id-ID"/>
        </w:rPr>
        <w:t>Fuzyy</w:t>
      </w:r>
      <w:bookmarkEnd w:id="1088"/>
    </w:p>
    <w:p w14:paraId="1E008F96" w14:textId="61368A9C" w:rsidR="00295B35" w:rsidRPr="0033182C" w:rsidRDefault="00240AAC" w:rsidP="00986DDD">
      <w:pPr>
        <w:ind w:firstLine="720"/>
        <w:rPr>
          <w:ins w:id="1092" w:author="ACER" w:date="2019-09-28T09:08:00Z"/>
          <w:rFonts w:cs="Times New Roman"/>
          <w:szCs w:val="24"/>
        </w:rPr>
      </w:pPr>
      <w:r w:rsidRPr="0033182C">
        <w:rPr>
          <w:rFonts w:cs="Times New Roman"/>
          <w:i/>
          <w:szCs w:val="24"/>
        </w:rPr>
        <w:t>Solar</w:t>
      </w:r>
      <w:ins w:id="1093" w:author="ACER" w:date="2019-09-28T09:08:00Z">
        <w:r w:rsidR="00295B35" w:rsidRPr="0033182C">
          <w:rPr>
            <w:rFonts w:cs="Times New Roman"/>
            <w:szCs w:val="24"/>
            <w:rPrChange w:id="1094" w:author="ACER" w:date="2019-09-28T09:08:00Z">
              <w:rPr>
                <w:rFonts w:ascii="Arial" w:hAnsi="Arial" w:cs="Arial"/>
                <w:color w:val="000000"/>
                <w:sz w:val="22"/>
              </w:rPr>
            </w:rPrChange>
          </w:rPr>
          <w:t xml:space="preserve"> </w:t>
        </w:r>
      </w:ins>
      <w:r w:rsidRPr="0033182C">
        <w:rPr>
          <w:rFonts w:cs="Times New Roman"/>
          <w:i/>
          <w:szCs w:val="24"/>
        </w:rPr>
        <w:t>tracker</w:t>
      </w:r>
      <w:ins w:id="1095" w:author="ACER" w:date="2019-09-28T09:08:00Z">
        <w:r w:rsidR="00295B35" w:rsidRPr="0033182C">
          <w:rPr>
            <w:rFonts w:cs="Times New Roman"/>
            <w:szCs w:val="24"/>
            <w:rPrChange w:id="1096" w:author="ACER" w:date="2019-09-28T09:08:00Z">
              <w:rPr>
                <w:rFonts w:ascii="Arial" w:hAnsi="Arial" w:cs="Arial"/>
                <w:color w:val="000000"/>
                <w:sz w:val="22"/>
              </w:rPr>
            </w:rPrChange>
          </w:rPr>
          <w:t xml:space="preserve"> dengan metode </w:t>
        </w:r>
      </w:ins>
      <w:r w:rsidR="00886455" w:rsidRPr="0033182C">
        <w:rPr>
          <w:rFonts w:cs="Times New Roman"/>
          <w:i/>
          <w:szCs w:val="24"/>
        </w:rPr>
        <w:t>Fuzyy</w:t>
      </w:r>
      <w:ins w:id="1097" w:author="ACER" w:date="2019-09-28T09:08:00Z">
        <w:r w:rsidR="00295B35" w:rsidRPr="0033182C">
          <w:rPr>
            <w:rFonts w:cs="Times New Roman"/>
            <w:szCs w:val="24"/>
            <w:rPrChange w:id="1098" w:author="ACER" w:date="2019-09-28T09:08:00Z">
              <w:rPr>
                <w:rFonts w:ascii="Arial" w:hAnsi="Arial" w:cs="Arial"/>
                <w:color w:val="000000"/>
                <w:sz w:val="22"/>
              </w:rPr>
            </w:rPrChange>
          </w:rPr>
          <w:t xml:space="preserve"> memiliki beberapa perbedaan dengan </w:t>
        </w:r>
      </w:ins>
      <w:r w:rsidRPr="0033182C">
        <w:rPr>
          <w:rFonts w:cs="Times New Roman"/>
          <w:i/>
          <w:szCs w:val="24"/>
        </w:rPr>
        <w:t>solar</w:t>
      </w:r>
      <w:ins w:id="1099" w:author="ACER" w:date="2019-09-28T09:08:00Z">
        <w:r w:rsidR="00295B35" w:rsidRPr="0033182C">
          <w:rPr>
            <w:rFonts w:cs="Times New Roman"/>
            <w:szCs w:val="24"/>
            <w:rPrChange w:id="1100" w:author="ACER" w:date="2019-09-28T09:08:00Z">
              <w:rPr>
                <w:rFonts w:ascii="Arial" w:hAnsi="Arial" w:cs="Arial"/>
                <w:color w:val="000000"/>
                <w:sz w:val="22"/>
              </w:rPr>
            </w:rPrChange>
          </w:rPr>
          <w:t xml:space="preserve"> </w:t>
        </w:r>
      </w:ins>
      <w:r w:rsidRPr="0033182C">
        <w:rPr>
          <w:rFonts w:cs="Times New Roman"/>
          <w:i/>
          <w:szCs w:val="24"/>
        </w:rPr>
        <w:t>tracker</w:t>
      </w:r>
      <w:ins w:id="1101" w:author="ACER" w:date="2019-09-28T09:08:00Z">
        <w:r w:rsidR="00295B35" w:rsidRPr="0033182C">
          <w:rPr>
            <w:rFonts w:cs="Times New Roman"/>
            <w:szCs w:val="24"/>
            <w:rPrChange w:id="1102" w:author="ACER" w:date="2019-09-28T09:08:00Z">
              <w:rPr>
                <w:rFonts w:ascii="Arial" w:hAnsi="Arial" w:cs="Arial"/>
                <w:color w:val="000000"/>
                <w:sz w:val="22"/>
              </w:rPr>
            </w:rPrChange>
          </w:rPr>
          <w:t xml:space="preserve"> </w:t>
        </w:r>
      </w:ins>
      <w:r w:rsidR="000367FF">
        <w:rPr>
          <w:rFonts w:cs="Times New Roman"/>
          <w:szCs w:val="24"/>
        </w:rPr>
        <w:t>dengan desain yang telah dibuat</w:t>
      </w:r>
      <w:ins w:id="1103" w:author="ACER" w:date="2019-09-28T09:08:00Z">
        <w:r w:rsidR="00295B35" w:rsidRPr="0033182C">
          <w:rPr>
            <w:rFonts w:cs="Times New Roman"/>
            <w:szCs w:val="24"/>
            <w:rPrChange w:id="1104" w:author="ACER" w:date="2019-09-28T09:08:00Z">
              <w:rPr>
                <w:rFonts w:ascii="Arial" w:hAnsi="Arial" w:cs="Arial"/>
                <w:color w:val="000000"/>
                <w:sz w:val="22"/>
              </w:rPr>
            </w:rPrChange>
          </w:rPr>
          <w:t xml:space="preserve">. Perbedaan nya antara lain pada saat proses pembacaan sensor dan pengolahan data sensor. Pada </w:t>
        </w:r>
      </w:ins>
      <w:r w:rsidRPr="0033182C">
        <w:rPr>
          <w:rFonts w:cs="Times New Roman"/>
          <w:i/>
          <w:szCs w:val="24"/>
        </w:rPr>
        <w:t>solar</w:t>
      </w:r>
      <w:ins w:id="1105" w:author="ACER" w:date="2019-09-28T09:08:00Z">
        <w:r w:rsidR="00295B35" w:rsidRPr="0033182C">
          <w:rPr>
            <w:rFonts w:cs="Times New Roman"/>
            <w:szCs w:val="24"/>
            <w:rPrChange w:id="1106" w:author="ACER" w:date="2019-09-28T09:08:00Z">
              <w:rPr>
                <w:rFonts w:ascii="Arial" w:hAnsi="Arial" w:cs="Arial"/>
                <w:color w:val="000000"/>
                <w:sz w:val="22"/>
              </w:rPr>
            </w:rPrChange>
          </w:rPr>
          <w:t xml:space="preserve"> </w:t>
        </w:r>
      </w:ins>
      <w:r w:rsidRPr="0033182C">
        <w:rPr>
          <w:rFonts w:cs="Times New Roman"/>
          <w:i/>
          <w:szCs w:val="24"/>
        </w:rPr>
        <w:t>tracker</w:t>
      </w:r>
      <w:ins w:id="1107" w:author="ACER" w:date="2019-09-28T09:08:00Z">
        <w:r w:rsidR="00295B35" w:rsidRPr="0033182C">
          <w:rPr>
            <w:rFonts w:cs="Times New Roman"/>
            <w:szCs w:val="24"/>
            <w:rPrChange w:id="1108" w:author="ACER" w:date="2019-09-28T09:08:00Z">
              <w:rPr>
                <w:rFonts w:ascii="Arial" w:hAnsi="Arial" w:cs="Arial"/>
                <w:color w:val="000000"/>
                <w:sz w:val="22"/>
              </w:rPr>
            </w:rPrChange>
          </w:rPr>
          <w:t xml:space="preserve"> tanpa metode </w:t>
        </w:r>
      </w:ins>
      <w:r w:rsidR="00886455" w:rsidRPr="0033182C">
        <w:rPr>
          <w:rFonts w:cs="Times New Roman"/>
          <w:i/>
          <w:szCs w:val="24"/>
        </w:rPr>
        <w:t>Fuzyy</w:t>
      </w:r>
      <w:ins w:id="1109" w:author="ACER" w:date="2019-09-28T09:08:00Z">
        <w:r w:rsidR="00295B35" w:rsidRPr="0033182C">
          <w:rPr>
            <w:rFonts w:cs="Times New Roman"/>
            <w:szCs w:val="24"/>
            <w:rPrChange w:id="1110" w:author="ACER" w:date="2019-09-28T09:08:00Z">
              <w:rPr>
                <w:rFonts w:ascii="Arial" w:hAnsi="Arial" w:cs="Arial"/>
                <w:color w:val="000000"/>
                <w:sz w:val="22"/>
              </w:rPr>
            </w:rPrChange>
          </w:rPr>
          <w:t xml:space="preserve"> hanya  membandingkan perbedaan intensitas cahaya pada sisi yang berlawanan (sisi atas dengan sisi bawah atau sisi kanan dengan sisi kiri). Sedangkan </w:t>
        </w:r>
      </w:ins>
      <w:r w:rsidRPr="0033182C">
        <w:rPr>
          <w:rFonts w:cs="Times New Roman"/>
          <w:i/>
          <w:szCs w:val="24"/>
        </w:rPr>
        <w:t>solar</w:t>
      </w:r>
      <w:ins w:id="1111" w:author="ACER" w:date="2019-09-28T09:08:00Z">
        <w:r w:rsidR="00295B35" w:rsidRPr="0033182C">
          <w:rPr>
            <w:rFonts w:cs="Times New Roman"/>
            <w:szCs w:val="24"/>
            <w:rPrChange w:id="1112" w:author="ACER" w:date="2019-09-28T09:08:00Z">
              <w:rPr>
                <w:rFonts w:ascii="Arial" w:hAnsi="Arial" w:cs="Arial"/>
                <w:color w:val="000000"/>
                <w:sz w:val="22"/>
              </w:rPr>
            </w:rPrChange>
          </w:rPr>
          <w:t xml:space="preserve"> </w:t>
        </w:r>
      </w:ins>
      <w:r w:rsidRPr="0033182C">
        <w:rPr>
          <w:rFonts w:cs="Times New Roman"/>
          <w:i/>
          <w:szCs w:val="24"/>
        </w:rPr>
        <w:t>tracker</w:t>
      </w:r>
      <w:ins w:id="1113" w:author="ACER" w:date="2019-09-28T09:08:00Z">
        <w:r w:rsidR="00295B35" w:rsidRPr="0033182C">
          <w:rPr>
            <w:rFonts w:cs="Times New Roman"/>
            <w:szCs w:val="24"/>
            <w:rPrChange w:id="1114" w:author="ACER" w:date="2019-09-28T09:08:00Z">
              <w:rPr>
                <w:rFonts w:ascii="Arial" w:hAnsi="Arial" w:cs="Arial"/>
                <w:color w:val="000000"/>
                <w:sz w:val="22"/>
              </w:rPr>
            </w:rPrChange>
          </w:rPr>
          <w:t xml:space="preserve"> dengan metode </w:t>
        </w:r>
      </w:ins>
      <w:r w:rsidR="00886455" w:rsidRPr="0033182C">
        <w:rPr>
          <w:rFonts w:cs="Times New Roman"/>
          <w:i/>
          <w:szCs w:val="24"/>
        </w:rPr>
        <w:t>Fuzyy</w:t>
      </w:r>
      <w:ins w:id="1115" w:author="ACER" w:date="2019-09-28T09:08:00Z">
        <w:r w:rsidR="00295B35" w:rsidRPr="0033182C">
          <w:rPr>
            <w:rFonts w:cs="Times New Roman"/>
            <w:szCs w:val="24"/>
            <w:rPrChange w:id="1116" w:author="ACER" w:date="2019-09-28T09:08:00Z">
              <w:rPr>
                <w:rFonts w:ascii="Arial" w:hAnsi="Arial" w:cs="Arial"/>
                <w:color w:val="000000"/>
                <w:sz w:val="22"/>
              </w:rPr>
            </w:rPrChange>
          </w:rPr>
          <w:t xml:space="preserve"> memiliki perhitungan setelah mendapatkan nilai sensor. </w:t>
        </w:r>
      </w:ins>
    </w:p>
    <w:p w14:paraId="5959F439" w14:textId="5B4D7528" w:rsidR="00295B35" w:rsidRPr="0033182C" w:rsidRDefault="00295B35" w:rsidP="00986DDD">
      <w:pPr>
        <w:ind w:firstLine="720"/>
        <w:rPr>
          <w:ins w:id="1117" w:author="ACER" w:date="2019-09-28T09:08:00Z"/>
          <w:rFonts w:cs="Times New Roman"/>
          <w:szCs w:val="24"/>
        </w:rPr>
      </w:pPr>
      <w:ins w:id="1118" w:author="ACER" w:date="2019-09-28T09:08:00Z">
        <w:r w:rsidRPr="0033182C">
          <w:rPr>
            <w:rFonts w:cs="Times New Roman"/>
            <w:szCs w:val="24"/>
            <w:rPrChange w:id="1119" w:author="ACER" w:date="2019-09-28T09:08:00Z">
              <w:rPr>
                <w:rFonts w:ascii="Arial" w:hAnsi="Arial" w:cs="Arial"/>
                <w:color w:val="000000"/>
                <w:sz w:val="22"/>
              </w:rPr>
            </w:rPrChange>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33182C">
          <w:rPr>
            <w:rFonts w:cs="Times New Roman"/>
            <w:szCs w:val="24"/>
            <w:rPrChange w:id="1120" w:author="ACER" w:date="2019-09-28T09:08:00Z">
              <w:rPr>
                <w:rFonts w:ascii="Arial" w:hAnsi="Arial" w:cs="Arial"/>
                <w:color w:val="000000"/>
                <w:sz w:val="22"/>
              </w:rPr>
            </w:rPrChange>
          </w:rPr>
          <w:t xml:space="preserve"> dan terang menjadi lebih spesifik dengan memiliki status terang , agak terang , redup dan gelap.</w:t>
        </w:r>
      </w:ins>
    </w:p>
    <w:p w14:paraId="5CCDAA71" w14:textId="20D04034" w:rsidR="00295B35" w:rsidRPr="0033182C" w:rsidRDefault="00240AAC">
      <w:pPr>
        <w:ind w:firstLine="720"/>
        <w:rPr>
          <w:ins w:id="1121" w:author="ACER" w:date="2019-09-28T08:53:00Z"/>
          <w:rFonts w:cs="Times New Roman"/>
        </w:rPr>
        <w:pPrChange w:id="1122" w:author="ACER" w:date="2019-09-28T09:11:00Z">
          <w:pPr>
            <w:pStyle w:val="Heading3"/>
          </w:pPr>
        </w:pPrChange>
      </w:pPr>
      <w:r w:rsidRPr="0033182C">
        <w:rPr>
          <w:rFonts w:cs="Times New Roman"/>
          <w:i/>
          <w:szCs w:val="24"/>
        </w:rPr>
        <w:t>Solar</w:t>
      </w:r>
      <w:ins w:id="1123" w:author="ACER" w:date="2019-09-28T09:08:00Z">
        <w:r w:rsidR="00295B35" w:rsidRPr="0033182C">
          <w:rPr>
            <w:rFonts w:cs="Times New Roman"/>
            <w:szCs w:val="24"/>
            <w:rPrChange w:id="1124" w:author="ACER" w:date="2019-09-28T09:08:00Z">
              <w:rPr>
                <w:rFonts w:ascii="Arial" w:hAnsi="Arial" w:cs="Arial"/>
                <w:b w:val="0"/>
                <w:color w:val="000000"/>
                <w:sz w:val="22"/>
              </w:rPr>
            </w:rPrChange>
          </w:rPr>
          <w:t xml:space="preserve"> </w:t>
        </w:r>
      </w:ins>
      <w:r w:rsidRPr="0033182C">
        <w:rPr>
          <w:rFonts w:cs="Times New Roman"/>
          <w:i/>
          <w:szCs w:val="24"/>
        </w:rPr>
        <w:t>tracker</w:t>
      </w:r>
      <w:ins w:id="1125" w:author="ACER" w:date="2019-09-28T09:08:00Z">
        <w:r w:rsidR="00295B35" w:rsidRPr="0033182C">
          <w:rPr>
            <w:rFonts w:cs="Times New Roman"/>
            <w:szCs w:val="24"/>
            <w:rPrChange w:id="1126" w:author="ACER" w:date="2019-09-28T09:08:00Z">
              <w:rPr>
                <w:rFonts w:ascii="Arial" w:hAnsi="Arial" w:cs="Arial"/>
                <w:b w:val="0"/>
                <w:color w:val="000000"/>
                <w:sz w:val="22"/>
              </w:rPr>
            </w:rPrChange>
          </w:rPr>
          <w:t xml:space="preserve"> tanpa metode </w:t>
        </w:r>
      </w:ins>
      <w:r w:rsidR="00886455" w:rsidRPr="0033182C">
        <w:rPr>
          <w:rFonts w:cs="Times New Roman"/>
          <w:i/>
          <w:szCs w:val="24"/>
        </w:rPr>
        <w:t>Fuzyy</w:t>
      </w:r>
      <w:ins w:id="1127" w:author="ACER" w:date="2019-09-28T09:08:00Z">
        <w:r w:rsidR="00295B35" w:rsidRPr="0033182C">
          <w:rPr>
            <w:rFonts w:cs="Times New Roman"/>
            <w:szCs w:val="24"/>
            <w:rPrChange w:id="1128" w:author="ACER" w:date="2019-09-28T09:08:00Z">
              <w:rPr>
                <w:rFonts w:ascii="Arial" w:hAnsi="Arial" w:cs="Arial"/>
                <w:b w:val="0"/>
                <w:color w:val="000000"/>
                <w:sz w:val="22"/>
              </w:rPr>
            </w:rPrChange>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ins>
    </w:p>
    <w:p w14:paraId="0895C696" w14:textId="454C03E4" w:rsidR="00497E27" w:rsidRPr="0033182C" w:rsidRDefault="00497E27">
      <w:pPr>
        <w:pStyle w:val="Heading3"/>
        <w:rPr>
          <w:ins w:id="1129" w:author="ACER" w:date="2019-09-30T01:53:00Z"/>
          <w:rFonts w:cs="Times New Roman"/>
        </w:rPr>
      </w:pPr>
      <w:bookmarkStart w:id="1130" w:name="_Toc23880353"/>
      <w:ins w:id="1131" w:author="Windows User" w:date="2019-09-19T00:45:00Z">
        <w:r w:rsidRPr="0033182C">
          <w:rPr>
            <w:rFonts w:cs="Times New Roman"/>
          </w:rPr>
          <w:t>Implementasi Metode PID</w:t>
        </w:r>
      </w:ins>
      <w:bookmarkEnd w:id="1130"/>
    </w:p>
    <w:p w14:paraId="103E1467" w14:textId="40777A08" w:rsidR="00F84C1E" w:rsidRPr="0033182C" w:rsidRDefault="00F84C1E">
      <w:pPr>
        <w:ind w:firstLine="720"/>
        <w:rPr>
          <w:ins w:id="1132" w:author="Windows User" w:date="2019-09-19T00:45:00Z"/>
          <w:rFonts w:cs="Times New Roman"/>
          <w:lang w:val="id-ID"/>
          <w:rPrChange w:id="1133" w:author="ACER" w:date="2019-09-30T02:08:00Z">
            <w:rPr>
              <w:ins w:id="1134" w:author="Windows User" w:date="2019-09-19T00:45:00Z"/>
            </w:rPr>
          </w:rPrChange>
        </w:rPr>
        <w:pPrChange w:id="1135" w:author="ACER" w:date="2019-09-30T02:01:00Z">
          <w:pPr>
            <w:spacing w:after="160" w:line="259" w:lineRule="auto"/>
            <w:jc w:val="left"/>
          </w:pPr>
        </w:pPrChange>
      </w:pPr>
      <w:ins w:id="1136" w:author="ACER" w:date="2019-09-30T01:53:00Z">
        <w:r w:rsidRPr="0033182C">
          <w:rPr>
            <w:rFonts w:cs="Times New Roman"/>
            <w:lang w:val="id-ID"/>
          </w:rPr>
          <w:t xml:space="preserve">Metode PID digunakan untuk membantu pergerakan dan kestabilan aktuator </w:t>
        </w:r>
      </w:ins>
      <w:r w:rsidR="000367FF">
        <w:rPr>
          <w:rFonts w:cs="Times New Roman"/>
          <w:lang w:val="id-ID"/>
        </w:rPr>
        <w:t xml:space="preserve">atau </w:t>
      </w:r>
      <w:ins w:id="1137" w:author="ACER" w:date="2019-09-30T01:54:00Z">
        <w:r w:rsidRPr="0033182C">
          <w:rPr>
            <w:rFonts w:cs="Times New Roman"/>
            <w:lang w:val="id-ID"/>
          </w:rPr>
          <w:t>penggerak panel surya. Metode PID</w:t>
        </w:r>
      </w:ins>
      <w:ins w:id="1138" w:author="ACER" w:date="2019-09-30T01:55:00Z">
        <w:r w:rsidRPr="0033182C">
          <w:rPr>
            <w:rFonts w:cs="Times New Roman"/>
            <w:lang w:val="id-ID"/>
          </w:rPr>
          <w:t xml:space="preserve"> membantu pergerakan karena metode tersebut membantu arah pergerakan motor penggerak agar </w:t>
        </w:r>
      </w:ins>
      <w:ins w:id="1139" w:author="ACER" w:date="2019-09-30T01:56:00Z">
        <w:r w:rsidRPr="0033182C">
          <w:rPr>
            <w:rFonts w:cs="Times New Roman"/>
            <w:lang w:val="id-ID"/>
          </w:rPr>
          <w:t xml:space="preserve">lebih akurat untuk menuju setpoint yang sudah ditetukan </w:t>
        </w:r>
      </w:ins>
      <w:ins w:id="1140" w:author="ACER" w:date="2019-09-30T01:57:00Z">
        <w:r w:rsidRPr="0033182C">
          <w:rPr>
            <w:rFonts w:cs="Times New Roman"/>
            <w:lang w:val="id-ID"/>
          </w:rPr>
          <w:t xml:space="preserve">oleh </w:t>
        </w:r>
      </w:ins>
      <w:r w:rsidR="00240AAC" w:rsidRPr="0033182C">
        <w:rPr>
          <w:rFonts w:cs="Times New Roman"/>
          <w:i/>
          <w:lang w:val="id-ID"/>
        </w:rPr>
        <w:t>tracker</w:t>
      </w:r>
      <w:ins w:id="1141" w:author="ACER" w:date="2019-09-30T01:56:00Z">
        <w:r w:rsidRPr="0033182C">
          <w:rPr>
            <w:rFonts w:cs="Times New Roman"/>
            <w:lang w:val="id-ID"/>
          </w:rPr>
          <w:t>. Metode PID juga membantu menstabilkan motor penggerak</w:t>
        </w:r>
      </w:ins>
      <w:ins w:id="1142" w:author="ACER" w:date="2019-09-30T01:57:00Z">
        <w:r w:rsidRPr="0033182C">
          <w:rPr>
            <w:rFonts w:cs="Times New Roman"/>
            <w:lang w:val="id-ID"/>
          </w:rPr>
          <w:t>, dengan ca</w:t>
        </w:r>
      </w:ins>
      <w:ins w:id="1143" w:author="ACER" w:date="2019-09-30T01:58:00Z">
        <w:r w:rsidRPr="0033182C">
          <w:rPr>
            <w:rFonts w:cs="Times New Roman"/>
            <w:lang w:val="id-ID"/>
          </w:rPr>
          <w:t xml:space="preserve">ra </w:t>
        </w:r>
      </w:ins>
      <w:ins w:id="1144" w:author="ACER" w:date="2019-09-30T02:00:00Z">
        <w:r w:rsidRPr="0033182C">
          <w:rPr>
            <w:rFonts w:cs="Times New Roman"/>
            <w:lang w:val="id-ID"/>
          </w:rPr>
          <w:t xml:space="preserve">menjaga posisi </w:t>
        </w:r>
      </w:ins>
      <w:ins w:id="1145" w:author="ACER" w:date="2019-09-30T02:01:00Z">
        <w:r w:rsidRPr="0033182C">
          <w:rPr>
            <w:rFonts w:cs="Times New Roman"/>
            <w:lang w:val="id-ID"/>
          </w:rPr>
          <w:t xml:space="preserve">panel surya pada sudut setpoint yang diperoleh oleh </w:t>
        </w:r>
      </w:ins>
      <w:r w:rsidR="00240AAC" w:rsidRPr="0033182C">
        <w:rPr>
          <w:rFonts w:cs="Times New Roman"/>
          <w:i/>
          <w:lang w:val="id-ID"/>
        </w:rPr>
        <w:t>tracker</w:t>
      </w:r>
      <w:ins w:id="1146" w:author="ACER" w:date="2019-09-30T02:01:00Z">
        <w:r w:rsidRPr="0033182C">
          <w:rPr>
            <w:rFonts w:cs="Times New Roman"/>
            <w:lang w:val="id-ID"/>
          </w:rPr>
          <w:t>.</w:t>
        </w:r>
      </w:ins>
    </w:p>
    <w:p w14:paraId="0153A0C9" w14:textId="6A5DA76B" w:rsidR="00750347" w:rsidRPr="0033182C" w:rsidRDefault="00497E27">
      <w:pPr>
        <w:pStyle w:val="Heading3"/>
        <w:rPr>
          <w:ins w:id="1147" w:author="Windows User" w:date="2019-09-20T01:40:00Z"/>
          <w:rFonts w:cs="Times New Roman"/>
        </w:rPr>
      </w:pPr>
      <w:bookmarkStart w:id="1148" w:name="_Toc23880354"/>
      <w:ins w:id="1149" w:author="Windows User" w:date="2019-09-19T00:45:00Z">
        <w:r w:rsidRPr="0033182C">
          <w:rPr>
            <w:rFonts w:cs="Times New Roman"/>
          </w:rPr>
          <w:lastRenderedPageBreak/>
          <w:t>Pembuatan Web Sistem</w:t>
        </w:r>
      </w:ins>
      <w:bookmarkEnd w:id="1148"/>
    </w:p>
    <w:p w14:paraId="42A054A9" w14:textId="19CFE629" w:rsidR="00CE3FD8" w:rsidRPr="0033182C" w:rsidRDefault="00240AAC">
      <w:pPr>
        <w:spacing w:after="160"/>
        <w:ind w:firstLine="720"/>
        <w:rPr>
          <w:ins w:id="1150" w:author="ACER" w:date="2019-09-30T02:05:00Z"/>
          <w:rFonts w:cs="Times New Roman"/>
          <w:lang w:val="id-ID"/>
        </w:rPr>
        <w:pPrChange w:id="1151" w:author="ACER" w:date="2019-09-30T02:08:00Z">
          <w:pPr>
            <w:spacing w:after="160" w:line="259" w:lineRule="auto"/>
            <w:jc w:val="left"/>
          </w:pPr>
        </w:pPrChange>
      </w:pPr>
      <w:r w:rsidRPr="0033182C">
        <w:rPr>
          <w:rFonts w:cs="Times New Roman"/>
          <w:lang w:val="id-ID"/>
        </w:rPr>
        <w:t>Web sistem</w:t>
      </w:r>
      <w:ins w:id="1152" w:author="ACER" w:date="2019-09-30T02:01:00Z">
        <w:r w:rsidR="00747483" w:rsidRPr="0033182C">
          <w:rPr>
            <w:rFonts w:cs="Times New Roman"/>
            <w:lang w:val="id-ID"/>
          </w:rPr>
          <w:t xml:space="preserve"> dibangun bertujuan untuk membantu </w:t>
        </w:r>
        <w:r w:rsidR="00747483" w:rsidRPr="000367FF">
          <w:rPr>
            <w:rFonts w:cs="Times New Roman"/>
            <w:i/>
            <w:lang w:val="id-ID"/>
          </w:rPr>
          <w:t>memonitor</w:t>
        </w:r>
      </w:ins>
      <w:r w:rsidR="000367FF" w:rsidRPr="000367FF">
        <w:rPr>
          <w:rFonts w:cs="Times New Roman"/>
          <w:i/>
          <w:lang w:val="en-ID"/>
        </w:rPr>
        <w:t>ing</w:t>
      </w:r>
      <w:ins w:id="1153" w:author="ACER" w:date="2019-09-30T02:01:00Z">
        <w:r w:rsidR="00747483" w:rsidRPr="0033182C">
          <w:rPr>
            <w:rFonts w:cs="Times New Roman"/>
            <w:lang w:val="id-ID"/>
          </w:rPr>
          <w:t xml:space="preserve"> </w:t>
        </w:r>
      </w:ins>
      <w:ins w:id="1154" w:author="ACER" w:date="2019-09-30T02:02:00Z">
        <w:r w:rsidR="00CE3FD8" w:rsidRPr="0033182C">
          <w:rPr>
            <w:rFonts w:cs="Times New Roman"/>
            <w:lang w:val="id-ID"/>
          </w:rPr>
          <w:t xml:space="preserve">dan menampilkan data </w:t>
        </w:r>
        <w:r w:rsidR="00747483" w:rsidRPr="0033182C">
          <w:rPr>
            <w:rFonts w:cs="Times New Roman"/>
            <w:lang w:val="id-ID"/>
          </w:rPr>
          <w:t xml:space="preserve">kinerja </w:t>
        </w:r>
      </w:ins>
      <w:r w:rsidRPr="0033182C">
        <w:rPr>
          <w:rFonts w:cs="Times New Roman"/>
          <w:i/>
          <w:lang w:val="id-ID"/>
        </w:rPr>
        <w:t>solar</w:t>
      </w:r>
      <w:ins w:id="1155" w:author="ACER" w:date="2019-09-30T02:02:00Z">
        <w:r w:rsidR="00747483" w:rsidRPr="0033182C">
          <w:rPr>
            <w:rFonts w:cs="Times New Roman"/>
            <w:lang w:val="id-ID"/>
          </w:rPr>
          <w:t xml:space="preserve"> </w:t>
        </w:r>
      </w:ins>
      <w:r w:rsidRPr="0033182C">
        <w:rPr>
          <w:rFonts w:cs="Times New Roman"/>
          <w:i/>
          <w:lang w:val="id-ID"/>
        </w:rPr>
        <w:t>tracker</w:t>
      </w:r>
      <w:ins w:id="1156" w:author="ACER" w:date="2019-09-30T02:02:00Z">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w:t>
        </w:r>
      </w:ins>
      <w:ins w:id="1157" w:author="ACER" w:date="2019-09-30T02:03:00Z">
        <w:r w:rsidR="00CE3FD8" w:rsidRPr="0033182C">
          <w:rPr>
            <w:rFonts w:cs="Times New Roman"/>
            <w:lang w:val="id-ID"/>
          </w:rPr>
          <w:t>sudut sekarang</w:t>
        </w:r>
      </w:ins>
      <w:r w:rsidR="000367FF">
        <w:rPr>
          <w:rFonts w:cs="Times New Roman"/>
          <w:lang w:val="id-ID"/>
        </w:rPr>
        <w:t xml:space="preserve"> sampai dengan</w:t>
      </w:r>
      <w:ins w:id="1158" w:author="ACER" w:date="2019-09-30T02:04:00Z">
        <w:r w:rsidR="00CE3FD8" w:rsidRPr="0033182C">
          <w:rPr>
            <w:rFonts w:cs="Times New Roman"/>
            <w:lang w:val="id-ID"/>
          </w:rPr>
          <w:t xml:space="preserve"> data sudut terdahulu</w:t>
        </w:r>
      </w:ins>
      <w:ins w:id="1159" w:author="ACER" w:date="2019-09-30T02:05:00Z">
        <w:r w:rsidR="00CE3FD8" w:rsidRPr="0033182C">
          <w:rPr>
            <w:rFonts w:cs="Times New Roman"/>
            <w:lang w:val="id-ID"/>
          </w:rPr>
          <w:t>.</w:t>
        </w:r>
      </w:ins>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ins w:id="1160" w:author="ACER" w:date="2019-09-30T02:05:00Z">
        <w:r w:rsidR="00CE3FD8" w:rsidRPr="0033182C">
          <w:rPr>
            <w:rFonts w:cs="Times New Roman"/>
            <w:lang w:val="id-ID"/>
          </w:rPr>
          <w:t xml:space="preserve"> juga sebagai perantara penyimpanan data setpoint yang dihasilkan oleh </w:t>
        </w:r>
      </w:ins>
      <w:r w:rsidRPr="0033182C">
        <w:rPr>
          <w:rFonts w:cs="Times New Roman"/>
          <w:i/>
          <w:lang w:val="id-ID"/>
        </w:rPr>
        <w:t>tracker</w:t>
      </w:r>
      <w:ins w:id="1161" w:author="ACER" w:date="2019-09-30T02:05:00Z">
        <w:r w:rsidR="00CE3FD8" w:rsidRPr="0033182C">
          <w:rPr>
            <w:rFonts w:cs="Times New Roman"/>
            <w:lang w:val="id-ID"/>
          </w:rPr>
          <w:t xml:space="preserve"> dan data setpoint tersebu</w:t>
        </w:r>
      </w:ins>
      <w:ins w:id="1162" w:author="ACER" w:date="2019-09-30T02:06:00Z">
        <w:r w:rsidR="00CE3FD8" w:rsidRPr="0033182C">
          <w:rPr>
            <w:rFonts w:cs="Times New Roman"/>
            <w:lang w:val="id-ID"/>
          </w:rPr>
          <w:t xml:space="preserve">t akan diambil </w:t>
        </w:r>
      </w:ins>
      <w:r w:rsidR="000367FF">
        <w:rPr>
          <w:rFonts w:cs="Times New Roman"/>
          <w:lang w:val="id-ID"/>
        </w:rPr>
        <w:t>atau</w:t>
      </w:r>
      <w:ins w:id="1163" w:author="ACER" w:date="2019-09-30T02:06:00Z">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 xml:space="preserve">sebagai data acuan PID. Proses pengiriman dan pengambilan data melalui koneksi internet ataupun lokal. </w:t>
        </w:r>
      </w:ins>
      <w:ins w:id="1164" w:author="ACER" w:date="2019-09-30T02:07:00Z">
        <w:r w:rsidR="00CE3FD8" w:rsidRPr="0033182C">
          <w:rPr>
            <w:rFonts w:cs="Times New Roman"/>
            <w:lang w:val="id-ID"/>
          </w:rPr>
          <w:t>Proses tersebut bisa dikata</w:t>
        </w:r>
      </w:ins>
      <w:r w:rsidR="000367FF">
        <w:rPr>
          <w:rFonts w:cs="Times New Roman"/>
          <w:lang w:val="en-ID"/>
        </w:rPr>
        <w:t>ka</w:t>
      </w:r>
      <w:ins w:id="1165" w:author="ACER" w:date="2019-09-30T02:07:00Z">
        <w:r w:rsidR="00CE3FD8" w:rsidRPr="0033182C">
          <w:rPr>
            <w:rFonts w:cs="Times New Roman"/>
            <w:lang w:val="id-ID"/>
          </w:rPr>
          <w:t>n merupakan IOT</w:t>
        </w:r>
      </w:ins>
      <w:r w:rsidRPr="0033182C">
        <w:rPr>
          <w:rFonts w:cs="Times New Roman"/>
          <w:lang w:val="en-ID"/>
        </w:rPr>
        <w:t xml:space="preserve"> </w:t>
      </w:r>
      <w:ins w:id="1166" w:author="ACER" w:date="2019-09-30T02:07:00Z">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ins>
      <w:r w:rsidRPr="0033182C">
        <w:rPr>
          <w:rFonts w:cs="Times New Roman"/>
          <w:i/>
          <w:lang w:val="id-ID"/>
        </w:rPr>
        <w:t>solar</w:t>
      </w:r>
      <w:ins w:id="1167" w:author="ACER" w:date="2019-09-30T02:07:00Z">
        <w:r w:rsidR="00CE3FD8" w:rsidRPr="0033182C">
          <w:rPr>
            <w:rFonts w:cs="Times New Roman"/>
            <w:lang w:val="id-ID"/>
          </w:rPr>
          <w:t xml:space="preserve"> </w:t>
        </w:r>
      </w:ins>
      <w:r w:rsidRPr="0033182C">
        <w:rPr>
          <w:rFonts w:cs="Times New Roman"/>
          <w:i/>
          <w:lang w:val="id-ID"/>
        </w:rPr>
        <w:t>tracker</w:t>
      </w:r>
      <w:ins w:id="1168" w:author="ACER" w:date="2019-09-30T02:07:00Z">
        <w:r w:rsidR="00CE3FD8" w:rsidRPr="0033182C">
          <w:rPr>
            <w:rFonts w:cs="Times New Roman"/>
            <w:lang w:val="id-ID"/>
          </w:rPr>
          <w:t xml:space="preserve"> ke aktuator tanpa</w:t>
        </w:r>
      </w:ins>
      <w:ins w:id="1169" w:author="ACER" w:date="2019-09-30T02:08:00Z">
        <w:r w:rsidR="00CE3FD8" w:rsidRPr="0033182C">
          <w:rPr>
            <w:rFonts w:cs="Times New Roman"/>
            <w:lang w:val="id-ID"/>
          </w:rPr>
          <w:t xml:space="preserve"> adany</w:t>
        </w:r>
      </w:ins>
      <w:r w:rsidR="000367FF">
        <w:rPr>
          <w:rFonts w:cs="Times New Roman"/>
          <w:lang w:val="en-ID"/>
        </w:rPr>
        <w:t>a</w:t>
      </w:r>
      <w:ins w:id="1170" w:author="ACER" w:date="2019-09-30T02:08:00Z">
        <w:r w:rsidR="00CE3FD8" w:rsidRPr="0033182C">
          <w:rPr>
            <w:rFonts w:cs="Times New Roman"/>
            <w:lang w:val="id-ID"/>
          </w:rPr>
          <w:t xml:space="preserve"> campur tangan operator atau manusia di dalamnya.</w:t>
        </w:r>
      </w:ins>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1171" w:name="_Toc23880355"/>
      <w:r w:rsidRPr="0033182C">
        <w:lastRenderedPageBreak/>
        <w:t>ANALISA DAN PE</w:t>
      </w:r>
      <w:r w:rsidR="001B6BA9" w:rsidRPr="0033182C">
        <w:t>RANCANGAN SISTEM</w:t>
      </w:r>
      <w:bookmarkEnd w:id="1171"/>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pPr>
        <w:spacing w:after="160"/>
        <w:ind w:firstLine="720"/>
        <w:rPr>
          <w:rFonts w:cs="Times New Roman"/>
        </w:rPr>
        <w:pPrChange w:id="1172" w:author="ACER" w:date="2019-09-30T02:08:00Z">
          <w:pPr>
            <w:spacing w:after="160" w:line="259" w:lineRule="auto"/>
            <w:jc w:val="left"/>
          </w:pPr>
        </w:pPrChange>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pPr>
        <w:pStyle w:val="Heading2"/>
        <w:ind w:left="426" w:hanging="426"/>
        <w:rPr>
          <w:ins w:id="1173" w:author="Windows User" w:date="2019-09-18T15:36:00Z"/>
          <w:rFonts w:cs="Times New Roman"/>
        </w:rPr>
        <w:pPrChange w:id="1174" w:author="Windows User" w:date="2019-09-18T14:55:00Z">
          <w:pPr>
            <w:spacing w:after="160" w:line="259" w:lineRule="auto"/>
            <w:jc w:val="left"/>
          </w:pPr>
        </w:pPrChange>
      </w:pPr>
      <w:bookmarkStart w:id="1175" w:name="_Toc23880356"/>
      <w:ins w:id="1176" w:author="Windows User" w:date="2019-09-18T14:54:00Z">
        <w:r w:rsidRPr="0033182C">
          <w:rPr>
            <w:rFonts w:cs="Times New Roman"/>
          </w:rPr>
          <w:t>Analisa Kebutuhan</w:t>
        </w:r>
      </w:ins>
      <w:bookmarkEnd w:id="1175"/>
    </w:p>
    <w:p w14:paraId="47BBAE17" w14:textId="77777777" w:rsidR="0013708C" w:rsidRPr="0033182C" w:rsidRDefault="0013708C" w:rsidP="0013708C">
      <w:pPr>
        <w:ind w:firstLine="567"/>
        <w:rPr>
          <w:ins w:id="1177" w:author="Windows User" w:date="2019-09-18T15:44:00Z"/>
          <w:rFonts w:cs="Times New Roman"/>
          <w:szCs w:val="24"/>
        </w:rPr>
      </w:pPr>
      <w:ins w:id="1178" w:author="Windows User" w:date="2019-09-18T15:36:00Z">
        <w:r w:rsidRPr="0033182C">
          <w:rPr>
            <w:rFonts w:cs="Times New Roman"/>
            <w:szCs w:val="30"/>
            <w:rPrChange w:id="1179" w:author="Windows User" w:date="2019-09-18T15:36:00Z">
              <w:rPr>
                <w:rFonts w:ascii="Arial" w:hAnsi="Arial" w:cs="Arial"/>
                <w:sz w:val="30"/>
                <w:szCs w:val="30"/>
              </w:rPr>
            </w:rPrChange>
          </w:rPr>
          <w:t xml:space="preserve">Analisa Kebutuhan dalam </w:t>
        </w:r>
      </w:ins>
      <w:ins w:id="1180" w:author="Windows User" w:date="2019-09-18T15:39:00Z">
        <w:r w:rsidRPr="0033182C">
          <w:rPr>
            <w:rFonts w:cs="Times New Roman"/>
            <w:szCs w:val="30"/>
          </w:rPr>
          <w:t>penelitian ini ada dua yaitu kebutuhan secara fungsional dan non fungsional.</w:t>
        </w:r>
      </w:ins>
      <w:ins w:id="1181" w:author="Windows User" w:date="2019-09-18T15:36:00Z">
        <w:r w:rsidRPr="0033182C">
          <w:rPr>
            <w:rFonts w:cs="Times New Roman"/>
            <w:szCs w:val="30"/>
            <w:rPrChange w:id="1182" w:author="Windows User" w:date="2019-09-18T15:36:00Z">
              <w:rPr>
                <w:rFonts w:ascii="Arial" w:hAnsi="Arial" w:cs="Arial"/>
                <w:sz w:val="30"/>
                <w:szCs w:val="30"/>
              </w:rPr>
            </w:rPrChange>
          </w:rPr>
          <w:t xml:space="preserve"> </w:t>
        </w:r>
      </w:ins>
      <w:ins w:id="1183" w:author="Windows User" w:date="2019-09-18T15:44:00Z">
        <w:r w:rsidRPr="0033182C">
          <w:rPr>
            <w:rFonts w:cs="Times New Roman"/>
            <w:szCs w:val="24"/>
          </w:rPr>
          <w:t>Jenis kebutuhan berisi tentang apa saja yang dibutuhkan oleh sistem serta berbagai informasi yang dihasilkan oleh sistem. Berikut merupakan jenis kebutuhan sistem yang telah dibangun oleh pengembang.</w:t>
        </w:r>
      </w:ins>
    </w:p>
    <w:p w14:paraId="06129634" w14:textId="77777777" w:rsidR="0013708C" w:rsidRPr="0033182C" w:rsidRDefault="0013708C">
      <w:pPr>
        <w:pStyle w:val="Heading3"/>
        <w:rPr>
          <w:ins w:id="1184" w:author="Windows User" w:date="2019-09-18T15:46:00Z"/>
          <w:rFonts w:cs="Times New Roman"/>
        </w:rPr>
        <w:pPrChange w:id="1185" w:author="Windows User" w:date="2019-09-18T15:46:00Z">
          <w:pPr>
            <w:spacing w:after="160" w:line="259" w:lineRule="auto"/>
            <w:jc w:val="left"/>
          </w:pPr>
        </w:pPrChange>
      </w:pPr>
      <w:bookmarkStart w:id="1186" w:name="_Toc23880357"/>
      <w:ins w:id="1187" w:author="Windows User" w:date="2019-09-18T15:45:00Z">
        <w:r w:rsidRPr="0033182C">
          <w:rPr>
            <w:rFonts w:cs="Times New Roman"/>
          </w:rPr>
          <w:t>Kebutuhan Fumgsional</w:t>
        </w:r>
      </w:ins>
      <w:bookmarkEnd w:id="1186"/>
    </w:p>
    <w:p w14:paraId="1219074F" w14:textId="77777777" w:rsidR="0013708C" w:rsidRPr="0033182C" w:rsidRDefault="0013708C">
      <w:pPr>
        <w:spacing w:after="0"/>
        <w:ind w:firstLine="426"/>
        <w:rPr>
          <w:ins w:id="1188" w:author="Windows User" w:date="2019-09-18T15:46:00Z"/>
          <w:rFonts w:cs="Times New Roman"/>
          <w:i/>
          <w:rPrChange w:id="1189" w:author="Windows User" w:date="2019-09-18T15:47:00Z">
            <w:rPr>
              <w:ins w:id="1190" w:author="Windows User" w:date="2019-09-18T15:46:00Z"/>
              <w:i w:val="0"/>
              <w:color w:val="000000" w:themeColor="text1"/>
              <w:sz w:val="24"/>
            </w:rPr>
          </w:rPrChange>
        </w:rPr>
        <w:pPrChange w:id="1191" w:author="Windows User" w:date="2019-09-18T15:47:00Z">
          <w:pPr>
            <w:pStyle w:val="Caption"/>
            <w:keepNext/>
            <w:numPr>
              <w:numId w:val="41"/>
            </w:numPr>
            <w:ind w:left="717" w:hanging="360"/>
            <w:jc w:val="center"/>
          </w:pPr>
        </w:pPrChange>
      </w:pPr>
      <w:ins w:id="1192" w:author="Windows User" w:date="2019-09-18T15:46:00Z">
        <w:r w:rsidRPr="0033182C">
          <w:rPr>
            <w:rFonts w:cs="Times New Roman"/>
          </w:rPr>
          <w:t>Kebutuhan fungsional adalah kebutuhan utama yang harus dilakukan oleh sistem. Kebutuhan yang berkaitan dengan fungsi sistem pada kebutuhan fungsional atau</w:t>
        </w:r>
        <w:r w:rsidRPr="0033182C">
          <w:rPr>
            <w:rFonts w:cs="Times New Roman"/>
            <w:i/>
            <w:rPrChange w:id="1193" w:author="Windows User" w:date="2019-09-18T15:46:00Z">
              <w:rPr>
                <w:i w:val="0"/>
                <w:iCs w:val="0"/>
              </w:rPr>
            </w:rPrChange>
          </w:rPr>
          <w:t xml:space="preserve"> Software Requirement Spesification Functional</w:t>
        </w:r>
        <w:r w:rsidRPr="0033182C">
          <w:rPr>
            <w:rFonts w:cs="Times New Roman"/>
          </w:rPr>
          <w:t xml:space="preserve"> untuk dapat menghasilkan keluaran yang diinginkan oleh pengembang </w:t>
        </w:r>
      </w:ins>
      <w:customXmlInsRangeStart w:id="1194" w:author="Windows User" w:date="2019-09-18T15:46:00Z"/>
      <w:sdt>
        <w:sdtPr>
          <w:rPr>
            <w:rFonts w:cs="Times New Roman"/>
          </w:rPr>
          <w:id w:val="-1509446599"/>
          <w:citation/>
        </w:sdtPr>
        <w:sdtContent>
          <w:customXmlInsRangeEnd w:id="1194"/>
          <w:ins w:id="1195" w:author="Windows User" w:date="2019-09-18T15:46:00Z">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ins>
          <w:customXmlInsRangeStart w:id="1196" w:author="Windows User" w:date="2019-09-18T15:46:00Z"/>
        </w:sdtContent>
      </w:sdt>
      <w:customXmlInsRangeEnd w:id="1196"/>
      <w:ins w:id="1197" w:author="Windows User" w:date="2019-09-18T15:46:00Z">
        <w:r w:rsidRPr="0033182C">
          <w:rPr>
            <w:rFonts w:cs="Times New Roman"/>
          </w:rPr>
          <w:t>. Kebutuhan ini dapat dilihat pada Tabel 3.1.</w:t>
        </w:r>
      </w:ins>
    </w:p>
    <w:p w14:paraId="653A20F0" w14:textId="49985FE3" w:rsidR="0013708C" w:rsidRPr="0033182C" w:rsidRDefault="0013708C">
      <w:pPr>
        <w:pStyle w:val="Caption"/>
        <w:keepNext/>
        <w:spacing w:after="0" w:line="360" w:lineRule="auto"/>
        <w:jc w:val="center"/>
        <w:rPr>
          <w:ins w:id="1198" w:author="Windows User" w:date="2019-09-18T15:48:00Z"/>
          <w:rFonts w:cs="Times New Roman"/>
          <w:sz w:val="22"/>
          <w:rPrChange w:id="1199" w:author="Windows User" w:date="2019-09-18T15:48:00Z">
            <w:rPr>
              <w:ins w:id="1200" w:author="Windows User" w:date="2019-09-18T15:48:00Z"/>
            </w:rPr>
          </w:rPrChange>
        </w:rPr>
        <w:pPrChange w:id="1201" w:author="Windows User" w:date="2019-09-18T15:49:00Z">
          <w:pPr/>
        </w:pPrChange>
      </w:pPr>
      <w:bookmarkStart w:id="1202" w:name="_Toc23881731"/>
      <w:ins w:id="1203" w:author="Windows User" w:date="2019-09-18T15:48:00Z">
        <w:r w:rsidRPr="0033182C">
          <w:rPr>
            <w:rFonts w:cs="Times New Roman"/>
            <w:i w:val="0"/>
            <w:color w:val="auto"/>
            <w:sz w:val="22"/>
            <w:rPrChange w:id="1204" w:author="Windows User" w:date="2019-09-18T15:48:00Z">
              <w:rPr>
                <w:i/>
                <w:iCs/>
              </w:rPr>
            </w:rPrChange>
          </w:rPr>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ins w:id="1205" w:author="Windows User" w:date="2019-09-18T15:48:00Z">
        <w:r w:rsidRPr="0033182C">
          <w:rPr>
            <w:rFonts w:cs="Times New Roman"/>
            <w:i w:val="0"/>
            <w:color w:val="auto"/>
            <w:sz w:val="22"/>
            <w:rPrChange w:id="1206" w:author="Windows User" w:date="2019-09-18T15:48:00Z">
              <w:rPr>
                <w:i/>
                <w:iCs/>
              </w:rPr>
            </w:rPrChange>
          </w:rPr>
          <w:t xml:space="preserve"> Kebutuhan Fungsional</w:t>
        </w:r>
        <w:bookmarkEnd w:id="1202"/>
      </w:ins>
    </w:p>
    <w:tbl>
      <w:tblPr>
        <w:tblStyle w:val="TableGrid"/>
        <w:tblW w:w="0" w:type="auto"/>
        <w:tblLook w:val="04A0" w:firstRow="1" w:lastRow="0" w:firstColumn="1" w:lastColumn="0" w:noHBand="0" w:noVBand="1"/>
      </w:tblPr>
      <w:tblGrid>
        <w:gridCol w:w="2122"/>
        <w:gridCol w:w="5805"/>
        <w:tblGridChange w:id="1207">
          <w:tblGrid>
            <w:gridCol w:w="2122"/>
            <w:gridCol w:w="5805"/>
          </w:tblGrid>
        </w:tblGridChange>
      </w:tblGrid>
      <w:tr w:rsidR="0013708C" w:rsidRPr="0033182C" w14:paraId="46BEFD51" w14:textId="77777777" w:rsidTr="00835FA0">
        <w:trPr>
          <w:ins w:id="1208" w:author="Windows User" w:date="2019-09-18T15:46:00Z"/>
        </w:trPr>
        <w:tc>
          <w:tcPr>
            <w:tcW w:w="2122" w:type="dxa"/>
          </w:tcPr>
          <w:p w14:paraId="020E7CB8" w14:textId="77777777" w:rsidR="0013708C" w:rsidRPr="0033182C" w:rsidRDefault="0013708C" w:rsidP="00835FA0">
            <w:pPr>
              <w:spacing w:line="240" w:lineRule="auto"/>
              <w:jc w:val="center"/>
              <w:rPr>
                <w:ins w:id="1209" w:author="Windows User" w:date="2019-09-18T15:46:00Z"/>
                <w:rFonts w:cs="Times New Roman"/>
              </w:rPr>
            </w:pPr>
            <w:ins w:id="1210" w:author="Windows User" w:date="2019-09-18T15:46:00Z">
              <w:r w:rsidRPr="0033182C">
                <w:rPr>
                  <w:rFonts w:cs="Times New Roman"/>
                </w:rPr>
                <w:t>SRSF ID</w:t>
              </w:r>
            </w:ins>
          </w:p>
        </w:tc>
        <w:tc>
          <w:tcPr>
            <w:tcW w:w="5805" w:type="dxa"/>
          </w:tcPr>
          <w:p w14:paraId="00D3570B" w14:textId="77777777" w:rsidR="0013708C" w:rsidRPr="0033182C" w:rsidRDefault="0013708C" w:rsidP="00835FA0">
            <w:pPr>
              <w:spacing w:line="240" w:lineRule="auto"/>
              <w:jc w:val="center"/>
              <w:rPr>
                <w:ins w:id="1211" w:author="Windows User" w:date="2019-09-18T15:46:00Z"/>
                <w:rFonts w:cs="Times New Roman"/>
              </w:rPr>
            </w:pPr>
            <w:ins w:id="1212" w:author="Windows User" w:date="2019-09-18T15:46:00Z">
              <w:r w:rsidRPr="0033182C">
                <w:rPr>
                  <w:rFonts w:cs="Times New Roman"/>
                </w:rPr>
                <w:t>Identifikasi</w:t>
              </w:r>
            </w:ins>
          </w:p>
        </w:tc>
      </w:tr>
      <w:tr w:rsidR="0013708C" w:rsidRPr="0033182C" w14:paraId="4DA2C184" w14:textId="77777777" w:rsidTr="00835FA0">
        <w:trPr>
          <w:ins w:id="1213" w:author="Windows User" w:date="2019-09-18T15:46:00Z"/>
        </w:trPr>
        <w:tc>
          <w:tcPr>
            <w:tcW w:w="2122" w:type="dxa"/>
          </w:tcPr>
          <w:p w14:paraId="2808DF5E" w14:textId="77777777" w:rsidR="0013708C" w:rsidRPr="0033182C" w:rsidRDefault="0013708C" w:rsidP="00835FA0">
            <w:pPr>
              <w:spacing w:line="240" w:lineRule="auto"/>
              <w:rPr>
                <w:ins w:id="1214" w:author="Windows User" w:date="2019-09-18T15:46:00Z"/>
                <w:rFonts w:cs="Times New Roman"/>
              </w:rPr>
            </w:pPr>
            <w:ins w:id="1215" w:author="Windows User" w:date="2019-09-18T15:46:00Z">
              <w:r w:rsidRPr="0033182C">
                <w:rPr>
                  <w:rFonts w:cs="Times New Roman"/>
                </w:rPr>
                <w:t>SRSF_1</w:t>
              </w:r>
            </w:ins>
          </w:p>
        </w:tc>
        <w:tc>
          <w:tcPr>
            <w:tcW w:w="5805" w:type="dxa"/>
          </w:tcPr>
          <w:p w14:paraId="776DE2CD" w14:textId="77777777" w:rsidR="0013708C" w:rsidRPr="0033182C" w:rsidRDefault="0013708C" w:rsidP="00835FA0">
            <w:pPr>
              <w:spacing w:line="240" w:lineRule="auto"/>
              <w:rPr>
                <w:ins w:id="1216" w:author="Windows User" w:date="2019-09-18T15:46:00Z"/>
                <w:rFonts w:cs="Times New Roman"/>
              </w:rPr>
            </w:pPr>
            <w:ins w:id="1217" w:author="Windows User" w:date="2019-09-18T15:46:00Z">
              <w:r w:rsidRPr="0033182C">
                <w:rPr>
                  <w:rFonts w:cs="Times New Roman"/>
                </w:rPr>
                <w:t xml:space="preserve">Dapat memproses metode </w:t>
              </w:r>
            </w:ins>
            <w:r w:rsidRPr="0033182C">
              <w:rPr>
                <w:rFonts w:cs="Times New Roman"/>
                <w:i/>
              </w:rPr>
              <w:t>Fuzyy</w:t>
            </w:r>
            <w:ins w:id="1218" w:author="Windows User" w:date="2019-09-18T15:46:00Z">
              <w:r w:rsidRPr="0033182C">
                <w:rPr>
                  <w:rFonts w:cs="Times New Roman"/>
                </w:rPr>
                <w:t xml:space="preserve"> yang digunakan pada </w:t>
              </w:r>
            </w:ins>
            <w:r w:rsidRPr="0033182C">
              <w:rPr>
                <w:rFonts w:cs="Times New Roman"/>
                <w:i/>
              </w:rPr>
              <w:t>tracker</w:t>
            </w:r>
          </w:p>
        </w:tc>
      </w:tr>
      <w:tr w:rsidR="0013708C" w:rsidRPr="0033182C" w14:paraId="38D2967A" w14:textId="77777777" w:rsidTr="00835FA0">
        <w:trPr>
          <w:ins w:id="1219" w:author="Windows User" w:date="2019-09-18T15:46:00Z"/>
        </w:trPr>
        <w:tc>
          <w:tcPr>
            <w:tcW w:w="2122" w:type="dxa"/>
          </w:tcPr>
          <w:p w14:paraId="77E6C648" w14:textId="77777777" w:rsidR="0013708C" w:rsidRPr="0033182C" w:rsidRDefault="0013708C" w:rsidP="00835FA0">
            <w:pPr>
              <w:spacing w:line="240" w:lineRule="auto"/>
              <w:rPr>
                <w:ins w:id="1220" w:author="Windows User" w:date="2019-09-18T15:46:00Z"/>
                <w:rFonts w:cs="Times New Roman"/>
              </w:rPr>
            </w:pPr>
            <w:ins w:id="1221" w:author="Windows User" w:date="2019-09-18T15:46:00Z">
              <w:r w:rsidRPr="0033182C">
                <w:rPr>
                  <w:rFonts w:cs="Times New Roman"/>
                </w:rPr>
                <w:t>SRSF_2</w:t>
              </w:r>
            </w:ins>
          </w:p>
        </w:tc>
        <w:tc>
          <w:tcPr>
            <w:tcW w:w="5805" w:type="dxa"/>
          </w:tcPr>
          <w:p w14:paraId="6B51B67C" w14:textId="77777777" w:rsidR="0013708C" w:rsidRPr="0033182C" w:rsidRDefault="0013708C" w:rsidP="00835FA0">
            <w:pPr>
              <w:spacing w:line="240" w:lineRule="auto"/>
              <w:rPr>
                <w:ins w:id="1222" w:author="Windows User" w:date="2019-09-18T15:46:00Z"/>
                <w:rFonts w:cs="Times New Roman"/>
              </w:rPr>
            </w:pPr>
            <w:ins w:id="1223" w:author="Windows User" w:date="2019-09-18T15:46:00Z">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ins>
            <w:r w:rsidRPr="0033182C">
              <w:rPr>
                <w:rFonts w:cs="Times New Roman"/>
                <w:i/>
              </w:rPr>
              <w:t>tracker</w:t>
            </w:r>
            <w:ins w:id="1224" w:author="Windows User" w:date="2019-09-18T15:46:00Z">
              <w:r w:rsidRPr="0033182C">
                <w:rPr>
                  <w:rFonts w:cs="Times New Roman"/>
                  <w:i/>
                </w:rPr>
                <w:t>.</w:t>
              </w:r>
            </w:ins>
          </w:p>
        </w:tc>
      </w:tr>
      <w:tr w:rsidR="0013708C" w:rsidRPr="0033182C" w14:paraId="47E2D7E1" w14:textId="77777777" w:rsidTr="00835FA0">
        <w:tblPrEx>
          <w:tblW w:w="0" w:type="auto"/>
          <w:tblPrExChange w:id="1225" w:author="Windows User" w:date="2019-09-18T15:49:00Z">
            <w:tblPrEx>
              <w:tblW w:w="0" w:type="auto"/>
            </w:tblPrEx>
          </w:tblPrExChange>
        </w:tblPrEx>
        <w:trPr>
          <w:trHeight w:val="77"/>
          <w:ins w:id="1226" w:author="Windows User" w:date="2019-09-18T15:46:00Z"/>
        </w:trPr>
        <w:tc>
          <w:tcPr>
            <w:tcW w:w="2122" w:type="dxa"/>
            <w:tcPrChange w:id="1227" w:author="Windows User" w:date="2019-09-18T15:49:00Z">
              <w:tcPr>
                <w:tcW w:w="2122" w:type="dxa"/>
              </w:tcPr>
            </w:tcPrChange>
          </w:tcPr>
          <w:p w14:paraId="01E3A1A9" w14:textId="77777777" w:rsidR="0013708C" w:rsidRPr="0033182C" w:rsidRDefault="0013708C" w:rsidP="00835FA0">
            <w:pPr>
              <w:spacing w:line="240" w:lineRule="auto"/>
              <w:rPr>
                <w:ins w:id="1228" w:author="Windows User" w:date="2019-09-18T15:46:00Z"/>
                <w:rFonts w:cs="Times New Roman"/>
              </w:rPr>
            </w:pPr>
            <w:ins w:id="1229" w:author="Windows User" w:date="2019-09-18T15:46:00Z">
              <w:r w:rsidRPr="0033182C">
                <w:rPr>
                  <w:rFonts w:cs="Times New Roman"/>
                </w:rPr>
                <w:t>SRSF_3</w:t>
              </w:r>
            </w:ins>
          </w:p>
        </w:tc>
        <w:tc>
          <w:tcPr>
            <w:tcW w:w="5805" w:type="dxa"/>
            <w:tcPrChange w:id="1230" w:author="Windows User" w:date="2019-09-18T15:49:00Z">
              <w:tcPr>
                <w:tcW w:w="5805" w:type="dxa"/>
              </w:tcPr>
            </w:tcPrChange>
          </w:tcPr>
          <w:p w14:paraId="14BD93FC" w14:textId="77777777" w:rsidR="0013708C" w:rsidRPr="0033182C" w:rsidRDefault="0013708C" w:rsidP="00835FA0">
            <w:pPr>
              <w:spacing w:line="240" w:lineRule="auto"/>
              <w:rPr>
                <w:ins w:id="1231" w:author="Windows User" w:date="2019-09-18T15:46:00Z"/>
                <w:rFonts w:cs="Times New Roman"/>
              </w:rPr>
            </w:pPr>
            <w:ins w:id="1232" w:author="Windows User" w:date="2019-09-18T15:46:00Z">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ins>
          </w:p>
        </w:tc>
      </w:tr>
    </w:tbl>
    <w:p w14:paraId="6480BF75" w14:textId="77777777" w:rsidR="0013708C" w:rsidRPr="0033182C" w:rsidRDefault="0013708C">
      <w:pPr>
        <w:spacing w:after="0"/>
        <w:rPr>
          <w:ins w:id="1233" w:author="Windows User" w:date="2019-09-18T15:50:00Z"/>
          <w:rFonts w:cs="Times New Roman"/>
          <w:sz w:val="20"/>
          <w:rPrChange w:id="1234" w:author="Windows User" w:date="2019-09-18T15:50:00Z">
            <w:rPr>
              <w:ins w:id="1235" w:author="Windows User" w:date="2019-09-18T15:50:00Z"/>
            </w:rPr>
          </w:rPrChange>
        </w:rPr>
        <w:pPrChange w:id="1236" w:author="Windows User" w:date="2019-09-18T15:50:00Z">
          <w:pPr>
            <w:pStyle w:val="ListParagraph"/>
            <w:numPr>
              <w:numId w:val="41"/>
            </w:numPr>
            <w:spacing w:after="0"/>
            <w:ind w:left="426" w:hanging="426"/>
          </w:pPr>
        </w:pPrChange>
      </w:pPr>
    </w:p>
    <w:p w14:paraId="3A3DDAD9" w14:textId="77777777" w:rsidR="0013708C" w:rsidRPr="0033182C" w:rsidRDefault="0013708C" w:rsidP="0013708C">
      <w:pPr>
        <w:pStyle w:val="Heading3"/>
        <w:rPr>
          <w:ins w:id="1237" w:author="Windows User" w:date="2019-09-18T15:50:00Z"/>
          <w:rFonts w:cs="Times New Roman"/>
        </w:rPr>
      </w:pPr>
      <w:bookmarkStart w:id="1238" w:name="_Toc23880358"/>
      <w:ins w:id="1239" w:author="Windows User" w:date="2019-09-18T15:50:00Z">
        <w:r w:rsidRPr="0033182C">
          <w:rPr>
            <w:rFonts w:cs="Times New Roman"/>
          </w:rPr>
          <w:t xml:space="preserve">Kebutuhan </w:t>
        </w:r>
      </w:ins>
      <w:ins w:id="1240" w:author="Windows User" w:date="2019-09-18T15:51:00Z">
        <w:r w:rsidRPr="0033182C">
          <w:rPr>
            <w:rFonts w:cs="Times New Roman"/>
          </w:rPr>
          <w:t xml:space="preserve">Non </w:t>
        </w:r>
      </w:ins>
      <w:ins w:id="1241" w:author="Windows User" w:date="2019-09-18T15:50:00Z">
        <w:r w:rsidRPr="0033182C">
          <w:rPr>
            <w:rFonts w:cs="Times New Roman"/>
          </w:rPr>
          <w:t>Fumgsional</w:t>
        </w:r>
        <w:bookmarkEnd w:id="1238"/>
      </w:ins>
    </w:p>
    <w:p w14:paraId="72018D85" w14:textId="77777777" w:rsidR="0013708C" w:rsidRPr="0033182C" w:rsidRDefault="0013708C">
      <w:pPr>
        <w:ind w:firstLine="426"/>
        <w:rPr>
          <w:ins w:id="1242" w:author="Windows User" w:date="2019-09-18T15:51:00Z"/>
          <w:rFonts w:cs="Times New Roman"/>
          <w:i/>
          <w:rPrChange w:id="1243" w:author="Windows User" w:date="2019-09-19T02:24:00Z">
            <w:rPr>
              <w:ins w:id="1244" w:author="Windows User" w:date="2019-09-18T15:51:00Z"/>
              <w:i w:val="0"/>
              <w:color w:val="000000" w:themeColor="text1"/>
              <w:sz w:val="24"/>
            </w:rPr>
          </w:rPrChange>
        </w:rPr>
        <w:pPrChange w:id="1245" w:author="Windows User" w:date="2019-09-19T02:24:00Z">
          <w:pPr>
            <w:pStyle w:val="Caption"/>
            <w:keepNext/>
            <w:numPr>
              <w:numId w:val="41"/>
            </w:numPr>
            <w:ind w:left="717" w:hanging="360"/>
            <w:jc w:val="center"/>
          </w:pPr>
        </w:pPrChange>
      </w:pPr>
      <w:ins w:id="1246" w:author="Windows User" w:date="2019-09-18T15:51:00Z">
        <w:r w:rsidRPr="0033182C">
          <w:rPr>
            <w:rFonts w:cs="Times New Roman"/>
          </w:rPr>
          <w:t xml:space="preserve">Kebutuhan non fungsional adalah kebutuhan sekunder yang dimiliki sistem yang secara tidak langsung berkaitan dengan sistem yang dibangun </w:t>
        </w:r>
      </w:ins>
      <w:customXmlInsRangeStart w:id="1247" w:author="Windows User" w:date="2019-09-18T15:51:00Z"/>
      <w:sdt>
        <w:sdtPr>
          <w:rPr>
            <w:rFonts w:cs="Times New Roman"/>
          </w:rPr>
          <w:id w:val="2001083001"/>
          <w:citation/>
        </w:sdtPr>
        <w:sdtContent>
          <w:customXmlInsRangeEnd w:id="1247"/>
          <w:ins w:id="1248" w:author="Windows User" w:date="2019-09-18T15:51:00Z">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ins>
          <w:customXmlInsRangeStart w:id="1249" w:author="Windows User" w:date="2019-09-18T15:51:00Z"/>
        </w:sdtContent>
      </w:sdt>
      <w:customXmlInsRangeEnd w:id="1249"/>
      <w:ins w:id="1250" w:author="Windows User" w:date="2019-09-18T15:51:00Z">
        <w:r w:rsidRPr="0033182C">
          <w:rPr>
            <w:rFonts w:cs="Times New Roman"/>
          </w:rPr>
          <w:t xml:space="preserve">. Kebutuhan non fungsional ini akan dijelaskan pada Tabel 3.2. </w:t>
        </w:r>
      </w:ins>
    </w:p>
    <w:p w14:paraId="409F2D97" w14:textId="65C79027" w:rsidR="0013708C" w:rsidRPr="0033182C" w:rsidRDefault="0013708C">
      <w:pPr>
        <w:pStyle w:val="Caption"/>
        <w:keepNext/>
        <w:jc w:val="center"/>
        <w:rPr>
          <w:ins w:id="1251" w:author="Windows User" w:date="2019-09-19T02:24:00Z"/>
          <w:rFonts w:cs="Times New Roman"/>
          <w:sz w:val="22"/>
          <w:rPrChange w:id="1252" w:author="Windows User" w:date="2019-09-19T02:24:00Z">
            <w:rPr>
              <w:ins w:id="1253" w:author="Windows User" w:date="2019-09-19T02:24:00Z"/>
            </w:rPr>
          </w:rPrChange>
        </w:rPr>
        <w:pPrChange w:id="1254" w:author="Windows User" w:date="2019-09-19T02:24:00Z">
          <w:pPr/>
        </w:pPrChange>
      </w:pPr>
      <w:bookmarkStart w:id="1255" w:name="_Toc23881732"/>
      <w:ins w:id="1256" w:author="Windows User" w:date="2019-09-19T02:24:00Z">
        <w:r w:rsidRPr="0033182C">
          <w:rPr>
            <w:rFonts w:cs="Times New Roman"/>
            <w:i w:val="0"/>
            <w:color w:val="auto"/>
            <w:sz w:val="22"/>
            <w:rPrChange w:id="1257" w:author="Windows User" w:date="2019-09-19T02:24:00Z">
              <w:rPr/>
            </w:rPrChange>
          </w:rPr>
          <w:lastRenderedPageBreak/>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ins w:id="1258" w:author="Windows User" w:date="2019-09-19T02:24:00Z">
        <w:r w:rsidRPr="0033182C">
          <w:rPr>
            <w:rFonts w:cs="Times New Roman"/>
            <w:i w:val="0"/>
            <w:color w:val="auto"/>
            <w:sz w:val="22"/>
            <w:rPrChange w:id="1259" w:author="Windows User" w:date="2019-09-19T02:24:00Z">
              <w:rPr/>
            </w:rPrChange>
          </w:rPr>
          <w:t xml:space="preserve"> Kebutuhan Non Fungsional</w:t>
        </w:r>
        <w:bookmarkEnd w:id="1255"/>
      </w:ins>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rPr>
          <w:ins w:id="1260" w:author="Windows User" w:date="2019-09-18T15:51:00Z"/>
        </w:trPr>
        <w:tc>
          <w:tcPr>
            <w:tcW w:w="2133" w:type="dxa"/>
          </w:tcPr>
          <w:p w14:paraId="35A4C084" w14:textId="77777777" w:rsidR="0013708C" w:rsidRPr="0033182C" w:rsidRDefault="0013708C" w:rsidP="00835FA0">
            <w:pPr>
              <w:spacing w:line="240" w:lineRule="auto"/>
              <w:jc w:val="center"/>
              <w:rPr>
                <w:ins w:id="1261" w:author="Windows User" w:date="2019-09-18T15:51:00Z"/>
                <w:rFonts w:cs="Times New Roman"/>
                <w:sz w:val="22"/>
                <w:szCs w:val="24"/>
              </w:rPr>
            </w:pPr>
            <w:ins w:id="1262" w:author="Windows User" w:date="2019-09-18T15:51:00Z">
              <w:r w:rsidRPr="0033182C">
                <w:rPr>
                  <w:rFonts w:cs="Times New Roman"/>
                  <w:sz w:val="22"/>
                  <w:szCs w:val="24"/>
                </w:rPr>
                <w:t>SRSNF ID</w:t>
              </w:r>
            </w:ins>
          </w:p>
        </w:tc>
        <w:tc>
          <w:tcPr>
            <w:tcW w:w="5794" w:type="dxa"/>
          </w:tcPr>
          <w:p w14:paraId="0C7A4672" w14:textId="77777777" w:rsidR="0013708C" w:rsidRPr="0033182C" w:rsidRDefault="0013708C" w:rsidP="00835FA0">
            <w:pPr>
              <w:spacing w:line="240" w:lineRule="auto"/>
              <w:jc w:val="center"/>
              <w:rPr>
                <w:ins w:id="1263" w:author="Windows User" w:date="2019-09-18T15:51:00Z"/>
                <w:rFonts w:cs="Times New Roman"/>
                <w:sz w:val="22"/>
                <w:szCs w:val="24"/>
              </w:rPr>
            </w:pPr>
            <w:ins w:id="1264" w:author="Windows User" w:date="2019-09-18T15:51:00Z">
              <w:r w:rsidRPr="0033182C">
                <w:rPr>
                  <w:rFonts w:cs="Times New Roman"/>
                  <w:sz w:val="22"/>
                  <w:szCs w:val="24"/>
                </w:rPr>
                <w:t>Identifikasi</w:t>
              </w:r>
            </w:ins>
          </w:p>
        </w:tc>
      </w:tr>
      <w:tr w:rsidR="0013708C" w:rsidRPr="0033182C" w14:paraId="4123C0BF" w14:textId="77777777" w:rsidTr="00835FA0">
        <w:trPr>
          <w:ins w:id="1265" w:author="Windows User" w:date="2019-09-18T15:51:00Z"/>
        </w:trPr>
        <w:tc>
          <w:tcPr>
            <w:tcW w:w="2133" w:type="dxa"/>
          </w:tcPr>
          <w:p w14:paraId="2F2E3A2B" w14:textId="77777777" w:rsidR="0013708C" w:rsidRPr="0033182C" w:rsidRDefault="0013708C" w:rsidP="00835FA0">
            <w:pPr>
              <w:spacing w:line="240" w:lineRule="auto"/>
              <w:rPr>
                <w:ins w:id="1266" w:author="Windows User" w:date="2019-09-18T15:51:00Z"/>
                <w:rFonts w:cs="Times New Roman"/>
                <w:b/>
                <w:sz w:val="22"/>
                <w:szCs w:val="24"/>
              </w:rPr>
            </w:pPr>
            <w:ins w:id="1267" w:author="Windows User" w:date="2019-09-18T15:51:00Z">
              <w:r w:rsidRPr="0033182C">
                <w:rPr>
                  <w:rFonts w:cs="Times New Roman"/>
                  <w:sz w:val="22"/>
                  <w:szCs w:val="24"/>
                </w:rPr>
                <w:t>SRSNF_1</w:t>
              </w:r>
            </w:ins>
          </w:p>
        </w:tc>
        <w:tc>
          <w:tcPr>
            <w:tcW w:w="5794" w:type="dxa"/>
          </w:tcPr>
          <w:p w14:paraId="1B7A628F" w14:textId="77777777" w:rsidR="0013708C" w:rsidRPr="0033182C" w:rsidRDefault="0013708C" w:rsidP="00835FA0">
            <w:pPr>
              <w:spacing w:line="240" w:lineRule="auto"/>
              <w:rPr>
                <w:ins w:id="1268" w:author="Windows User" w:date="2019-09-18T15:51:00Z"/>
                <w:rFonts w:cs="Times New Roman"/>
                <w:sz w:val="22"/>
                <w:szCs w:val="24"/>
              </w:rPr>
            </w:pPr>
            <w:ins w:id="1269" w:author="Windows User" w:date="2019-09-18T15:51:00Z">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ins>
          </w:p>
        </w:tc>
      </w:tr>
      <w:tr w:rsidR="0013708C" w:rsidRPr="0033182C" w14:paraId="074E4B21" w14:textId="77777777" w:rsidTr="00835FA0">
        <w:trPr>
          <w:ins w:id="1270" w:author="Windows User" w:date="2019-09-18T15:51:00Z"/>
        </w:trPr>
        <w:tc>
          <w:tcPr>
            <w:tcW w:w="2133" w:type="dxa"/>
          </w:tcPr>
          <w:p w14:paraId="13A62D17" w14:textId="77777777" w:rsidR="0013708C" w:rsidRPr="0033182C" w:rsidRDefault="0013708C" w:rsidP="00835FA0">
            <w:pPr>
              <w:spacing w:line="240" w:lineRule="auto"/>
              <w:rPr>
                <w:ins w:id="1271" w:author="Windows User" w:date="2019-09-18T15:51:00Z"/>
                <w:rFonts w:cs="Times New Roman"/>
                <w:b/>
                <w:sz w:val="22"/>
                <w:szCs w:val="24"/>
              </w:rPr>
            </w:pPr>
            <w:ins w:id="1272" w:author="Windows User" w:date="2019-09-18T15:51:00Z">
              <w:r w:rsidRPr="0033182C">
                <w:rPr>
                  <w:rFonts w:cs="Times New Roman"/>
                  <w:sz w:val="22"/>
                  <w:szCs w:val="24"/>
                </w:rPr>
                <w:t>SRSNF_2</w:t>
              </w:r>
            </w:ins>
          </w:p>
        </w:tc>
        <w:tc>
          <w:tcPr>
            <w:tcW w:w="5794" w:type="dxa"/>
          </w:tcPr>
          <w:p w14:paraId="691C8CB1" w14:textId="77777777" w:rsidR="0013708C" w:rsidRPr="0033182C" w:rsidRDefault="0013708C" w:rsidP="00835FA0">
            <w:pPr>
              <w:spacing w:line="240" w:lineRule="auto"/>
              <w:rPr>
                <w:ins w:id="1273" w:author="Windows User" w:date="2019-09-18T15:51:00Z"/>
                <w:rFonts w:cs="Times New Roman"/>
                <w:sz w:val="22"/>
                <w:szCs w:val="24"/>
              </w:rPr>
            </w:pPr>
            <w:ins w:id="1274" w:author="Windows User" w:date="2019-09-18T15:51:00Z">
              <w:r w:rsidRPr="0033182C">
                <w:rPr>
                  <w:rFonts w:cs="Times New Roman"/>
                  <w:i/>
                  <w:sz w:val="22"/>
                  <w:szCs w:val="24"/>
                </w:rPr>
                <w:t>Response Time</w:t>
              </w:r>
              <w:r w:rsidRPr="0033182C">
                <w:rPr>
                  <w:rFonts w:cs="Times New Roman"/>
                  <w:sz w:val="22"/>
                  <w:szCs w:val="24"/>
                </w:rPr>
                <w:t>, sistem harus dapat memproses request data secara real time.</w:t>
              </w:r>
            </w:ins>
          </w:p>
        </w:tc>
      </w:tr>
      <w:tr w:rsidR="0013708C" w:rsidRPr="0033182C" w14:paraId="6EFB30DB" w14:textId="77777777" w:rsidTr="00835FA0">
        <w:trPr>
          <w:ins w:id="1275" w:author="Windows User" w:date="2019-09-18T15:51:00Z"/>
        </w:trPr>
        <w:tc>
          <w:tcPr>
            <w:tcW w:w="2133" w:type="dxa"/>
          </w:tcPr>
          <w:p w14:paraId="61A4E8E2" w14:textId="77777777" w:rsidR="0013708C" w:rsidRPr="0033182C" w:rsidRDefault="0013708C" w:rsidP="00835FA0">
            <w:pPr>
              <w:spacing w:line="240" w:lineRule="auto"/>
              <w:rPr>
                <w:ins w:id="1276" w:author="Windows User" w:date="2019-09-18T15:51:00Z"/>
                <w:rFonts w:cs="Times New Roman"/>
                <w:b/>
                <w:sz w:val="22"/>
                <w:szCs w:val="24"/>
              </w:rPr>
            </w:pPr>
            <w:ins w:id="1277" w:author="Windows User" w:date="2019-09-18T15:51:00Z">
              <w:r w:rsidRPr="0033182C">
                <w:rPr>
                  <w:rFonts w:cs="Times New Roman"/>
                  <w:sz w:val="22"/>
                  <w:szCs w:val="24"/>
                </w:rPr>
                <w:t>SRSNF_3</w:t>
              </w:r>
            </w:ins>
          </w:p>
        </w:tc>
        <w:tc>
          <w:tcPr>
            <w:tcW w:w="5794" w:type="dxa"/>
          </w:tcPr>
          <w:p w14:paraId="0E871347" w14:textId="77777777" w:rsidR="0013708C" w:rsidRPr="0033182C" w:rsidRDefault="0013708C" w:rsidP="00835FA0">
            <w:pPr>
              <w:spacing w:line="240" w:lineRule="auto"/>
              <w:rPr>
                <w:ins w:id="1278" w:author="Windows User" w:date="2019-09-18T15:51:00Z"/>
                <w:rFonts w:cs="Times New Roman"/>
                <w:sz w:val="22"/>
                <w:szCs w:val="24"/>
              </w:rPr>
            </w:pPr>
            <w:ins w:id="1279" w:author="Windows User" w:date="2019-09-18T15:51:00Z">
              <w:r w:rsidRPr="0033182C">
                <w:rPr>
                  <w:rFonts w:cs="Times New Roman"/>
                  <w:sz w:val="22"/>
                  <w:szCs w:val="24"/>
                </w:rPr>
                <w:t>Security, sistem harus memiliki hak akses dalam pengaksesan sistem.</w:t>
              </w:r>
            </w:ins>
          </w:p>
        </w:tc>
      </w:tr>
      <w:tr w:rsidR="0013708C" w:rsidRPr="0033182C" w14:paraId="0A412687" w14:textId="77777777" w:rsidTr="00835FA0">
        <w:trPr>
          <w:ins w:id="1280" w:author="Windows User" w:date="2019-09-18T15:51:00Z"/>
        </w:trPr>
        <w:tc>
          <w:tcPr>
            <w:tcW w:w="2133" w:type="dxa"/>
          </w:tcPr>
          <w:p w14:paraId="358E25E3" w14:textId="77777777" w:rsidR="0013708C" w:rsidRPr="0033182C" w:rsidRDefault="0013708C" w:rsidP="00835FA0">
            <w:pPr>
              <w:spacing w:line="240" w:lineRule="auto"/>
              <w:rPr>
                <w:ins w:id="1281" w:author="Windows User" w:date="2019-09-18T15:51:00Z"/>
                <w:rFonts w:cs="Times New Roman"/>
                <w:b/>
                <w:sz w:val="22"/>
                <w:szCs w:val="24"/>
              </w:rPr>
            </w:pPr>
            <w:ins w:id="1282" w:author="Windows User" w:date="2019-09-18T15:51:00Z">
              <w:r w:rsidRPr="0033182C">
                <w:rPr>
                  <w:rFonts w:cs="Times New Roman"/>
                  <w:sz w:val="22"/>
                  <w:szCs w:val="24"/>
                </w:rPr>
                <w:t>SRSNF_4</w:t>
              </w:r>
            </w:ins>
          </w:p>
        </w:tc>
        <w:tc>
          <w:tcPr>
            <w:tcW w:w="5794" w:type="dxa"/>
          </w:tcPr>
          <w:p w14:paraId="295057B3" w14:textId="77777777" w:rsidR="0013708C" w:rsidRPr="0033182C" w:rsidRDefault="0013708C" w:rsidP="00835FA0">
            <w:pPr>
              <w:spacing w:line="240" w:lineRule="auto"/>
              <w:rPr>
                <w:ins w:id="1283" w:author="Windows User" w:date="2019-09-18T15:51:00Z"/>
                <w:rFonts w:cs="Times New Roman"/>
                <w:sz w:val="22"/>
                <w:szCs w:val="24"/>
              </w:rPr>
            </w:pPr>
            <w:ins w:id="1284" w:author="Windows User" w:date="2019-09-18T15:51:00Z">
              <w:r w:rsidRPr="0033182C">
                <w:rPr>
                  <w:rFonts w:cs="Times New Roman"/>
                  <w:i/>
                  <w:sz w:val="22"/>
                  <w:szCs w:val="24"/>
                </w:rPr>
                <w:t xml:space="preserve">User Friendly, </w:t>
              </w:r>
              <w:r w:rsidRPr="0033182C">
                <w:rPr>
                  <w:rFonts w:cs="Times New Roman"/>
                  <w:sz w:val="22"/>
                  <w:szCs w:val="24"/>
                </w:rPr>
                <w:t>sistem harus didesain untuk memudahkan pengguna.</w:t>
              </w:r>
            </w:ins>
          </w:p>
        </w:tc>
      </w:tr>
      <w:tr w:rsidR="0013708C" w:rsidRPr="0033182C" w14:paraId="71EBA8B4" w14:textId="77777777" w:rsidTr="00835FA0">
        <w:trPr>
          <w:ins w:id="1285" w:author="Windows User" w:date="2019-09-18T15:51:00Z"/>
        </w:trPr>
        <w:tc>
          <w:tcPr>
            <w:tcW w:w="2133" w:type="dxa"/>
          </w:tcPr>
          <w:p w14:paraId="006FBAE0" w14:textId="77777777" w:rsidR="0013708C" w:rsidRPr="0033182C" w:rsidRDefault="0013708C" w:rsidP="00835FA0">
            <w:pPr>
              <w:spacing w:line="240" w:lineRule="auto"/>
              <w:rPr>
                <w:ins w:id="1286" w:author="Windows User" w:date="2019-09-18T15:51:00Z"/>
                <w:rFonts w:cs="Times New Roman"/>
                <w:sz w:val="22"/>
                <w:szCs w:val="24"/>
              </w:rPr>
            </w:pPr>
            <w:ins w:id="1287" w:author="Windows User" w:date="2019-09-18T15:51:00Z">
              <w:r w:rsidRPr="0033182C">
                <w:rPr>
                  <w:rFonts w:cs="Times New Roman"/>
                  <w:sz w:val="22"/>
                  <w:szCs w:val="24"/>
                </w:rPr>
                <w:t>SRSNF_5</w:t>
              </w:r>
            </w:ins>
          </w:p>
        </w:tc>
        <w:tc>
          <w:tcPr>
            <w:tcW w:w="5794" w:type="dxa"/>
          </w:tcPr>
          <w:p w14:paraId="5960CED5" w14:textId="77777777" w:rsidR="0013708C" w:rsidRPr="0033182C" w:rsidRDefault="0013708C" w:rsidP="00835FA0">
            <w:pPr>
              <w:spacing w:line="240" w:lineRule="auto"/>
              <w:rPr>
                <w:ins w:id="1288" w:author="Windows User" w:date="2019-09-18T15:51:00Z"/>
                <w:rFonts w:cs="Times New Roman"/>
                <w:i/>
                <w:sz w:val="22"/>
                <w:szCs w:val="24"/>
              </w:rPr>
            </w:pPr>
            <w:ins w:id="1289" w:author="Windows User" w:date="2019-09-18T15:51:00Z">
              <w:r w:rsidRPr="0033182C">
                <w:rPr>
                  <w:rFonts w:cs="Times New Roman"/>
                  <w:i/>
                  <w:sz w:val="22"/>
                  <w:szCs w:val="24"/>
                </w:rPr>
                <w:t xml:space="preserve">Realibility. </w:t>
              </w:r>
              <w:r w:rsidRPr="0033182C">
                <w:rPr>
                  <w:rFonts w:cs="Times New Roman"/>
                  <w:sz w:val="22"/>
                  <w:szCs w:val="24"/>
                </w:rPr>
                <w:t>sistem harus berjalan sesuai kebutuhan pengguna</w:t>
              </w:r>
            </w:ins>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pPr>
        <w:pStyle w:val="Heading2"/>
        <w:ind w:left="426" w:hanging="426"/>
        <w:rPr>
          <w:ins w:id="1290" w:author="Windows User" w:date="2019-09-19T00:58:00Z"/>
          <w:rFonts w:cs="Times New Roman"/>
          <w:i/>
        </w:rPr>
        <w:pPrChange w:id="1291" w:author="Windows User" w:date="2019-09-19T00:50:00Z">
          <w:pPr>
            <w:spacing w:after="160" w:line="259" w:lineRule="auto"/>
            <w:jc w:val="left"/>
          </w:pPr>
        </w:pPrChange>
      </w:pPr>
      <w:bookmarkStart w:id="1292" w:name="_Toc23880359"/>
      <w:ins w:id="1293" w:author="Windows User" w:date="2019-09-19T00:52:00Z">
        <w:r w:rsidRPr="0033182C">
          <w:rPr>
            <w:rFonts w:cs="Times New Roman"/>
            <w:i/>
            <w:rPrChange w:id="1294" w:author="Windows User" w:date="2019-09-19T00:54:00Z">
              <w:rPr/>
            </w:rPrChange>
          </w:rPr>
          <w:t>Business Process</w:t>
        </w:r>
      </w:ins>
      <w:bookmarkEnd w:id="1292"/>
    </w:p>
    <w:p w14:paraId="3BF75C15" w14:textId="36E4AF7A" w:rsidR="0013708C" w:rsidRPr="0033182C" w:rsidRDefault="0013708C">
      <w:pPr>
        <w:spacing w:after="0"/>
        <w:ind w:firstLine="360"/>
        <w:rPr>
          <w:ins w:id="1295" w:author="Windows User" w:date="2019-09-19T00:58:00Z"/>
          <w:rFonts w:cs="Times New Roman"/>
          <w:szCs w:val="24"/>
        </w:rPr>
        <w:pPrChange w:id="1296" w:author="Windows User" w:date="2019-09-19T00:58:00Z">
          <w:pPr>
            <w:pStyle w:val="ListParagraph"/>
            <w:numPr>
              <w:numId w:val="42"/>
            </w:numPr>
            <w:spacing w:after="0"/>
            <w:ind w:hanging="360"/>
          </w:pPr>
        </w:pPrChange>
      </w:pPr>
      <w:ins w:id="1297" w:author="Windows User" w:date="2019-09-19T00:58:00Z">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ins>
      <w:customXmlInsRangeStart w:id="1298" w:author="Windows User" w:date="2019-09-19T00:58:00Z"/>
      <w:sdt>
        <w:sdtPr>
          <w:rPr>
            <w:rFonts w:cs="Times New Roman"/>
          </w:rPr>
          <w:id w:val="445042195"/>
          <w:citation/>
        </w:sdtPr>
        <w:sdtContent>
          <w:customXmlInsRangeEnd w:id="1298"/>
          <w:ins w:id="1299" w:author="Windows User" w:date="2019-09-19T00:58:00Z">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ins>
          <w:customXmlInsRangeStart w:id="1300" w:author="Windows User" w:date="2019-09-19T00:58:00Z"/>
        </w:sdtContent>
      </w:sdt>
      <w:customXmlInsRangeEnd w:id="1300"/>
      <w:ins w:id="1301" w:author="Windows User" w:date="2019-09-19T00:58:00Z">
        <w:r w:rsidRPr="0033182C">
          <w:rPr>
            <w:rFonts w:cs="Times New Roman"/>
            <w:szCs w:val="24"/>
          </w:rPr>
          <w:t xml:space="preserve">. Pada </w:t>
        </w:r>
        <w:commentRangeStart w:id="1302"/>
        <w:r w:rsidRPr="0033182C">
          <w:rPr>
            <w:rFonts w:cs="Times New Roman"/>
            <w:szCs w:val="24"/>
          </w:rPr>
          <w:t xml:space="preserve">Gambar </w:t>
        </w:r>
        <w:commentRangeEnd w:id="1302"/>
        <w:r w:rsidRPr="0033182C">
          <w:rPr>
            <w:rStyle w:val="CommentReference"/>
            <w:rFonts w:cs="Times New Roman"/>
          </w:rPr>
          <w:commentReference w:id="1302"/>
        </w:r>
        <w:r w:rsidRPr="0033182C">
          <w:rPr>
            <w:rFonts w:cs="Times New Roman"/>
            <w:szCs w:val="24"/>
          </w:rPr>
          <w:t>4.1</w:t>
        </w:r>
        <w:r w:rsidRPr="0033182C">
          <w:rPr>
            <w:rFonts w:cs="Times New Roman"/>
            <w:i/>
            <w:szCs w:val="24"/>
          </w:rPr>
          <w:t xml:space="preserve"> business process</w:t>
        </w:r>
        <w:r w:rsidRPr="0033182C">
          <w:rPr>
            <w:rFonts w:cs="Times New Roman"/>
            <w:szCs w:val="24"/>
          </w:rPr>
          <w:t xml:space="preserve"> </w:t>
        </w:r>
      </w:ins>
      <w:r w:rsidR="00362CAF" w:rsidRPr="0033182C">
        <w:rPr>
          <w:rFonts w:cs="Times New Roman"/>
          <w:szCs w:val="24"/>
          <w:lang w:val="en-ID"/>
        </w:rPr>
        <w:t>penelitian ini</w:t>
      </w:r>
      <w:ins w:id="1303" w:author="Windows User" w:date="2019-09-19T00:58:00Z">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ins>
      <w:r w:rsidRPr="0033182C">
        <w:rPr>
          <w:rFonts w:cs="Times New Roman"/>
          <w:i/>
          <w:szCs w:val="24"/>
          <w:lang w:val="en-ID"/>
        </w:rPr>
        <w:t>tracker</w:t>
      </w:r>
      <w:ins w:id="1304" w:author="Windows User" w:date="2019-09-19T00:58:00Z">
        <w:r w:rsidRPr="0033182C">
          <w:rPr>
            <w:rFonts w:cs="Times New Roman"/>
            <w:szCs w:val="24"/>
            <w:lang w:val="en-ID"/>
          </w:rPr>
          <w:t xml:space="preserve">, </w:t>
        </w:r>
      </w:ins>
      <w:r w:rsidR="00362CAF" w:rsidRPr="0033182C">
        <w:rPr>
          <w:rFonts w:cs="Times New Roman"/>
          <w:szCs w:val="24"/>
          <w:lang w:val="en-ID"/>
        </w:rPr>
        <w:t>dan data nilai sensor</w:t>
      </w:r>
      <w:ins w:id="1305" w:author="Windows User" w:date="2019-09-19T00:58:00Z">
        <w:r w:rsidRPr="0033182C">
          <w:rPr>
            <w:rFonts w:cs="Times New Roman"/>
            <w:szCs w:val="24"/>
            <w:lang w:val="en-ID"/>
          </w:rPr>
          <w:t>. Sedangkan untuk keluaran nya berupa</w:t>
        </w:r>
      </w:ins>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ins w:id="1306" w:author="Windows User" w:date="2019-09-19T00:58:00Z">
        <w:r w:rsidRPr="0033182C">
          <w:rPr>
            <w:rFonts w:cs="Times New Roman"/>
            <w:szCs w:val="24"/>
            <w:lang w:val="en-ID"/>
          </w:rPr>
          <w:t xml:space="preserve"> </w:t>
        </w:r>
      </w:ins>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ins w:id="1307" w:author="Windows User" w:date="2019-09-19T00:58:00Z">
        <w:r w:rsidRPr="0033182C">
          <w:rPr>
            <w:rFonts w:cs="Times New Roman"/>
            <w:szCs w:val="24"/>
            <w:lang w:val="en-ID"/>
          </w:rPr>
          <w:t>.</w:t>
        </w:r>
      </w:ins>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3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23539A19" w:rsidR="0013708C" w:rsidRPr="0033182C" w:rsidRDefault="005721E2" w:rsidP="005721E2">
      <w:pPr>
        <w:pStyle w:val="Caption"/>
        <w:jc w:val="center"/>
        <w:rPr>
          <w:ins w:id="1308" w:author="Windows User" w:date="2019-09-19T00:59:00Z"/>
          <w:rFonts w:cs="Times New Roman"/>
          <w:color w:val="auto"/>
          <w:sz w:val="22"/>
        </w:rPr>
      </w:pPr>
      <w:bookmarkStart w:id="1309" w:name="_Toc2388024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color w:val="auto"/>
          <w:sz w:val="22"/>
        </w:rPr>
        <w:t xml:space="preserve"> Business Process</w:t>
      </w:r>
      <w:bookmarkEnd w:id="1309"/>
    </w:p>
    <w:p w14:paraId="1BA5DFC2" w14:textId="77777777" w:rsidR="0013708C" w:rsidRPr="0033182C" w:rsidRDefault="0013708C">
      <w:pPr>
        <w:pStyle w:val="Heading2"/>
        <w:ind w:left="426" w:hanging="426"/>
        <w:rPr>
          <w:ins w:id="1310" w:author="Windows User" w:date="2019-09-19T01:01:00Z"/>
          <w:rFonts w:cs="Times New Roman"/>
          <w:i/>
        </w:rPr>
        <w:pPrChange w:id="1311" w:author="Windows User" w:date="2019-09-19T00:50:00Z">
          <w:pPr>
            <w:spacing w:after="160" w:line="259" w:lineRule="auto"/>
            <w:jc w:val="left"/>
          </w:pPr>
        </w:pPrChange>
      </w:pPr>
      <w:bookmarkStart w:id="1312" w:name="_Toc23880360"/>
      <w:ins w:id="1313" w:author="Windows User" w:date="2019-09-19T00:52:00Z">
        <w:r w:rsidRPr="0033182C">
          <w:rPr>
            <w:rFonts w:cs="Times New Roman"/>
            <w:i/>
            <w:rPrChange w:id="1314" w:author="Windows User" w:date="2019-09-19T00:54:00Z">
              <w:rPr/>
            </w:rPrChange>
          </w:rPr>
          <w:lastRenderedPageBreak/>
          <w:t>Usecase Diagram</w:t>
        </w:r>
      </w:ins>
      <w:bookmarkEnd w:id="1312"/>
    </w:p>
    <w:p w14:paraId="4585D1A5" w14:textId="1BAB2E6E" w:rsidR="0013708C" w:rsidRPr="0033182C" w:rsidRDefault="0013708C">
      <w:pPr>
        <w:ind w:firstLine="360"/>
        <w:rPr>
          <w:ins w:id="1315" w:author="Windows User" w:date="2019-09-19T01:01:00Z"/>
          <w:rFonts w:cs="Times New Roman"/>
          <w:i/>
          <w:szCs w:val="24"/>
          <w:rPrChange w:id="1316" w:author="Windows User" w:date="2019-09-19T02:25:00Z">
            <w:rPr>
              <w:ins w:id="1317" w:author="Windows User" w:date="2019-09-19T01:01:00Z"/>
              <w:i w:val="0"/>
              <w:color w:val="000000" w:themeColor="text1"/>
              <w:sz w:val="24"/>
            </w:rPr>
          </w:rPrChange>
        </w:rPr>
        <w:pPrChange w:id="1318" w:author="Windows User" w:date="2019-09-19T02:25:00Z">
          <w:pPr>
            <w:pStyle w:val="Caption"/>
            <w:keepNext/>
            <w:numPr>
              <w:numId w:val="42"/>
            </w:numPr>
            <w:ind w:left="720" w:hanging="360"/>
            <w:jc w:val="center"/>
          </w:pPr>
        </w:pPrChange>
      </w:pPr>
      <w:ins w:id="1319" w:author="Windows User" w:date="2019-09-19T01:01:00Z">
        <w:r w:rsidRPr="0033182C">
          <w:rPr>
            <w:rFonts w:cs="Times New Roman"/>
            <w:i/>
            <w:szCs w:val="24"/>
          </w:rPr>
          <w:t xml:space="preserve"> </w:t>
        </w:r>
        <w:r w:rsidRPr="0033182C">
          <w:rPr>
            <w:rFonts w:cs="Times New Roman"/>
            <w:i/>
            <w:szCs w:val="24"/>
            <w:rPrChange w:id="1320" w:author="Windows User" w:date="2019-09-19T01:01:00Z">
              <w:rPr/>
            </w:rPrChange>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w:t>
        </w:r>
      </w:ins>
      <w:ins w:id="1321" w:author="Windows User" w:date="2019-09-19T01:06:00Z">
        <w:r w:rsidRPr="0033182C">
          <w:rPr>
            <w:rFonts w:cs="Times New Roman"/>
            <w:szCs w:val="24"/>
          </w:rPr>
          <w:t>G</w:t>
        </w:r>
      </w:ins>
      <w:ins w:id="1322" w:author="Windows User" w:date="2019-09-19T01:01:00Z">
        <w:r w:rsidRPr="0033182C">
          <w:rPr>
            <w:rFonts w:cs="Times New Roman"/>
            <w:szCs w:val="24"/>
          </w:rPr>
          <w:t xml:space="preserve">ambar </w:t>
        </w:r>
      </w:ins>
      <w:r w:rsidR="003163C1" w:rsidRPr="0033182C">
        <w:rPr>
          <w:rFonts w:cs="Times New Roman"/>
          <w:szCs w:val="24"/>
        </w:rPr>
        <w:t>4</w:t>
      </w:r>
      <w:ins w:id="1323" w:author="Windows User" w:date="2019-09-19T01:01:00Z">
        <w:r w:rsidRPr="0033182C">
          <w:rPr>
            <w:rFonts w:cs="Times New Roman"/>
            <w:szCs w:val="24"/>
          </w:rPr>
          <w:t>.</w:t>
        </w:r>
      </w:ins>
      <w:r w:rsidR="003163C1" w:rsidRPr="0033182C">
        <w:rPr>
          <w:rFonts w:cs="Times New Roman"/>
          <w:szCs w:val="24"/>
        </w:rPr>
        <w:t>2</w:t>
      </w:r>
      <w:ins w:id="1324" w:author="Windows User" w:date="2019-09-19T01:01:00Z">
        <w:r w:rsidRPr="0033182C">
          <w:rPr>
            <w:rFonts w:cs="Times New Roman"/>
            <w:szCs w:val="24"/>
          </w:rPr>
          <w:t xml:space="preserve">. </w:t>
        </w:r>
        <w:r w:rsidRPr="0033182C">
          <w:rPr>
            <w:rFonts w:cs="Times New Roman"/>
            <w:i/>
            <w:szCs w:val="24"/>
            <w:rPrChange w:id="1325" w:author="Windows User" w:date="2019-09-19T01:01:00Z">
              <w:rPr/>
            </w:rPrChange>
          </w:rPr>
          <w:t>Usecase diagram</w:t>
        </w:r>
        <w:r w:rsidRPr="0033182C">
          <w:rPr>
            <w:rFonts w:cs="Times New Roman"/>
            <w:szCs w:val="24"/>
          </w:rPr>
          <w:t xml:space="preserve"> pada penelitian ini memiliki 2 aktor yaitu admin dan user. Definisi untuk setiap aktor dapat dilihat pada Tabel </w:t>
        </w:r>
      </w:ins>
      <w:r w:rsidR="003163C1" w:rsidRPr="0033182C">
        <w:rPr>
          <w:rFonts w:cs="Times New Roman"/>
          <w:szCs w:val="24"/>
        </w:rPr>
        <w:t>4</w:t>
      </w:r>
      <w:ins w:id="1326" w:author="Windows User" w:date="2019-09-19T01:01:00Z">
        <w:r w:rsidRPr="0033182C">
          <w:rPr>
            <w:rFonts w:cs="Times New Roman"/>
            <w:szCs w:val="24"/>
          </w:rPr>
          <w:t>.3.</w:t>
        </w:r>
      </w:ins>
    </w:p>
    <w:p w14:paraId="39C87B50" w14:textId="2BF2663A" w:rsidR="0013708C" w:rsidRPr="0033182C" w:rsidRDefault="0013708C">
      <w:pPr>
        <w:pStyle w:val="Caption"/>
        <w:keepNext/>
        <w:jc w:val="center"/>
        <w:rPr>
          <w:ins w:id="1327" w:author="Windows User" w:date="2019-09-19T02:25:00Z"/>
          <w:rFonts w:cs="Times New Roman"/>
          <w:sz w:val="22"/>
          <w:rPrChange w:id="1328" w:author="Windows User" w:date="2019-09-19T02:25:00Z">
            <w:rPr>
              <w:ins w:id="1329" w:author="Windows User" w:date="2019-09-19T02:25:00Z"/>
            </w:rPr>
          </w:rPrChange>
        </w:rPr>
        <w:pPrChange w:id="1330" w:author="Windows User" w:date="2019-09-19T02:25:00Z">
          <w:pPr/>
        </w:pPrChange>
      </w:pPr>
      <w:bookmarkStart w:id="1331" w:name="_Toc23881733"/>
      <w:ins w:id="1332" w:author="Windows User" w:date="2019-09-19T02:25:00Z">
        <w:r w:rsidRPr="0033182C">
          <w:rPr>
            <w:rFonts w:cs="Times New Roman"/>
            <w:i w:val="0"/>
            <w:color w:val="auto"/>
            <w:sz w:val="22"/>
            <w:rPrChange w:id="1333" w:author="Windows User" w:date="2019-09-19T02:25:00Z">
              <w:rPr/>
            </w:rPrChange>
          </w:rPr>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ins w:id="1334" w:author="Windows User" w:date="2019-09-19T02:25:00Z">
        <w:r w:rsidRPr="0033182C">
          <w:rPr>
            <w:rFonts w:cs="Times New Roman"/>
            <w:i w:val="0"/>
            <w:color w:val="auto"/>
            <w:sz w:val="22"/>
            <w:rPrChange w:id="1335" w:author="Windows User" w:date="2019-09-19T02:25:00Z">
              <w:rPr/>
            </w:rPrChange>
          </w:rPr>
          <w:t xml:space="preserve"> Definisi Tugas</w:t>
        </w:r>
        <w:bookmarkEnd w:id="1331"/>
      </w:ins>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rPr>
          <w:ins w:id="1336" w:author="Windows User" w:date="2019-09-19T01:01:00Z"/>
        </w:trPr>
        <w:tc>
          <w:tcPr>
            <w:tcW w:w="704" w:type="dxa"/>
          </w:tcPr>
          <w:p w14:paraId="5B2F73C4" w14:textId="77777777" w:rsidR="0013708C" w:rsidRPr="0033182C" w:rsidRDefault="0013708C">
            <w:pPr>
              <w:spacing w:after="0" w:line="240" w:lineRule="auto"/>
              <w:jc w:val="center"/>
              <w:rPr>
                <w:ins w:id="1337" w:author="Windows User" w:date="2019-09-19T01:01:00Z"/>
                <w:rFonts w:cs="Times New Roman"/>
                <w:sz w:val="22"/>
                <w:szCs w:val="24"/>
              </w:rPr>
              <w:pPrChange w:id="1338" w:author="Windows User" w:date="2019-09-19T01:04:00Z">
                <w:pPr>
                  <w:spacing w:line="240" w:lineRule="auto"/>
                  <w:jc w:val="center"/>
                </w:pPr>
              </w:pPrChange>
            </w:pPr>
            <w:ins w:id="1339" w:author="Windows User" w:date="2019-09-19T01:01:00Z">
              <w:r w:rsidRPr="0033182C">
                <w:rPr>
                  <w:rFonts w:cs="Times New Roman"/>
                  <w:sz w:val="22"/>
                  <w:szCs w:val="24"/>
                </w:rPr>
                <w:t>No</w:t>
              </w:r>
            </w:ins>
          </w:p>
        </w:tc>
        <w:tc>
          <w:tcPr>
            <w:tcW w:w="992" w:type="dxa"/>
          </w:tcPr>
          <w:p w14:paraId="46791FE3" w14:textId="77777777" w:rsidR="0013708C" w:rsidRPr="0033182C" w:rsidRDefault="0013708C">
            <w:pPr>
              <w:spacing w:after="0" w:line="240" w:lineRule="auto"/>
              <w:jc w:val="center"/>
              <w:rPr>
                <w:ins w:id="1340" w:author="Windows User" w:date="2019-09-19T01:01:00Z"/>
                <w:rFonts w:cs="Times New Roman"/>
                <w:sz w:val="22"/>
                <w:szCs w:val="24"/>
              </w:rPr>
              <w:pPrChange w:id="1341" w:author="Windows User" w:date="2019-09-19T01:04:00Z">
                <w:pPr>
                  <w:spacing w:line="240" w:lineRule="auto"/>
                  <w:jc w:val="center"/>
                </w:pPr>
              </w:pPrChange>
            </w:pPr>
            <w:ins w:id="1342" w:author="Windows User" w:date="2019-09-19T01:01:00Z">
              <w:r w:rsidRPr="0033182C">
                <w:rPr>
                  <w:rFonts w:cs="Times New Roman"/>
                  <w:sz w:val="22"/>
                  <w:szCs w:val="24"/>
                </w:rPr>
                <w:t>Aktor</w:t>
              </w:r>
            </w:ins>
          </w:p>
        </w:tc>
        <w:tc>
          <w:tcPr>
            <w:tcW w:w="6231" w:type="dxa"/>
          </w:tcPr>
          <w:p w14:paraId="2FC920B5" w14:textId="77777777" w:rsidR="0013708C" w:rsidRPr="0033182C" w:rsidRDefault="0013708C">
            <w:pPr>
              <w:spacing w:after="0" w:line="240" w:lineRule="auto"/>
              <w:jc w:val="center"/>
              <w:rPr>
                <w:ins w:id="1343" w:author="Windows User" w:date="2019-09-19T01:01:00Z"/>
                <w:rFonts w:cs="Times New Roman"/>
                <w:sz w:val="22"/>
                <w:szCs w:val="24"/>
              </w:rPr>
              <w:pPrChange w:id="1344" w:author="Windows User" w:date="2019-09-19T01:04:00Z">
                <w:pPr>
                  <w:spacing w:line="240" w:lineRule="auto"/>
                  <w:jc w:val="center"/>
                </w:pPr>
              </w:pPrChange>
            </w:pPr>
            <w:ins w:id="1345" w:author="Windows User" w:date="2019-09-19T01:01:00Z">
              <w:r w:rsidRPr="0033182C">
                <w:rPr>
                  <w:rFonts w:cs="Times New Roman"/>
                  <w:sz w:val="22"/>
                  <w:szCs w:val="24"/>
                </w:rPr>
                <w:t>Definisi Tugas</w:t>
              </w:r>
            </w:ins>
          </w:p>
        </w:tc>
      </w:tr>
      <w:tr w:rsidR="0013708C" w:rsidRPr="0033182C" w14:paraId="7CD6FAF6" w14:textId="77777777" w:rsidTr="00904151">
        <w:trPr>
          <w:ins w:id="1346" w:author="Windows User" w:date="2019-09-19T01:01:00Z"/>
        </w:trPr>
        <w:tc>
          <w:tcPr>
            <w:tcW w:w="704" w:type="dxa"/>
          </w:tcPr>
          <w:p w14:paraId="4554F9FE" w14:textId="77777777" w:rsidR="0013708C" w:rsidRPr="0033182C" w:rsidRDefault="0013708C">
            <w:pPr>
              <w:spacing w:after="0" w:line="240" w:lineRule="auto"/>
              <w:jc w:val="center"/>
              <w:rPr>
                <w:ins w:id="1347" w:author="Windows User" w:date="2019-09-19T01:01:00Z"/>
                <w:rFonts w:cs="Times New Roman"/>
                <w:sz w:val="22"/>
                <w:szCs w:val="24"/>
              </w:rPr>
              <w:pPrChange w:id="1348" w:author="Windows User" w:date="2019-09-19T01:04:00Z">
                <w:pPr>
                  <w:spacing w:line="240" w:lineRule="auto"/>
                  <w:jc w:val="center"/>
                </w:pPr>
              </w:pPrChange>
            </w:pPr>
            <w:ins w:id="1349" w:author="Windows User" w:date="2019-09-19T01:01:00Z">
              <w:r w:rsidRPr="0033182C">
                <w:rPr>
                  <w:rFonts w:cs="Times New Roman"/>
                  <w:sz w:val="22"/>
                  <w:szCs w:val="24"/>
                </w:rPr>
                <w:t>1</w:t>
              </w:r>
            </w:ins>
          </w:p>
        </w:tc>
        <w:tc>
          <w:tcPr>
            <w:tcW w:w="992" w:type="dxa"/>
          </w:tcPr>
          <w:p w14:paraId="68075080" w14:textId="77777777" w:rsidR="0013708C" w:rsidRPr="0033182C" w:rsidRDefault="0013708C">
            <w:pPr>
              <w:spacing w:after="0" w:line="240" w:lineRule="auto"/>
              <w:rPr>
                <w:ins w:id="1350" w:author="Windows User" w:date="2019-09-19T01:01:00Z"/>
                <w:rFonts w:cs="Times New Roman"/>
                <w:sz w:val="22"/>
                <w:szCs w:val="24"/>
              </w:rPr>
              <w:pPrChange w:id="1351" w:author="Windows User" w:date="2019-09-19T01:04:00Z">
                <w:pPr>
                  <w:spacing w:line="240" w:lineRule="auto"/>
                </w:pPr>
              </w:pPrChange>
            </w:pPr>
            <w:ins w:id="1352" w:author="Windows User" w:date="2019-09-19T01:01:00Z">
              <w:r w:rsidRPr="0033182C">
                <w:rPr>
                  <w:rFonts w:cs="Times New Roman"/>
                  <w:sz w:val="22"/>
                  <w:szCs w:val="24"/>
                </w:rPr>
                <w:t>Admin</w:t>
              </w:r>
            </w:ins>
          </w:p>
        </w:tc>
        <w:tc>
          <w:tcPr>
            <w:tcW w:w="6231" w:type="dxa"/>
          </w:tcPr>
          <w:p w14:paraId="7BA8266C" w14:textId="77777777" w:rsidR="0013708C" w:rsidRPr="0033182C" w:rsidRDefault="0013708C">
            <w:pPr>
              <w:spacing w:after="0" w:line="240" w:lineRule="auto"/>
              <w:rPr>
                <w:ins w:id="1353" w:author="Windows User" w:date="2019-09-19T01:01:00Z"/>
                <w:rFonts w:cs="Times New Roman"/>
                <w:sz w:val="22"/>
                <w:szCs w:val="24"/>
              </w:rPr>
              <w:pPrChange w:id="1354" w:author="Windows User" w:date="2019-09-19T01:04:00Z">
                <w:pPr>
                  <w:spacing w:line="240" w:lineRule="auto"/>
                </w:pPr>
              </w:pPrChange>
            </w:pPr>
            <w:ins w:id="1355" w:author="Windows User" w:date="2019-09-19T01:01:00Z">
              <w:r w:rsidRPr="0033182C">
                <w:rPr>
                  <w:rFonts w:cs="Times New Roman"/>
                  <w:sz w:val="22"/>
                  <w:szCs w:val="24"/>
                </w:rPr>
                <w:t>Dapat melakukan semua proses mulai dari penambahan user sampai simulasi</w:t>
              </w:r>
            </w:ins>
          </w:p>
        </w:tc>
      </w:tr>
      <w:tr w:rsidR="0013708C" w:rsidRPr="0033182C" w14:paraId="0BF48E42" w14:textId="77777777" w:rsidTr="00904151">
        <w:trPr>
          <w:ins w:id="1356" w:author="Windows User" w:date="2019-09-19T01:01:00Z"/>
        </w:trPr>
        <w:tc>
          <w:tcPr>
            <w:tcW w:w="704" w:type="dxa"/>
          </w:tcPr>
          <w:p w14:paraId="5E66A7C7" w14:textId="77777777" w:rsidR="0013708C" w:rsidRPr="0033182C" w:rsidRDefault="0013708C">
            <w:pPr>
              <w:spacing w:after="0" w:line="240" w:lineRule="auto"/>
              <w:jc w:val="center"/>
              <w:rPr>
                <w:ins w:id="1357" w:author="Windows User" w:date="2019-09-19T01:01:00Z"/>
                <w:rFonts w:cs="Times New Roman"/>
                <w:sz w:val="22"/>
                <w:szCs w:val="24"/>
              </w:rPr>
              <w:pPrChange w:id="1358" w:author="Windows User" w:date="2019-09-19T01:04:00Z">
                <w:pPr>
                  <w:spacing w:line="240" w:lineRule="auto"/>
                  <w:jc w:val="center"/>
                </w:pPr>
              </w:pPrChange>
            </w:pPr>
            <w:ins w:id="1359" w:author="Windows User" w:date="2019-09-19T01:01:00Z">
              <w:r w:rsidRPr="0033182C">
                <w:rPr>
                  <w:rFonts w:cs="Times New Roman"/>
                  <w:sz w:val="22"/>
                  <w:szCs w:val="24"/>
                </w:rPr>
                <w:t>2</w:t>
              </w:r>
            </w:ins>
          </w:p>
        </w:tc>
        <w:tc>
          <w:tcPr>
            <w:tcW w:w="992" w:type="dxa"/>
          </w:tcPr>
          <w:p w14:paraId="233F533D" w14:textId="77777777" w:rsidR="0013708C" w:rsidRPr="0033182C" w:rsidRDefault="0013708C">
            <w:pPr>
              <w:spacing w:after="0" w:line="240" w:lineRule="auto"/>
              <w:rPr>
                <w:ins w:id="1360" w:author="Windows User" w:date="2019-09-19T01:01:00Z"/>
                <w:rFonts w:cs="Times New Roman"/>
                <w:sz w:val="22"/>
                <w:szCs w:val="24"/>
              </w:rPr>
              <w:pPrChange w:id="1361" w:author="Windows User" w:date="2019-09-19T01:04:00Z">
                <w:pPr>
                  <w:spacing w:line="240" w:lineRule="auto"/>
                </w:pPr>
              </w:pPrChange>
            </w:pPr>
            <w:ins w:id="1362" w:author="Windows User" w:date="2019-09-19T01:01:00Z">
              <w:r w:rsidRPr="0033182C">
                <w:rPr>
                  <w:rFonts w:cs="Times New Roman"/>
                  <w:sz w:val="22"/>
                  <w:szCs w:val="24"/>
                </w:rPr>
                <w:t>User</w:t>
              </w:r>
            </w:ins>
          </w:p>
        </w:tc>
        <w:tc>
          <w:tcPr>
            <w:tcW w:w="6231" w:type="dxa"/>
          </w:tcPr>
          <w:p w14:paraId="4F690BBF" w14:textId="77777777" w:rsidR="0013708C" w:rsidRPr="0033182C" w:rsidRDefault="0013708C">
            <w:pPr>
              <w:keepNext/>
              <w:spacing w:after="0" w:line="240" w:lineRule="auto"/>
              <w:rPr>
                <w:ins w:id="1363" w:author="Windows User" w:date="2019-09-19T01:01:00Z"/>
                <w:rFonts w:cs="Times New Roman"/>
                <w:sz w:val="22"/>
                <w:szCs w:val="24"/>
              </w:rPr>
              <w:pPrChange w:id="1364" w:author="Windows User" w:date="2019-09-19T01:04:00Z">
                <w:pPr>
                  <w:keepNext/>
                  <w:spacing w:line="240" w:lineRule="auto"/>
                </w:pPr>
              </w:pPrChange>
            </w:pPr>
            <w:ins w:id="1365" w:author="Windows User" w:date="2019-09-19T01:01:00Z">
              <w:r w:rsidRPr="0033182C">
                <w:rPr>
                  <w:rFonts w:cs="Times New Roman"/>
                  <w:sz w:val="22"/>
                  <w:szCs w:val="24"/>
                </w:rPr>
                <w:t xml:space="preserve">Memantau grafik perolehan energi (arus dan tegangan), posisi </w:t>
              </w:r>
            </w:ins>
            <w:r w:rsidRPr="0033182C">
              <w:rPr>
                <w:rFonts w:cs="Times New Roman"/>
                <w:i/>
                <w:szCs w:val="24"/>
              </w:rPr>
              <w:t>tracker</w:t>
            </w:r>
            <w:ins w:id="1366" w:author="Windows User" w:date="2019-09-19T01:01:00Z">
              <w:r w:rsidRPr="0033182C">
                <w:rPr>
                  <w:rFonts w:cs="Times New Roman"/>
                  <w:sz w:val="22"/>
                  <w:szCs w:val="24"/>
                </w:rPr>
                <w:t>, posisi aktuator dan melakukan simulasi</w:t>
              </w:r>
            </w:ins>
          </w:p>
        </w:tc>
      </w:tr>
    </w:tbl>
    <w:p w14:paraId="400234B8" w14:textId="77777777" w:rsidR="0013708C" w:rsidRPr="0033182C" w:rsidRDefault="0013708C">
      <w:pPr>
        <w:spacing w:after="0"/>
        <w:ind w:firstLine="360"/>
        <w:rPr>
          <w:ins w:id="1367" w:author="Windows User" w:date="2019-09-19T01:04:00Z"/>
          <w:rFonts w:cs="Times New Roman"/>
          <w:i/>
          <w:szCs w:val="24"/>
        </w:rPr>
        <w:pPrChange w:id="1368" w:author="Windows User" w:date="2019-09-19T01:04:00Z">
          <w:pPr>
            <w:pStyle w:val="ListParagraph"/>
            <w:numPr>
              <w:numId w:val="42"/>
            </w:numPr>
            <w:ind w:hanging="360"/>
          </w:pPr>
        </w:pPrChange>
      </w:pPr>
    </w:p>
    <w:p w14:paraId="2FAD6045" w14:textId="383A1F74" w:rsidR="0013708C" w:rsidRPr="0033182C" w:rsidRDefault="0013708C">
      <w:pPr>
        <w:spacing w:after="0"/>
        <w:ind w:firstLine="360"/>
        <w:rPr>
          <w:ins w:id="1369" w:author="Windows User" w:date="2019-09-19T01:01:00Z"/>
          <w:rFonts w:cs="Times New Roman"/>
          <w:i/>
          <w:szCs w:val="24"/>
          <w:rPrChange w:id="1370" w:author="Windows User" w:date="2019-09-19T02:25:00Z">
            <w:rPr>
              <w:ins w:id="1371" w:author="Windows User" w:date="2019-09-19T01:01:00Z"/>
              <w:i w:val="0"/>
              <w:color w:val="auto"/>
              <w:sz w:val="24"/>
            </w:rPr>
          </w:rPrChange>
        </w:rPr>
        <w:pPrChange w:id="1372" w:author="Windows User" w:date="2019-09-19T02:25:00Z">
          <w:pPr>
            <w:pStyle w:val="Caption"/>
            <w:keepNext/>
            <w:numPr>
              <w:numId w:val="42"/>
            </w:numPr>
            <w:ind w:left="720" w:hanging="360"/>
            <w:jc w:val="center"/>
          </w:pPr>
        </w:pPrChange>
      </w:pPr>
      <w:ins w:id="1373" w:author="Windows User" w:date="2019-09-19T01:01:00Z">
        <w:r w:rsidRPr="0033182C">
          <w:rPr>
            <w:rFonts w:cs="Times New Roman"/>
            <w:i/>
            <w:szCs w:val="24"/>
            <w:rPrChange w:id="1374" w:author="Windows User" w:date="2019-09-19T01:02:00Z">
              <w:rPr/>
            </w:rPrChange>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ins>
      <w:r w:rsidR="003163C1" w:rsidRPr="0033182C">
        <w:rPr>
          <w:rFonts w:cs="Times New Roman"/>
          <w:szCs w:val="24"/>
        </w:rPr>
        <w:t>4</w:t>
      </w:r>
      <w:ins w:id="1375" w:author="Windows User" w:date="2019-09-19T01:01:00Z">
        <w:r w:rsidRPr="0033182C">
          <w:rPr>
            <w:rFonts w:cs="Times New Roman"/>
            <w:szCs w:val="24"/>
          </w:rPr>
          <w:t>.4</w:t>
        </w:r>
      </w:ins>
      <w:r w:rsidR="005721E2" w:rsidRPr="0033182C">
        <w:rPr>
          <w:rFonts w:cs="Times New Roman"/>
          <w:szCs w:val="24"/>
        </w:rPr>
        <w:t xml:space="preserve"> </w:t>
      </w:r>
    </w:p>
    <w:p w14:paraId="29530059" w14:textId="44DAF71F" w:rsidR="0013708C" w:rsidRPr="0033182C" w:rsidRDefault="0013708C">
      <w:pPr>
        <w:pStyle w:val="Caption"/>
        <w:keepNext/>
        <w:jc w:val="center"/>
        <w:rPr>
          <w:ins w:id="1376" w:author="Windows User" w:date="2019-09-19T02:25:00Z"/>
          <w:rFonts w:cs="Times New Roman"/>
          <w:sz w:val="22"/>
          <w:rPrChange w:id="1377" w:author="Windows User" w:date="2019-09-19T02:25:00Z">
            <w:rPr>
              <w:ins w:id="1378" w:author="Windows User" w:date="2019-09-19T02:25:00Z"/>
            </w:rPr>
          </w:rPrChange>
        </w:rPr>
        <w:pPrChange w:id="1379" w:author="Windows User" w:date="2019-09-19T02:26:00Z">
          <w:pPr/>
        </w:pPrChange>
      </w:pPr>
      <w:bookmarkStart w:id="1380" w:name="_Toc23881734"/>
      <w:ins w:id="1381" w:author="Windows User" w:date="2019-09-19T02:25:00Z">
        <w:r w:rsidRPr="0033182C">
          <w:rPr>
            <w:rFonts w:cs="Times New Roman"/>
            <w:i w:val="0"/>
            <w:color w:val="auto"/>
            <w:sz w:val="22"/>
            <w:rPrChange w:id="1382" w:author="Windows User" w:date="2019-09-19T02:25:00Z">
              <w:rPr/>
            </w:rPrChange>
          </w:rPr>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ins w:id="1383" w:author="Windows User" w:date="2019-09-19T02:25:00Z">
        <w:r w:rsidRPr="0033182C">
          <w:rPr>
            <w:rFonts w:cs="Times New Roman"/>
            <w:i w:val="0"/>
            <w:color w:val="auto"/>
            <w:sz w:val="22"/>
            <w:rPrChange w:id="1384" w:author="Windows User" w:date="2019-09-19T02:25:00Z">
              <w:rPr/>
            </w:rPrChange>
          </w:rPr>
          <w:t xml:space="preserve"> Deskripsi Usecase</w:t>
        </w:r>
        <w:bookmarkEnd w:id="1380"/>
      </w:ins>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rPr>
          <w:ins w:id="1385" w:author="Windows User" w:date="2019-09-19T01:01:00Z"/>
        </w:trPr>
        <w:tc>
          <w:tcPr>
            <w:tcW w:w="704" w:type="dxa"/>
          </w:tcPr>
          <w:p w14:paraId="70412288" w14:textId="77777777" w:rsidR="0013708C" w:rsidRPr="0033182C" w:rsidRDefault="0013708C" w:rsidP="00835FA0">
            <w:pPr>
              <w:spacing w:line="240" w:lineRule="auto"/>
              <w:jc w:val="center"/>
              <w:rPr>
                <w:ins w:id="1386" w:author="Windows User" w:date="2019-09-19T01:01:00Z"/>
                <w:rFonts w:cs="Times New Roman"/>
                <w:sz w:val="20"/>
                <w:szCs w:val="20"/>
                <w:rPrChange w:id="1387" w:author="Windows User" w:date="2019-09-19T01:05:00Z">
                  <w:rPr>
                    <w:ins w:id="1388" w:author="Windows User" w:date="2019-09-19T01:01:00Z"/>
                    <w:rFonts w:cs="Times New Roman"/>
                    <w:szCs w:val="24"/>
                  </w:rPr>
                </w:rPrChange>
              </w:rPr>
            </w:pPr>
            <w:ins w:id="1389" w:author="Windows User" w:date="2019-09-19T01:01:00Z">
              <w:r w:rsidRPr="0033182C">
                <w:rPr>
                  <w:rFonts w:cs="Times New Roman"/>
                  <w:sz w:val="20"/>
                  <w:szCs w:val="20"/>
                  <w:rPrChange w:id="1390" w:author="Windows User" w:date="2019-09-19T01:05:00Z">
                    <w:rPr>
                      <w:rFonts w:cs="Times New Roman"/>
                      <w:szCs w:val="24"/>
                    </w:rPr>
                  </w:rPrChange>
                </w:rPr>
                <w:t>No</w:t>
              </w:r>
            </w:ins>
          </w:p>
        </w:tc>
        <w:tc>
          <w:tcPr>
            <w:tcW w:w="2268" w:type="dxa"/>
          </w:tcPr>
          <w:p w14:paraId="0DD6B132" w14:textId="77777777" w:rsidR="0013708C" w:rsidRPr="0033182C" w:rsidRDefault="0013708C" w:rsidP="00835FA0">
            <w:pPr>
              <w:spacing w:line="240" w:lineRule="auto"/>
              <w:rPr>
                <w:ins w:id="1391" w:author="Windows User" w:date="2019-09-19T01:01:00Z"/>
                <w:rFonts w:cs="Times New Roman"/>
                <w:sz w:val="20"/>
                <w:szCs w:val="20"/>
                <w:rPrChange w:id="1392" w:author="Windows User" w:date="2019-09-19T01:05:00Z">
                  <w:rPr>
                    <w:ins w:id="1393" w:author="Windows User" w:date="2019-09-19T01:01:00Z"/>
                    <w:rFonts w:cs="Times New Roman"/>
                    <w:szCs w:val="24"/>
                  </w:rPr>
                </w:rPrChange>
              </w:rPr>
            </w:pPr>
            <w:ins w:id="1394" w:author="Windows User" w:date="2019-09-19T01:01:00Z">
              <w:r w:rsidRPr="0033182C">
                <w:rPr>
                  <w:rFonts w:cs="Times New Roman"/>
                  <w:sz w:val="20"/>
                  <w:szCs w:val="20"/>
                  <w:rPrChange w:id="1395" w:author="Windows User" w:date="2019-09-19T01:05:00Z">
                    <w:rPr>
                      <w:rFonts w:cs="Times New Roman"/>
                      <w:szCs w:val="24"/>
                    </w:rPr>
                  </w:rPrChange>
                </w:rPr>
                <w:t>Nama</w:t>
              </w:r>
            </w:ins>
          </w:p>
        </w:tc>
        <w:tc>
          <w:tcPr>
            <w:tcW w:w="4955" w:type="dxa"/>
          </w:tcPr>
          <w:p w14:paraId="00589353" w14:textId="77777777" w:rsidR="0013708C" w:rsidRPr="0033182C" w:rsidRDefault="0013708C" w:rsidP="00835FA0">
            <w:pPr>
              <w:spacing w:line="240" w:lineRule="auto"/>
              <w:rPr>
                <w:ins w:id="1396" w:author="Windows User" w:date="2019-09-19T01:01:00Z"/>
                <w:rFonts w:cs="Times New Roman"/>
                <w:sz w:val="20"/>
                <w:szCs w:val="20"/>
                <w:rPrChange w:id="1397" w:author="Windows User" w:date="2019-09-19T01:05:00Z">
                  <w:rPr>
                    <w:ins w:id="1398" w:author="Windows User" w:date="2019-09-19T01:01:00Z"/>
                    <w:rFonts w:cs="Times New Roman"/>
                    <w:szCs w:val="24"/>
                  </w:rPr>
                </w:rPrChange>
              </w:rPr>
            </w:pPr>
            <w:ins w:id="1399" w:author="Windows User" w:date="2019-09-19T01:01:00Z">
              <w:r w:rsidRPr="0033182C">
                <w:rPr>
                  <w:rFonts w:cs="Times New Roman"/>
                  <w:sz w:val="20"/>
                  <w:szCs w:val="20"/>
                  <w:rPrChange w:id="1400" w:author="Windows User" w:date="2019-09-19T01:05:00Z">
                    <w:rPr>
                      <w:rFonts w:cs="Times New Roman"/>
                      <w:szCs w:val="24"/>
                    </w:rPr>
                  </w:rPrChange>
                </w:rPr>
                <w:t>Definisi</w:t>
              </w:r>
            </w:ins>
          </w:p>
        </w:tc>
      </w:tr>
      <w:tr w:rsidR="0013708C" w:rsidRPr="0033182C" w14:paraId="26D13005" w14:textId="77777777" w:rsidTr="00904151">
        <w:trPr>
          <w:ins w:id="1401" w:author="Windows User" w:date="2019-09-19T01:01:00Z"/>
        </w:trPr>
        <w:tc>
          <w:tcPr>
            <w:tcW w:w="704" w:type="dxa"/>
          </w:tcPr>
          <w:p w14:paraId="05153978" w14:textId="77777777" w:rsidR="0013708C" w:rsidRPr="0033182C" w:rsidRDefault="0013708C" w:rsidP="00835FA0">
            <w:pPr>
              <w:spacing w:line="240" w:lineRule="auto"/>
              <w:jc w:val="center"/>
              <w:rPr>
                <w:ins w:id="1402" w:author="Windows User" w:date="2019-09-19T01:01:00Z"/>
                <w:rFonts w:cs="Times New Roman"/>
                <w:sz w:val="20"/>
                <w:szCs w:val="20"/>
                <w:rPrChange w:id="1403" w:author="Windows User" w:date="2019-09-19T01:05:00Z">
                  <w:rPr>
                    <w:ins w:id="1404" w:author="Windows User" w:date="2019-09-19T01:01:00Z"/>
                    <w:rFonts w:cs="Times New Roman"/>
                    <w:szCs w:val="24"/>
                  </w:rPr>
                </w:rPrChange>
              </w:rPr>
            </w:pPr>
            <w:ins w:id="1405" w:author="Windows User" w:date="2019-09-19T01:01:00Z">
              <w:r w:rsidRPr="0033182C">
                <w:rPr>
                  <w:rFonts w:cs="Times New Roman"/>
                  <w:sz w:val="20"/>
                  <w:szCs w:val="20"/>
                  <w:rPrChange w:id="1406" w:author="Windows User" w:date="2019-09-19T01:05:00Z">
                    <w:rPr>
                      <w:rFonts w:cs="Times New Roman"/>
                      <w:szCs w:val="24"/>
                    </w:rPr>
                  </w:rPrChange>
                </w:rPr>
                <w:t>1</w:t>
              </w:r>
            </w:ins>
          </w:p>
        </w:tc>
        <w:tc>
          <w:tcPr>
            <w:tcW w:w="2268" w:type="dxa"/>
          </w:tcPr>
          <w:p w14:paraId="1A4A5B28" w14:textId="77777777" w:rsidR="0013708C" w:rsidRPr="0033182C" w:rsidRDefault="0013708C" w:rsidP="00835FA0">
            <w:pPr>
              <w:spacing w:line="240" w:lineRule="auto"/>
              <w:rPr>
                <w:ins w:id="1407" w:author="Windows User" w:date="2019-09-19T01:01:00Z"/>
                <w:rFonts w:cs="Times New Roman"/>
                <w:sz w:val="20"/>
                <w:szCs w:val="20"/>
                <w:rPrChange w:id="1408" w:author="Windows User" w:date="2019-09-19T01:05:00Z">
                  <w:rPr>
                    <w:ins w:id="1409" w:author="Windows User" w:date="2019-09-19T01:01:00Z"/>
                    <w:rFonts w:cs="Times New Roman"/>
                    <w:szCs w:val="24"/>
                  </w:rPr>
                </w:rPrChange>
              </w:rPr>
            </w:pPr>
            <w:ins w:id="1410" w:author="Windows User" w:date="2019-09-19T01:01:00Z">
              <w:r w:rsidRPr="0033182C">
                <w:rPr>
                  <w:rFonts w:cs="Times New Roman"/>
                  <w:sz w:val="20"/>
                  <w:szCs w:val="20"/>
                  <w:rPrChange w:id="1411" w:author="Windows User" w:date="2019-09-19T01:05:00Z">
                    <w:rPr>
                      <w:rFonts w:cs="Times New Roman"/>
                      <w:szCs w:val="24"/>
                    </w:rPr>
                  </w:rPrChange>
                </w:rPr>
                <w:t>Login</w:t>
              </w:r>
            </w:ins>
          </w:p>
        </w:tc>
        <w:tc>
          <w:tcPr>
            <w:tcW w:w="4955" w:type="dxa"/>
          </w:tcPr>
          <w:p w14:paraId="3197C79A" w14:textId="77777777" w:rsidR="0013708C" w:rsidRPr="0033182C" w:rsidRDefault="0013708C" w:rsidP="00835FA0">
            <w:pPr>
              <w:spacing w:line="240" w:lineRule="auto"/>
              <w:rPr>
                <w:ins w:id="1412" w:author="Windows User" w:date="2019-09-19T01:01:00Z"/>
                <w:rFonts w:cs="Times New Roman"/>
                <w:sz w:val="20"/>
                <w:szCs w:val="20"/>
                <w:rPrChange w:id="1413" w:author="Windows User" w:date="2019-09-19T01:05:00Z">
                  <w:rPr>
                    <w:ins w:id="1414" w:author="Windows User" w:date="2019-09-19T01:01:00Z"/>
                    <w:rFonts w:cs="Times New Roman"/>
                    <w:szCs w:val="24"/>
                  </w:rPr>
                </w:rPrChange>
              </w:rPr>
            </w:pPr>
            <w:ins w:id="1415" w:author="Windows User" w:date="2019-09-19T01:01:00Z">
              <w:r w:rsidRPr="0033182C">
                <w:rPr>
                  <w:rFonts w:cs="Times New Roman"/>
                  <w:sz w:val="20"/>
                  <w:szCs w:val="20"/>
                  <w:rPrChange w:id="1416" w:author="Windows User" w:date="2019-09-19T01:05:00Z">
                    <w:rPr>
                      <w:rFonts w:cs="Times New Roman"/>
                      <w:szCs w:val="24"/>
                    </w:rPr>
                  </w:rPrChange>
                </w:rPr>
                <w:t>Fitur untuk user login yang bisa diakses oleh semua aktor</w:t>
              </w:r>
            </w:ins>
          </w:p>
        </w:tc>
      </w:tr>
      <w:tr w:rsidR="0013708C" w:rsidRPr="0033182C" w14:paraId="4D1A1B9F" w14:textId="77777777" w:rsidTr="00904151">
        <w:trPr>
          <w:ins w:id="1417" w:author="Windows User" w:date="2019-09-19T01:01:00Z"/>
        </w:trPr>
        <w:tc>
          <w:tcPr>
            <w:tcW w:w="704" w:type="dxa"/>
          </w:tcPr>
          <w:p w14:paraId="422BF7D3" w14:textId="77777777" w:rsidR="0013708C" w:rsidRPr="0033182C" w:rsidRDefault="0013708C" w:rsidP="00835FA0">
            <w:pPr>
              <w:spacing w:line="240" w:lineRule="auto"/>
              <w:jc w:val="center"/>
              <w:rPr>
                <w:ins w:id="1418" w:author="Windows User" w:date="2019-09-19T01:01:00Z"/>
                <w:rFonts w:cs="Times New Roman"/>
                <w:sz w:val="20"/>
                <w:szCs w:val="20"/>
                <w:rPrChange w:id="1419" w:author="Windows User" w:date="2019-09-19T01:05:00Z">
                  <w:rPr>
                    <w:ins w:id="1420" w:author="Windows User" w:date="2019-09-19T01:01:00Z"/>
                    <w:rFonts w:cs="Times New Roman"/>
                    <w:szCs w:val="24"/>
                  </w:rPr>
                </w:rPrChange>
              </w:rPr>
            </w:pPr>
            <w:ins w:id="1421" w:author="Windows User" w:date="2019-09-19T01:01:00Z">
              <w:r w:rsidRPr="0033182C">
                <w:rPr>
                  <w:rFonts w:cs="Times New Roman"/>
                  <w:sz w:val="20"/>
                  <w:szCs w:val="20"/>
                  <w:rPrChange w:id="1422" w:author="Windows User" w:date="2019-09-19T01:05:00Z">
                    <w:rPr>
                      <w:rFonts w:cs="Times New Roman"/>
                      <w:szCs w:val="24"/>
                    </w:rPr>
                  </w:rPrChange>
                </w:rPr>
                <w:t>2</w:t>
              </w:r>
            </w:ins>
          </w:p>
        </w:tc>
        <w:tc>
          <w:tcPr>
            <w:tcW w:w="2268" w:type="dxa"/>
          </w:tcPr>
          <w:p w14:paraId="2BCF227C" w14:textId="77777777" w:rsidR="0013708C" w:rsidRPr="0033182C" w:rsidRDefault="0013708C" w:rsidP="00835FA0">
            <w:pPr>
              <w:spacing w:line="240" w:lineRule="auto"/>
              <w:rPr>
                <w:ins w:id="1423" w:author="Windows User" w:date="2019-09-19T01:01:00Z"/>
                <w:rFonts w:cs="Times New Roman"/>
                <w:sz w:val="20"/>
                <w:szCs w:val="20"/>
                <w:rPrChange w:id="1424" w:author="Windows User" w:date="2019-09-19T01:05:00Z">
                  <w:rPr>
                    <w:ins w:id="1425" w:author="Windows User" w:date="2019-09-19T01:01:00Z"/>
                    <w:rFonts w:cs="Times New Roman"/>
                    <w:szCs w:val="24"/>
                  </w:rPr>
                </w:rPrChange>
              </w:rPr>
            </w:pPr>
            <w:ins w:id="1426" w:author="Windows User" w:date="2019-09-19T01:01:00Z">
              <w:r w:rsidRPr="0033182C">
                <w:rPr>
                  <w:rFonts w:cs="Times New Roman"/>
                  <w:sz w:val="20"/>
                  <w:szCs w:val="20"/>
                  <w:rPrChange w:id="1427" w:author="Windows User" w:date="2019-09-19T01:05:00Z">
                    <w:rPr>
                      <w:rFonts w:cs="Times New Roman"/>
                      <w:szCs w:val="24"/>
                    </w:rPr>
                  </w:rPrChange>
                </w:rPr>
                <w:t>Tambah user</w:t>
              </w:r>
            </w:ins>
          </w:p>
        </w:tc>
        <w:tc>
          <w:tcPr>
            <w:tcW w:w="4955" w:type="dxa"/>
          </w:tcPr>
          <w:p w14:paraId="446AB7CD" w14:textId="77777777" w:rsidR="0013708C" w:rsidRPr="0033182C" w:rsidRDefault="0013708C" w:rsidP="00835FA0">
            <w:pPr>
              <w:spacing w:line="240" w:lineRule="auto"/>
              <w:rPr>
                <w:ins w:id="1428" w:author="Windows User" w:date="2019-09-19T01:01:00Z"/>
                <w:rFonts w:cs="Times New Roman"/>
                <w:sz w:val="20"/>
                <w:szCs w:val="20"/>
                <w:rPrChange w:id="1429" w:author="Windows User" w:date="2019-09-19T01:05:00Z">
                  <w:rPr>
                    <w:ins w:id="1430" w:author="Windows User" w:date="2019-09-19T01:01:00Z"/>
                    <w:rFonts w:cs="Times New Roman"/>
                    <w:szCs w:val="24"/>
                  </w:rPr>
                </w:rPrChange>
              </w:rPr>
            </w:pPr>
            <w:ins w:id="1431" w:author="Windows User" w:date="2019-09-19T01:01:00Z">
              <w:r w:rsidRPr="0033182C">
                <w:rPr>
                  <w:rFonts w:cs="Times New Roman"/>
                  <w:sz w:val="20"/>
                  <w:szCs w:val="20"/>
                  <w:rPrChange w:id="1432" w:author="Windows User" w:date="2019-09-19T01:05:00Z">
                    <w:rPr>
                      <w:rFonts w:cs="Times New Roman"/>
                      <w:szCs w:val="24"/>
                    </w:rPr>
                  </w:rPrChange>
                </w:rPr>
                <w:t>Fitur untuk menambah data user yang bisa dilakukan oleh admin</w:t>
              </w:r>
            </w:ins>
          </w:p>
        </w:tc>
      </w:tr>
      <w:tr w:rsidR="0013708C" w:rsidRPr="0033182C" w14:paraId="51F50C7D" w14:textId="77777777" w:rsidTr="00904151">
        <w:trPr>
          <w:ins w:id="1433" w:author="Windows User" w:date="2019-09-19T01:01:00Z"/>
        </w:trPr>
        <w:tc>
          <w:tcPr>
            <w:tcW w:w="704" w:type="dxa"/>
          </w:tcPr>
          <w:p w14:paraId="7DA28F08" w14:textId="77777777" w:rsidR="0013708C" w:rsidRPr="0033182C" w:rsidRDefault="0013708C" w:rsidP="00835FA0">
            <w:pPr>
              <w:spacing w:line="240" w:lineRule="auto"/>
              <w:jc w:val="center"/>
              <w:rPr>
                <w:ins w:id="1434" w:author="Windows User" w:date="2019-09-19T01:01:00Z"/>
                <w:rFonts w:cs="Times New Roman"/>
                <w:sz w:val="20"/>
                <w:szCs w:val="20"/>
                <w:rPrChange w:id="1435" w:author="Windows User" w:date="2019-09-19T01:05:00Z">
                  <w:rPr>
                    <w:ins w:id="1436" w:author="Windows User" w:date="2019-09-19T01:01:00Z"/>
                    <w:rFonts w:cs="Times New Roman"/>
                    <w:szCs w:val="24"/>
                  </w:rPr>
                </w:rPrChange>
              </w:rPr>
            </w:pPr>
            <w:ins w:id="1437" w:author="Windows User" w:date="2019-09-19T01:01:00Z">
              <w:r w:rsidRPr="0033182C">
                <w:rPr>
                  <w:rFonts w:cs="Times New Roman"/>
                  <w:sz w:val="20"/>
                  <w:szCs w:val="20"/>
                  <w:rPrChange w:id="1438" w:author="Windows User" w:date="2019-09-19T01:05:00Z">
                    <w:rPr>
                      <w:rFonts w:cs="Times New Roman"/>
                      <w:szCs w:val="24"/>
                    </w:rPr>
                  </w:rPrChange>
                </w:rPr>
                <w:t>3</w:t>
              </w:r>
            </w:ins>
          </w:p>
        </w:tc>
        <w:tc>
          <w:tcPr>
            <w:tcW w:w="2268" w:type="dxa"/>
          </w:tcPr>
          <w:p w14:paraId="605611CD" w14:textId="77777777" w:rsidR="0013708C" w:rsidRPr="0033182C" w:rsidRDefault="0013708C" w:rsidP="00835FA0">
            <w:pPr>
              <w:spacing w:line="240" w:lineRule="auto"/>
              <w:rPr>
                <w:ins w:id="1439" w:author="Windows User" w:date="2019-09-19T01:01:00Z"/>
                <w:rFonts w:cs="Times New Roman"/>
                <w:sz w:val="20"/>
                <w:szCs w:val="20"/>
                <w:rPrChange w:id="1440" w:author="Windows User" w:date="2019-09-19T01:05:00Z">
                  <w:rPr>
                    <w:ins w:id="1441" w:author="Windows User" w:date="2019-09-19T01:01:00Z"/>
                    <w:rFonts w:cs="Times New Roman"/>
                    <w:szCs w:val="24"/>
                  </w:rPr>
                </w:rPrChange>
              </w:rPr>
            </w:pPr>
            <w:ins w:id="1442" w:author="Windows User" w:date="2019-09-19T01:01:00Z">
              <w:r w:rsidRPr="0033182C">
                <w:rPr>
                  <w:rFonts w:cs="Times New Roman"/>
                  <w:sz w:val="20"/>
                  <w:szCs w:val="20"/>
                  <w:rPrChange w:id="1443" w:author="Windows User" w:date="2019-09-19T01:05:00Z">
                    <w:rPr>
                      <w:rFonts w:cs="Times New Roman"/>
                      <w:szCs w:val="24"/>
                    </w:rPr>
                  </w:rPrChange>
                </w:rPr>
                <w:t>Edit user</w:t>
              </w:r>
            </w:ins>
          </w:p>
        </w:tc>
        <w:tc>
          <w:tcPr>
            <w:tcW w:w="4955" w:type="dxa"/>
          </w:tcPr>
          <w:p w14:paraId="60F5D4E4" w14:textId="77777777" w:rsidR="0013708C" w:rsidRPr="0033182C" w:rsidRDefault="0013708C" w:rsidP="00835FA0">
            <w:pPr>
              <w:spacing w:line="240" w:lineRule="auto"/>
              <w:rPr>
                <w:ins w:id="1444" w:author="Windows User" w:date="2019-09-19T01:01:00Z"/>
                <w:rFonts w:cs="Times New Roman"/>
                <w:sz w:val="20"/>
                <w:szCs w:val="20"/>
                <w:rPrChange w:id="1445" w:author="Windows User" w:date="2019-09-19T01:05:00Z">
                  <w:rPr>
                    <w:ins w:id="1446" w:author="Windows User" w:date="2019-09-19T01:01:00Z"/>
                    <w:rFonts w:cs="Times New Roman"/>
                    <w:szCs w:val="24"/>
                  </w:rPr>
                </w:rPrChange>
              </w:rPr>
            </w:pPr>
            <w:ins w:id="1447" w:author="Windows User" w:date="2019-09-19T01:01:00Z">
              <w:r w:rsidRPr="0033182C">
                <w:rPr>
                  <w:rFonts w:cs="Times New Roman"/>
                  <w:sz w:val="20"/>
                  <w:szCs w:val="20"/>
                  <w:rPrChange w:id="1448" w:author="Windows User" w:date="2019-09-19T01:05:00Z">
                    <w:rPr>
                      <w:rFonts w:cs="Times New Roman"/>
                      <w:szCs w:val="24"/>
                    </w:rPr>
                  </w:rPrChange>
                </w:rPr>
                <w:t>Fitur ubah data user yang bias dilakukan oleh admin</w:t>
              </w:r>
            </w:ins>
          </w:p>
        </w:tc>
      </w:tr>
      <w:tr w:rsidR="0013708C" w:rsidRPr="0033182C" w14:paraId="64C8171F" w14:textId="77777777" w:rsidTr="00904151">
        <w:trPr>
          <w:ins w:id="1449" w:author="Windows User" w:date="2019-09-19T01:01:00Z"/>
        </w:trPr>
        <w:tc>
          <w:tcPr>
            <w:tcW w:w="704" w:type="dxa"/>
          </w:tcPr>
          <w:p w14:paraId="40ECF333" w14:textId="77777777" w:rsidR="0013708C" w:rsidRPr="0033182C" w:rsidRDefault="0013708C" w:rsidP="00835FA0">
            <w:pPr>
              <w:spacing w:line="240" w:lineRule="auto"/>
              <w:jc w:val="center"/>
              <w:rPr>
                <w:ins w:id="1450" w:author="Windows User" w:date="2019-09-19T01:01:00Z"/>
                <w:rFonts w:cs="Times New Roman"/>
                <w:sz w:val="20"/>
                <w:szCs w:val="20"/>
                <w:rPrChange w:id="1451" w:author="Windows User" w:date="2019-09-19T01:05:00Z">
                  <w:rPr>
                    <w:ins w:id="1452" w:author="Windows User" w:date="2019-09-19T01:01:00Z"/>
                    <w:rFonts w:cs="Times New Roman"/>
                    <w:szCs w:val="24"/>
                  </w:rPr>
                </w:rPrChange>
              </w:rPr>
            </w:pPr>
            <w:ins w:id="1453" w:author="Windows User" w:date="2019-09-19T01:01:00Z">
              <w:r w:rsidRPr="0033182C">
                <w:rPr>
                  <w:rFonts w:cs="Times New Roman"/>
                  <w:sz w:val="20"/>
                  <w:szCs w:val="20"/>
                  <w:rPrChange w:id="1454" w:author="Windows User" w:date="2019-09-19T01:05:00Z">
                    <w:rPr>
                      <w:rFonts w:cs="Times New Roman"/>
                      <w:szCs w:val="24"/>
                    </w:rPr>
                  </w:rPrChange>
                </w:rPr>
                <w:t>4</w:t>
              </w:r>
            </w:ins>
          </w:p>
        </w:tc>
        <w:tc>
          <w:tcPr>
            <w:tcW w:w="2268" w:type="dxa"/>
          </w:tcPr>
          <w:p w14:paraId="5D3AB28F" w14:textId="77777777" w:rsidR="0013708C" w:rsidRPr="0033182C" w:rsidRDefault="0013708C" w:rsidP="00835FA0">
            <w:pPr>
              <w:spacing w:line="240" w:lineRule="auto"/>
              <w:rPr>
                <w:ins w:id="1455" w:author="Windows User" w:date="2019-09-19T01:01:00Z"/>
                <w:rFonts w:cs="Times New Roman"/>
                <w:sz w:val="20"/>
                <w:szCs w:val="20"/>
                <w:rPrChange w:id="1456" w:author="Windows User" w:date="2019-09-19T01:05:00Z">
                  <w:rPr>
                    <w:ins w:id="1457" w:author="Windows User" w:date="2019-09-19T01:01:00Z"/>
                    <w:rFonts w:cs="Times New Roman"/>
                    <w:szCs w:val="24"/>
                  </w:rPr>
                </w:rPrChange>
              </w:rPr>
            </w:pPr>
            <w:ins w:id="1458" w:author="Windows User" w:date="2019-09-19T01:01:00Z">
              <w:r w:rsidRPr="0033182C">
                <w:rPr>
                  <w:rFonts w:cs="Times New Roman"/>
                  <w:sz w:val="20"/>
                  <w:szCs w:val="20"/>
                  <w:rPrChange w:id="1459" w:author="Windows User" w:date="2019-09-19T01:05:00Z">
                    <w:rPr>
                      <w:rFonts w:cs="Times New Roman"/>
                      <w:szCs w:val="24"/>
                    </w:rPr>
                  </w:rPrChange>
                </w:rPr>
                <w:t>History login</w:t>
              </w:r>
            </w:ins>
          </w:p>
        </w:tc>
        <w:tc>
          <w:tcPr>
            <w:tcW w:w="4955" w:type="dxa"/>
          </w:tcPr>
          <w:p w14:paraId="2FE0F948" w14:textId="77777777" w:rsidR="0013708C" w:rsidRPr="0033182C" w:rsidRDefault="0013708C" w:rsidP="00835FA0">
            <w:pPr>
              <w:spacing w:line="240" w:lineRule="auto"/>
              <w:rPr>
                <w:ins w:id="1460" w:author="Windows User" w:date="2019-09-19T01:01:00Z"/>
                <w:rFonts w:cs="Times New Roman"/>
                <w:sz w:val="20"/>
                <w:szCs w:val="20"/>
                <w:rPrChange w:id="1461" w:author="Windows User" w:date="2019-09-19T01:05:00Z">
                  <w:rPr>
                    <w:ins w:id="1462" w:author="Windows User" w:date="2019-09-19T01:01:00Z"/>
                    <w:rFonts w:cs="Times New Roman"/>
                    <w:szCs w:val="24"/>
                  </w:rPr>
                </w:rPrChange>
              </w:rPr>
            </w:pPr>
            <w:ins w:id="1463" w:author="Windows User" w:date="2019-09-19T01:01:00Z">
              <w:r w:rsidRPr="0033182C">
                <w:rPr>
                  <w:rFonts w:cs="Times New Roman"/>
                  <w:sz w:val="20"/>
                  <w:szCs w:val="20"/>
                  <w:rPrChange w:id="1464" w:author="Windows User" w:date="2019-09-19T01:05:00Z">
                    <w:rPr>
                      <w:rFonts w:cs="Times New Roman"/>
                      <w:szCs w:val="24"/>
                    </w:rPr>
                  </w:rPrChange>
                </w:rPr>
                <w:t>Fitur yang berisi detail login (nama aktor dan tanggal login) yang bis</w:t>
              </w:r>
            </w:ins>
            <w:r w:rsidRPr="0033182C">
              <w:rPr>
                <w:rFonts w:cs="Times New Roman"/>
                <w:sz w:val="20"/>
                <w:szCs w:val="20"/>
              </w:rPr>
              <w:t>a</w:t>
            </w:r>
            <w:ins w:id="1465" w:author="Windows User" w:date="2019-09-19T01:01:00Z">
              <w:r w:rsidRPr="0033182C">
                <w:rPr>
                  <w:rFonts w:cs="Times New Roman"/>
                  <w:sz w:val="20"/>
                  <w:szCs w:val="20"/>
                  <w:rPrChange w:id="1466" w:author="Windows User" w:date="2019-09-19T01:05:00Z">
                    <w:rPr>
                      <w:rFonts w:cs="Times New Roman"/>
                      <w:szCs w:val="24"/>
                    </w:rPr>
                  </w:rPrChange>
                </w:rPr>
                <w:t xml:space="preserve"> diakses oleh admin</w:t>
              </w:r>
            </w:ins>
          </w:p>
        </w:tc>
      </w:tr>
      <w:tr w:rsidR="0013708C" w:rsidRPr="0033182C" w14:paraId="4B6A47A8" w14:textId="77777777" w:rsidTr="00904151">
        <w:trPr>
          <w:ins w:id="1467" w:author="Windows User" w:date="2019-09-19T01:01:00Z"/>
        </w:trPr>
        <w:tc>
          <w:tcPr>
            <w:tcW w:w="704" w:type="dxa"/>
          </w:tcPr>
          <w:p w14:paraId="6B2BE38A" w14:textId="77777777" w:rsidR="0013708C" w:rsidRPr="0033182C" w:rsidRDefault="0013708C" w:rsidP="00835FA0">
            <w:pPr>
              <w:spacing w:line="240" w:lineRule="auto"/>
              <w:jc w:val="center"/>
              <w:rPr>
                <w:ins w:id="1468" w:author="Windows User" w:date="2019-09-19T01:01:00Z"/>
                <w:rFonts w:cs="Times New Roman"/>
                <w:sz w:val="20"/>
                <w:szCs w:val="20"/>
                <w:rPrChange w:id="1469" w:author="Windows User" w:date="2019-09-19T01:05:00Z">
                  <w:rPr>
                    <w:ins w:id="1470" w:author="Windows User" w:date="2019-09-19T01:01:00Z"/>
                    <w:rFonts w:cs="Times New Roman"/>
                    <w:szCs w:val="24"/>
                  </w:rPr>
                </w:rPrChange>
              </w:rPr>
            </w:pPr>
            <w:ins w:id="1471" w:author="Windows User" w:date="2019-09-19T01:01:00Z">
              <w:r w:rsidRPr="0033182C">
                <w:rPr>
                  <w:rFonts w:cs="Times New Roman"/>
                  <w:sz w:val="20"/>
                  <w:szCs w:val="20"/>
                  <w:rPrChange w:id="1472" w:author="Windows User" w:date="2019-09-19T01:05:00Z">
                    <w:rPr>
                      <w:rFonts w:cs="Times New Roman"/>
                      <w:szCs w:val="24"/>
                    </w:rPr>
                  </w:rPrChange>
                </w:rPr>
                <w:t>5</w:t>
              </w:r>
            </w:ins>
          </w:p>
        </w:tc>
        <w:tc>
          <w:tcPr>
            <w:tcW w:w="2268" w:type="dxa"/>
          </w:tcPr>
          <w:p w14:paraId="0DC518D3" w14:textId="3C9CC8F3" w:rsidR="0013708C" w:rsidRPr="0033182C" w:rsidRDefault="0013708C" w:rsidP="005721E2">
            <w:pPr>
              <w:spacing w:line="240" w:lineRule="auto"/>
              <w:rPr>
                <w:ins w:id="1473" w:author="Windows User" w:date="2019-09-19T01:01:00Z"/>
                <w:rFonts w:cs="Times New Roman"/>
                <w:sz w:val="20"/>
                <w:szCs w:val="20"/>
                <w:rPrChange w:id="1474" w:author="Windows User" w:date="2019-09-19T01:05:00Z">
                  <w:rPr>
                    <w:ins w:id="1475" w:author="Windows User" w:date="2019-09-19T01:01:00Z"/>
                    <w:rFonts w:cs="Times New Roman"/>
                    <w:szCs w:val="24"/>
                  </w:rPr>
                </w:rPrChange>
              </w:rPr>
            </w:pPr>
            <w:ins w:id="1476" w:author="Windows User" w:date="2019-09-19T01:01:00Z">
              <w:r w:rsidRPr="0033182C">
                <w:rPr>
                  <w:rFonts w:cs="Times New Roman"/>
                  <w:sz w:val="20"/>
                  <w:szCs w:val="20"/>
                  <w:rPrChange w:id="1477" w:author="Windows User" w:date="2019-09-19T01:05:00Z">
                    <w:rPr>
                      <w:rFonts w:cs="Times New Roman"/>
                      <w:szCs w:val="24"/>
                    </w:rPr>
                  </w:rPrChange>
                </w:rPr>
                <w:t xml:space="preserve">Lihat data </w:t>
              </w:r>
            </w:ins>
            <w:r w:rsidR="005721E2" w:rsidRPr="0033182C">
              <w:rPr>
                <w:rFonts w:cs="Times New Roman"/>
                <w:i/>
                <w:sz w:val="20"/>
                <w:szCs w:val="20"/>
              </w:rPr>
              <w:t>History Tracker</w:t>
            </w:r>
          </w:p>
        </w:tc>
        <w:tc>
          <w:tcPr>
            <w:tcW w:w="4955" w:type="dxa"/>
          </w:tcPr>
          <w:p w14:paraId="5D561B83" w14:textId="56DAEC3E" w:rsidR="0013708C" w:rsidRPr="0033182C" w:rsidRDefault="0013708C" w:rsidP="005721E2">
            <w:pPr>
              <w:spacing w:line="240" w:lineRule="auto"/>
              <w:rPr>
                <w:ins w:id="1478" w:author="Windows User" w:date="2019-09-19T01:01:00Z"/>
                <w:rFonts w:cs="Times New Roman"/>
                <w:sz w:val="20"/>
                <w:szCs w:val="20"/>
                <w:rPrChange w:id="1479" w:author="Windows User" w:date="2019-09-19T01:05:00Z">
                  <w:rPr>
                    <w:ins w:id="1480" w:author="Windows User" w:date="2019-09-19T01:01:00Z"/>
                    <w:rFonts w:cs="Times New Roman"/>
                    <w:szCs w:val="24"/>
                  </w:rPr>
                </w:rPrChange>
              </w:rPr>
            </w:pPr>
            <w:ins w:id="1481" w:author="Windows User" w:date="2019-09-19T01:01:00Z">
              <w:r w:rsidRPr="0033182C">
                <w:rPr>
                  <w:rFonts w:cs="Times New Roman"/>
                  <w:sz w:val="20"/>
                  <w:szCs w:val="20"/>
                  <w:rPrChange w:id="1482" w:author="Windows User" w:date="2019-09-19T01:05:00Z">
                    <w:rPr>
                      <w:rFonts w:cs="Times New Roman"/>
                      <w:szCs w:val="24"/>
                    </w:rPr>
                  </w:rPrChange>
                </w:rPr>
                <w:t xml:space="preserve">Fitur yang berisi data </w:t>
              </w:r>
            </w:ins>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ins w:id="1483" w:author="Windows User" w:date="2019-09-19T01:01:00Z">
              <w:r w:rsidRPr="0033182C">
                <w:rPr>
                  <w:rFonts w:cs="Times New Roman"/>
                  <w:sz w:val="20"/>
                  <w:szCs w:val="20"/>
                  <w:rPrChange w:id="1484" w:author="Windows User" w:date="2019-09-19T01:05:00Z">
                    <w:rPr>
                      <w:rFonts w:cs="Times New Roman"/>
                      <w:szCs w:val="24"/>
                    </w:rPr>
                  </w:rPrChange>
                </w:rPr>
                <w:t xml:space="preserve"> diakses oleh semua aktor</w:t>
              </w:r>
            </w:ins>
          </w:p>
        </w:tc>
      </w:tr>
      <w:tr w:rsidR="005721E2" w:rsidRPr="0033182C" w14:paraId="558E33D9" w14:textId="77777777" w:rsidTr="00904151">
        <w:trPr>
          <w:ins w:id="1485" w:author="Windows User" w:date="2019-09-19T01:01:00Z"/>
        </w:trPr>
        <w:tc>
          <w:tcPr>
            <w:tcW w:w="704" w:type="dxa"/>
          </w:tcPr>
          <w:p w14:paraId="474BD46B" w14:textId="77777777" w:rsidR="005721E2" w:rsidRPr="0033182C" w:rsidRDefault="005721E2" w:rsidP="005721E2">
            <w:pPr>
              <w:spacing w:line="240" w:lineRule="auto"/>
              <w:jc w:val="center"/>
              <w:rPr>
                <w:ins w:id="1486" w:author="Windows User" w:date="2019-09-19T01:01:00Z"/>
                <w:rFonts w:cs="Times New Roman"/>
                <w:sz w:val="20"/>
                <w:szCs w:val="20"/>
                <w:rPrChange w:id="1487" w:author="Windows User" w:date="2019-09-19T01:05:00Z">
                  <w:rPr>
                    <w:ins w:id="1488" w:author="Windows User" w:date="2019-09-19T01:01:00Z"/>
                    <w:rFonts w:cs="Times New Roman"/>
                    <w:szCs w:val="24"/>
                  </w:rPr>
                </w:rPrChange>
              </w:rPr>
            </w:pPr>
            <w:ins w:id="1489" w:author="Windows User" w:date="2019-09-19T01:01:00Z">
              <w:r w:rsidRPr="0033182C">
                <w:rPr>
                  <w:rFonts w:cs="Times New Roman"/>
                  <w:sz w:val="20"/>
                  <w:szCs w:val="20"/>
                  <w:rPrChange w:id="1490" w:author="Windows User" w:date="2019-09-19T01:05:00Z">
                    <w:rPr>
                      <w:rFonts w:cs="Times New Roman"/>
                      <w:szCs w:val="24"/>
                    </w:rPr>
                  </w:rPrChange>
                </w:rPr>
                <w:t>6</w:t>
              </w:r>
            </w:ins>
          </w:p>
        </w:tc>
        <w:tc>
          <w:tcPr>
            <w:tcW w:w="2268" w:type="dxa"/>
          </w:tcPr>
          <w:p w14:paraId="4320E549" w14:textId="2D410C20" w:rsidR="005721E2" w:rsidRPr="0033182C" w:rsidRDefault="005721E2" w:rsidP="005721E2">
            <w:pPr>
              <w:spacing w:line="240" w:lineRule="auto"/>
              <w:rPr>
                <w:ins w:id="1491" w:author="Windows User" w:date="2019-09-19T01:01:00Z"/>
                <w:rFonts w:cs="Times New Roman"/>
                <w:sz w:val="20"/>
                <w:szCs w:val="20"/>
                <w:rPrChange w:id="1492" w:author="Windows User" w:date="2019-09-19T01:05:00Z">
                  <w:rPr>
                    <w:ins w:id="1493" w:author="Windows User" w:date="2019-09-19T01:01:00Z"/>
                    <w:rFonts w:cs="Times New Roman"/>
                    <w:szCs w:val="24"/>
                  </w:rPr>
                </w:rPrChange>
              </w:rPr>
            </w:pPr>
            <w:ins w:id="1494" w:author="Windows User" w:date="2019-09-19T01:01:00Z">
              <w:r w:rsidRPr="0033182C">
                <w:rPr>
                  <w:rFonts w:cs="Times New Roman"/>
                  <w:sz w:val="20"/>
                  <w:szCs w:val="20"/>
                  <w:rPrChange w:id="1495" w:author="Windows User" w:date="2019-09-19T01:05:00Z">
                    <w:rPr>
                      <w:rFonts w:cs="Times New Roman"/>
                      <w:szCs w:val="24"/>
                    </w:rPr>
                  </w:rPrChange>
                </w:rPr>
                <w:t xml:space="preserve">Lihat data </w:t>
              </w:r>
            </w:ins>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33182C" w:rsidRDefault="005721E2" w:rsidP="005721E2">
            <w:pPr>
              <w:spacing w:line="240" w:lineRule="auto"/>
              <w:rPr>
                <w:ins w:id="1496" w:author="Windows User" w:date="2019-09-19T01:01:00Z"/>
                <w:rFonts w:cs="Times New Roman"/>
                <w:sz w:val="20"/>
                <w:szCs w:val="20"/>
                <w:rPrChange w:id="1497" w:author="Windows User" w:date="2019-09-19T01:05:00Z">
                  <w:rPr>
                    <w:ins w:id="1498" w:author="Windows User" w:date="2019-09-19T01:01:00Z"/>
                    <w:rFonts w:cs="Times New Roman"/>
                    <w:szCs w:val="24"/>
                  </w:rPr>
                </w:rPrChange>
              </w:rPr>
            </w:pPr>
            <w:ins w:id="1499" w:author="Windows User" w:date="2019-09-19T01:01:00Z">
              <w:r w:rsidRPr="0033182C">
                <w:rPr>
                  <w:rFonts w:cs="Times New Roman"/>
                  <w:sz w:val="20"/>
                  <w:szCs w:val="20"/>
                  <w:rPrChange w:id="1500"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aktuator yang dapat</w:t>
            </w:r>
            <w:ins w:id="1501" w:author="Windows User" w:date="2019-09-19T01:01:00Z">
              <w:r w:rsidRPr="0033182C">
                <w:rPr>
                  <w:rFonts w:cs="Times New Roman"/>
                  <w:sz w:val="20"/>
                  <w:szCs w:val="20"/>
                  <w:rPrChange w:id="1502" w:author="Windows User" w:date="2019-09-19T01:05:00Z">
                    <w:rPr>
                      <w:rFonts w:cs="Times New Roman"/>
                      <w:szCs w:val="24"/>
                    </w:rPr>
                  </w:rPrChange>
                </w:rPr>
                <w:t xml:space="preserve"> diakses oleh semua aktor</w:t>
              </w:r>
            </w:ins>
          </w:p>
        </w:tc>
      </w:tr>
      <w:tr w:rsidR="0013708C" w:rsidRPr="0033182C" w14:paraId="37812D29" w14:textId="77777777" w:rsidTr="00904151">
        <w:trPr>
          <w:ins w:id="1503" w:author="Windows User" w:date="2019-09-19T01:01:00Z"/>
        </w:trPr>
        <w:tc>
          <w:tcPr>
            <w:tcW w:w="704" w:type="dxa"/>
          </w:tcPr>
          <w:p w14:paraId="4B67F94D" w14:textId="77777777" w:rsidR="0013708C" w:rsidRPr="0033182C" w:rsidRDefault="0013708C" w:rsidP="00835FA0">
            <w:pPr>
              <w:spacing w:line="240" w:lineRule="auto"/>
              <w:jc w:val="center"/>
              <w:rPr>
                <w:ins w:id="1504" w:author="Windows User" w:date="2019-09-19T01:01:00Z"/>
                <w:rFonts w:cs="Times New Roman"/>
                <w:sz w:val="20"/>
                <w:szCs w:val="20"/>
                <w:rPrChange w:id="1505" w:author="Windows User" w:date="2019-09-19T01:05:00Z">
                  <w:rPr>
                    <w:ins w:id="1506" w:author="Windows User" w:date="2019-09-19T01:01:00Z"/>
                    <w:rFonts w:cs="Times New Roman"/>
                    <w:szCs w:val="24"/>
                  </w:rPr>
                </w:rPrChange>
              </w:rPr>
            </w:pPr>
            <w:r w:rsidRPr="0033182C">
              <w:rPr>
                <w:rFonts w:cs="Times New Roman"/>
                <w:sz w:val="20"/>
                <w:szCs w:val="20"/>
              </w:rPr>
              <w:t>7</w:t>
            </w:r>
          </w:p>
        </w:tc>
        <w:tc>
          <w:tcPr>
            <w:tcW w:w="2268" w:type="dxa"/>
          </w:tcPr>
          <w:p w14:paraId="6ED3E745" w14:textId="05752C07" w:rsidR="0013708C" w:rsidRPr="0033182C" w:rsidRDefault="005721E2" w:rsidP="00835FA0">
            <w:pPr>
              <w:spacing w:line="240" w:lineRule="auto"/>
              <w:rPr>
                <w:ins w:id="1507" w:author="Windows User" w:date="2019-09-19T01:01:00Z"/>
                <w:rFonts w:cs="Times New Roman"/>
                <w:sz w:val="20"/>
                <w:szCs w:val="20"/>
                <w:rPrChange w:id="1508" w:author="Windows User" w:date="2019-09-19T01:05:00Z">
                  <w:rPr>
                    <w:ins w:id="1509" w:author="Windows User" w:date="2019-09-19T01:01:00Z"/>
                    <w:rFonts w:cs="Times New Roman"/>
                    <w:szCs w:val="24"/>
                  </w:rPr>
                </w:rPrChange>
              </w:rPr>
            </w:pPr>
            <w:r w:rsidRPr="0033182C">
              <w:rPr>
                <w:rFonts w:cs="Times New Roman"/>
                <w:sz w:val="20"/>
                <w:szCs w:val="20"/>
              </w:rPr>
              <w:t>Lihat grafik sensor</w:t>
            </w:r>
          </w:p>
        </w:tc>
        <w:tc>
          <w:tcPr>
            <w:tcW w:w="4955" w:type="dxa"/>
          </w:tcPr>
          <w:p w14:paraId="525C3C46" w14:textId="29DA28DD" w:rsidR="0013708C" w:rsidRPr="0033182C" w:rsidRDefault="0013708C" w:rsidP="003163C1">
            <w:pPr>
              <w:spacing w:line="240" w:lineRule="auto"/>
              <w:rPr>
                <w:ins w:id="1510" w:author="Windows User" w:date="2019-09-19T01:01:00Z"/>
                <w:rFonts w:cs="Times New Roman"/>
                <w:sz w:val="20"/>
                <w:szCs w:val="20"/>
                <w:rPrChange w:id="1511" w:author="Windows User" w:date="2019-09-19T01:05:00Z">
                  <w:rPr>
                    <w:ins w:id="1512" w:author="Windows User" w:date="2019-09-19T01:01:00Z"/>
                    <w:rFonts w:cs="Times New Roman"/>
                    <w:szCs w:val="24"/>
                  </w:rPr>
                </w:rPrChange>
              </w:rPr>
            </w:pPr>
            <w:ins w:id="1513" w:author="Windows User" w:date="2019-09-19T01:01:00Z">
              <w:r w:rsidRPr="0033182C">
                <w:rPr>
                  <w:rFonts w:cs="Times New Roman"/>
                  <w:sz w:val="20"/>
                  <w:szCs w:val="20"/>
                  <w:rPrChange w:id="1514" w:author="Windows User" w:date="2019-09-19T01:05:00Z">
                    <w:rPr>
                      <w:rFonts w:cs="Times New Roman"/>
                      <w:szCs w:val="24"/>
                    </w:rPr>
                  </w:rPrChange>
                </w:rPr>
                <w:t xml:space="preserve">Fitur yang menampilkan </w:t>
              </w:r>
            </w:ins>
            <w:r w:rsidR="005721E2" w:rsidRPr="0033182C">
              <w:rPr>
                <w:rFonts w:cs="Times New Roman"/>
                <w:sz w:val="20"/>
                <w:szCs w:val="20"/>
              </w:rPr>
              <w:t>data grafik sensor</w:t>
            </w:r>
            <w:ins w:id="1515" w:author="Windows User" w:date="2019-09-19T01:01:00Z">
              <w:r w:rsidRPr="0033182C">
                <w:rPr>
                  <w:rFonts w:cs="Times New Roman"/>
                  <w:sz w:val="20"/>
                  <w:szCs w:val="20"/>
                  <w:rPrChange w:id="1516" w:author="Windows User" w:date="2019-09-19T01:05:00Z">
                    <w:rPr>
                      <w:rFonts w:cs="Times New Roman"/>
                      <w:szCs w:val="24"/>
                    </w:rPr>
                  </w:rPrChange>
                </w:rPr>
                <w:t xml:space="preserve"> yang </w:t>
              </w:r>
            </w:ins>
            <w:r w:rsidR="005721E2" w:rsidRPr="0033182C">
              <w:rPr>
                <w:rFonts w:cs="Times New Roman"/>
                <w:sz w:val="20"/>
                <w:szCs w:val="20"/>
              </w:rPr>
              <w:t xml:space="preserve">telah </w:t>
            </w:r>
            <w:r w:rsidR="003163C1" w:rsidRPr="0033182C">
              <w:rPr>
                <w:rFonts w:cs="Times New Roman"/>
                <w:sz w:val="20"/>
                <w:szCs w:val="20"/>
              </w:rPr>
              <w:t>didapat dari 4 sensor LDR. Fitur ini</w:t>
            </w:r>
            <w:ins w:id="1517" w:author="Windows User" w:date="2019-09-19T01:01:00Z">
              <w:r w:rsidRPr="0033182C">
                <w:rPr>
                  <w:rFonts w:cs="Times New Roman"/>
                  <w:sz w:val="20"/>
                  <w:szCs w:val="20"/>
                  <w:rPrChange w:id="1518" w:author="Windows User" w:date="2019-09-19T01:05:00Z">
                    <w:rPr>
                      <w:rFonts w:cs="Times New Roman"/>
                      <w:szCs w:val="24"/>
                    </w:rPr>
                  </w:rPrChange>
                </w:rPr>
                <w:t xml:space="preserve"> dapat dilihat oleh semua aktor</w:t>
              </w:r>
            </w:ins>
          </w:p>
        </w:tc>
      </w:tr>
      <w:tr w:rsidR="0013708C" w:rsidRPr="0033182C" w14:paraId="5404C99B" w14:textId="77777777" w:rsidTr="00904151">
        <w:trPr>
          <w:ins w:id="1519" w:author="Windows User" w:date="2019-09-19T01:01:00Z"/>
        </w:trPr>
        <w:tc>
          <w:tcPr>
            <w:tcW w:w="704" w:type="dxa"/>
          </w:tcPr>
          <w:p w14:paraId="71AE4EAA" w14:textId="77777777" w:rsidR="0013708C" w:rsidRPr="0033182C" w:rsidRDefault="0013708C" w:rsidP="00835FA0">
            <w:pPr>
              <w:spacing w:line="240" w:lineRule="auto"/>
              <w:jc w:val="center"/>
              <w:rPr>
                <w:ins w:id="1520" w:author="Windows User" w:date="2019-09-19T01:01:00Z"/>
                <w:rFonts w:cs="Times New Roman"/>
                <w:sz w:val="20"/>
                <w:szCs w:val="20"/>
                <w:rPrChange w:id="1521" w:author="Windows User" w:date="2019-09-19T01:05:00Z">
                  <w:rPr>
                    <w:ins w:id="1522" w:author="Windows User" w:date="2019-09-19T01:01:00Z"/>
                    <w:rFonts w:cs="Times New Roman"/>
                    <w:szCs w:val="24"/>
                  </w:rPr>
                </w:rPrChange>
              </w:rPr>
            </w:pPr>
            <w:r w:rsidRPr="0033182C">
              <w:rPr>
                <w:rFonts w:cs="Times New Roman"/>
                <w:sz w:val="20"/>
                <w:szCs w:val="20"/>
              </w:rPr>
              <w:t>8</w:t>
            </w:r>
          </w:p>
        </w:tc>
        <w:tc>
          <w:tcPr>
            <w:tcW w:w="2268" w:type="dxa"/>
          </w:tcPr>
          <w:p w14:paraId="470CC89E" w14:textId="0C8D4085" w:rsidR="0013708C" w:rsidRPr="0033182C" w:rsidRDefault="005721E2" w:rsidP="00835FA0">
            <w:pPr>
              <w:spacing w:line="240" w:lineRule="auto"/>
              <w:rPr>
                <w:ins w:id="1523" w:author="Windows User" w:date="2019-09-19T01:01:00Z"/>
                <w:rFonts w:cs="Times New Roman"/>
                <w:sz w:val="20"/>
                <w:szCs w:val="20"/>
                <w:rPrChange w:id="1524" w:author="Windows User" w:date="2019-09-19T01:05:00Z">
                  <w:rPr>
                    <w:ins w:id="1525" w:author="Windows User" w:date="2019-09-19T01:01:00Z"/>
                    <w:rFonts w:cs="Times New Roman"/>
                    <w:szCs w:val="24"/>
                  </w:rPr>
                </w:rPrChange>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33182C" w:rsidRDefault="0013708C" w:rsidP="003163C1">
            <w:pPr>
              <w:spacing w:line="240" w:lineRule="auto"/>
              <w:rPr>
                <w:ins w:id="1526" w:author="Windows User" w:date="2019-09-19T01:01:00Z"/>
                <w:rFonts w:cs="Times New Roman"/>
                <w:sz w:val="20"/>
                <w:szCs w:val="20"/>
                <w:rPrChange w:id="1527" w:author="Windows User" w:date="2019-09-19T01:05:00Z">
                  <w:rPr>
                    <w:ins w:id="1528" w:author="Windows User" w:date="2019-09-19T01:01:00Z"/>
                    <w:rFonts w:cs="Times New Roman"/>
                    <w:szCs w:val="24"/>
                  </w:rPr>
                </w:rPrChange>
              </w:rPr>
            </w:pPr>
            <w:ins w:id="1529" w:author="Windows User" w:date="2019-09-19T01:01:00Z">
              <w:r w:rsidRPr="0033182C">
                <w:rPr>
                  <w:rFonts w:cs="Times New Roman"/>
                  <w:sz w:val="20"/>
                  <w:szCs w:val="20"/>
                  <w:rPrChange w:id="1530" w:author="Windows User" w:date="2019-09-19T01:05:00Z">
                    <w:rPr>
                      <w:rFonts w:cs="Times New Roman"/>
                      <w:szCs w:val="24"/>
                    </w:rPr>
                  </w:rPrChange>
                </w:rPr>
                <w:t xml:space="preserve">Fitur yang menampilkan </w:t>
              </w:r>
            </w:ins>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rPr>
          <w:ins w:id="1531" w:author="Windows User" w:date="2019-09-19T01:01:00Z"/>
        </w:trPr>
        <w:tc>
          <w:tcPr>
            <w:tcW w:w="704" w:type="dxa"/>
          </w:tcPr>
          <w:p w14:paraId="56B7316C" w14:textId="77777777" w:rsidR="0013708C" w:rsidRPr="0033182C" w:rsidRDefault="0013708C" w:rsidP="00835FA0">
            <w:pPr>
              <w:spacing w:line="240" w:lineRule="auto"/>
              <w:jc w:val="center"/>
              <w:rPr>
                <w:ins w:id="1532" w:author="Windows User" w:date="2019-09-19T01:01:00Z"/>
                <w:rFonts w:cs="Times New Roman"/>
                <w:sz w:val="20"/>
                <w:szCs w:val="20"/>
                <w:rPrChange w:id="1533" w:author="Windows User" w:date="2019-09-19T01:05:00Z">
                  <w:rPr>
                    <w:ins w:id="1534" w:author="Windows User" w:date="2019-09-19T01:01:00Z"/>
                    <w:rFonts w:cs="Times New Roman"/>
                    <w:szCs w:val="24"/>
                  </w:rPr>
                </w:rPrChange>
              </w:rPr>
            </w:pPr>
            <w:r w:rsidRPr="0033182C">
              <w:rPr>
                <w:rFonts w:cs="Times New Roman"/>
                <w:sz w:val="20"/>
                <w:szCs w:val="20"/>
              </w:rPr>
              <w:t>9</w:t>
            </w:r>
          </w:p>
        </w:tc>
        <w:tc>
          <w:tcPr>
            <w:tcW w:w="2268" w:type="dxa"/>
          </w:tcPr>
          <w:p w14:paraId="4CEFEE93" w14:textId="4A09D5B9" w:rsidR="0013708C" w:rsidRPr="0033182C" w:rsidRDefault="005721E2" w:rsidP="00835FA0">
            <w:pPr>
              <w:spacing w:line="240" w:lineRule="auto"/>
              <w:rPr>
                <w:ins w:id="1535" w:author="Windows User" w:date="2019-09-19T01:01:00Z"/>
                <w:rFonts w:cs="Times New Roman"/>
                <w:sz w:val="20"/>
                <w:szCs w:val="20"/>
                <w:rPrChange w:id="1536" w:author="Windows User" w:date="2019-09-19T01:05:00Z">
                  <w:rPr>
                    <w:ins w:id="1537" w:author="Windows User" w:date="2019-09-19T01:01:00Z"/>
                    <w:rFonts w:cs="Times New Roman"/>
                    <w:szCs w:val="24"/>
                  </w:rPr>
                </w:rPrChange>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33182C" w:rsidRDefault="0013708C" w:rsidP="003163C1">
            <w:pPr>
              <w:spacing w:line="240" w:lineRule="auto"/>
              <w:rPr>
                <w:ins w:id="1538" w:author="Windows User" w:date="2019-09-19T01:01:00Z"/>
                <w:rFonts w:cs="Times New Roman"/>
                <w:sz w:val="20"/>
                <w:szCs w:val="20"/>
                <w:rPrChange w:id="1539" w:author="Windows User" w:date="2019-09-19T01:05:00Z">
                  <w:rPr>
                    <w:ins w:id="1540" w:author="Windows User" w:date="2019-09-19T01:01:00Z"/>
                    <w:rFonts w:cs="Times New Roman"/>
                    <w:szCs w:val="24"/>
                  </w:rPr>
                </w:rPrChange>
              </w:rPr>
            </w:pPr>
            <w:ins w:id="1541" w:author="Windows User" w:date="2019-09-19T01:01:00Z">
              <w:r w:rsidRPr="0033182C">
                <w:rPr>
                  <w:rFonts w:cs="Times New Roman"/>
                  <w:sz w:val="20"/>
                  <w:szCs w:val="20"/>
                  <w:rPrChange w:id="1542" w:author="Windows User" w:date="2019-09-19T01:05:00Z">
                    <w:rPr>
                      <w:rFonts w:cs="Times New Roman"/>
                      <w:szCs w:val="24"/>
                    </w:rPr>
                  </w:rPrChange>
                </w:rPr>
                <w:t>Fitur yang menampilkan grafik</w:t>
              </w:r>
            </w:ins>
            <w:r w:rsidR="003163C1" w:rsidRPr="0033182C">
              <w:rPr>
                <w:rFonts w:cs="Times New Roman"/>
                <w:sz w:val="20"/>
                <w:szCs w:val="20"/>
              </w:rPr>
              <w:t xml:space="preserve"> dari data</w:t>
            </w:r>
            <w:ins w:id="1543" w:author="Windows User" w:date="2019-09-19T01:01:00Z">
              <w:r w:rsidRPr="0033182C">
                <w:rPr>
                  <w:rFonts w:cs="Times New Roman"/>
                  <w:sz w:val="20"/>
                  <w:szCs w:val="20"/>
                  <w:rPrChange w:id="1544" w:author="Windows User" w:date="2019-09-19T01:05:00Z">
                    <w:rPr>
                      <w:rFonts w:cs="Times New Roman"/>
                      <w:szCs w:val="24"/>
                    </w:rPr>
                  </w:rPrChange>
                </w:rPr>
                <w:t xml:space="preserve"> </w:t>
              </w:r>
            </w:ins>
            <w:r w:rsidR="003163C1" w:rsidRPr="0033182C">
              <w:rPr>
                <w:rFonts w:cs="Times New Roman"/>
                <w:i/>
                <w:sz w:val="20"/>
                <w:szCs w:val="20"/>
              </w:rPr>
              <w:t>tracker</w:t>
            </w:r>
            <w:r w:rsidR="003163C1" w:rsidRPr="0033182C">
              <w:rPr>
                <w:rFonts w:cs="Times New Roman"/>
                <w:sz w:val="20"/>
                <w:szCs w:val="20"/>
              </w:rPr>
              <w:t xml:space="preserve"> </w:t>
            </w:r>
            <w:ins w:id="1545" w:author="Windows User" w:date="2019-09-19T01:01:00Z">
              <w:r w:rsidRPr="0033182C">
                <w:rPr>
                  <w:rFonts w:cs="Times New Roman"/>
                  <w:sz w:val="20"/>
                  <w:szCs w:val="20"/>
                  <w:rPrChange w:id="1546" w:author="Windows User" w:date="2019-09-19T01:05:00Z">
                    <w:rPr>
                      <w:rFonts w:cs="Times New Roman"/>
                      <w:szCs w:val="24"/>
                    </w:rPr>
                  </w:rPrChange>
                </w:rPr>
                <w:t>yang dapat dilihat oleh semua aktor</w:t>
              </w:r>
            </w:ins>
          </w:p>
        </w:tc>
      </w:tr>
      <w:tr w:rsidR="005721E2" w:rsidRPr="0033182C" w14:paraId="208ED2B0" w14:textId="77777777" w:rsidTr="00904151">
        <w:trPr>
          <w:ins w:id="1547" w:author="Windows User" w:date="2019-09-19T01:01:00Z"/>
        </w:trPr>
        <w:tc>
          <w:tcPr>
            <w:tcW w:w="704" w:type="dxa"/>
          </w:tcPr>
          <w:p w14:paraId="423EB447" w14:textId="77777777" w:rsidR="005721E2" w:rsidRPr="0033182C" w:rsidRDefault="005721E2" w:rsidP="005721E2">
            <w:pPr>
              <w:spacing w:line="240" w:lineRule="auto"/>
              <w:jc w:val="center"/>
              <w:rPr>
                <w:ins w:id="1548" w:author="Windows User" w:date="2019-09-19T01:01:00Z"/>
                <w:rFonts w:cs="Times New Roman"/>
                <w:sz w:val="20"/>
                <w:szCs w:val="20"/>
                <w:rPrChange w:id="1549" w:author="Windows User" w:date="2019-09-19T01:05:00Z">
                  <w:rPr>
                    <w:ins w:id="1550" w:author="Windows User" w:date="2019-09-19T01:01:00Z"/>
                    <w:rFonts w:cs="Times New Roman"/>
                    <w:szCs w:val="24"/>
                  </w:rPr>
                </w:rPrChange>
              </w:rPr>
            </w:pPr>
            <w:r w:rsidRPr="0033182C">
              <w:rPr>
                <w:rFonts w:cs="Times New Roman"/>
                <w:sz w:val="20"/>
                <w:szCs w:val="20"/>
              </w:rPr>
              <w:t>10</w:t>
            </w:r>
          </w:p>
        </w:tc>
        <w:tc>
          <w:tcPr>
            <w:tcW w:w="2268" w:type="dxa"/>
          </w:tcPr>
          <w:p w14:paraId="7A96D2DE" w14:textId="643E2A1E" w:rsidR="005721E2" w:rsidRPr="0033182C" w:rsidRDefault="005721E2" w:rsidP="005721E2">
            <w:pPr>
              <w:spacing w:line="240" w:lineRule="auto"/>
              <w:rPr>
                <w:ins w:id="1551" w:author="Windows User" w:date="2019-09-19T01:01:00Z"/>
                <w:rFonts w:cs="Times New Roman"/>
                <w:sz w:val="20"/>
                <w:szCs w:val="20"/>
                <w:rPrChange w:id="1552" w:author="Windows User" w:date="2019-09-19T01:05:00Z">
                  <w:rPr>
                    <w:ins w:id="1553" w:author="Windows User" w:date="2019-09-19T01:01:00Z"/>
                    <w:rFonts w:cs="Times New Roman"/>
                    <w:szCs w:val="24"/>
                  </w:rPr>
                </w:rPrChange>
              </w:rPr>
            </w:pPr>
            <w:ins w:id="1554" w:author="Windows User" w:date="2019-09-19T01:01:00Z">
              <w:r w:rsidRPr="0033182C">
                <w:rPr>
                  <w:rFonts w:cs="Times New Roman"/>
                  <w:sz w:val="20"/>
                  <w:szCs w:val="20"/>
                  <w:rPrChange w:id="1555" w:author="Windows User" w:date="2019-09-19T01:05:00Z">
                    <w:rPr>
                      <w:rFonts w:cs="Times New Roman"/>
                      <w:szCs w:val="24"/>
                    </w:rPr>
                  </w:rPrChange>
                </w:rPr>
                <w:t xml:space="preserve">Lihat </w:t>
              </w:r>
            </w:ins>
            <w:r w:rsidRPr="0033182C">
              <w:rPr>
                <w:rFonts w:cs="Times New Roman"/>
                <w:sz w:val="20"/>
                <w:szCs w:val="20"/>
              </w:rPr>
              <w:t>grafik aktuator</w:t>
            </w:r>
          </w:p>
        </w:tc>
        <w:tc>
          <w:tcPr>
            <w:tcW w:w="4955" w:type="dxa"/>
          </w:tcPr>
          <w:p w14:paraId="07248F01" w14:textId="10E219C1" w:rsidR="005721E2" w:rsidRPr="0033182C" w:rsidRDefault="003163C1" w:rsidP="003163C1">
            <w:pPr>
              <w:spacing w:line="240" w:lineRule="auto"/>
              <w:rPr>
                <w:ins w:id="1556" w:author="Windows User" w:date="2019-09-19T01:01:00Z"/>
                <w:rFonts w:cs="Times New Roman"/>
                <w:sz w:val="20"/>
                <w:szCs w:val="20"/>
                <w:rPrChange w:id="1557" w:author="Windows User" w:date="2019-09-19T01:05:00Z">
                  <w:rPr>
                    <w:ins w:id="1558" w:author="Windows User" w:date="2019-09-19T01:01:00Z"/>
                    <w:rFonts w:cs="Times New Roman"/>
                    <w:szCs w:val="24"/>
                  </w:rPr>
                </w:rPrChange>
              </w:rPr>
            </w:pPr>
            <w:ins w:id="1559" w:author="Windows User" w:date="2019-09-19T01:01:00Z">
              <w:r w:rsidRPr="0033182C">
                <w:rPr>
                  <w:rFonts w:cs="Times New Roman"/>
                  <w:sz w:val="20"/>
                  <w:szCs w:val="20"/>
                  <w:rPrChange w:id="1560" w:author="Windows User" w:date="2019-09-19T01:05:00Z">
                    <w:rPr>
                      <w:rFonts w:cs="Times New Roman"/>
                      <w:szCs w:val="24"/>
                    </w:rPr>
                  </w:rPrChange>
                </w:rPr>
                <w:t>Fitur yang menampilkan grafik</w:t>
              </w:r>
            </w:ins>
            <w:r w:rsidRPr="0033182C">
              <w:rPr>
                <w:rFonts w:cs="Times New Roman"/>
                <w:sz w:val="20"/>
                <w:szCs w:val="20"/>
              </w:rPr>
              <w:t xml:space="preserve"> </w:t>
            </w:r>
            <w:ins w:id="1561" w:author="Windows User" w:date="2019-09-19T01:01:00Z">
              <w:r w:rsidRPr="0033182C">
                <w:rPr>
                  <w:rFonts w:cs="Times New Roman"/>
                  <w:sz w:val="20"/>
                  <w:szCs w:val="20"/>
                  <w:rPrChange w:id="1562" w:author="Windows User" w:date="2019-09-19T01:05:00Z">
                    <w:rPr>
                      <w:rFonts w:cs="Times New Roman"/>
                      <w:szCs w:val="24"/>
                    </w:rPr>
                  </w:rPrChange>
                </w:rPr>
                <w:t>yang dapat dilihat oleh semua aktor</w:t>
              </w:r>
            </w:ins>
          </w:p>
        </w:tc>
      </w:tr>
      <w:tr w:rsidR="005721E2" w:rsidRPr="0033182C" w14:paraId="5CB5AA28" w14:textId="77777777" w:rsidTr="00904151">
        <w:trPr>
          <w:ins w:id="1563" w:author="Windows User" w:date="2019-09-19T01:01:00Z"/>
        </w:trPr>
        <w:tc>
          <w:tcPr>
            <w:tcW w:w="704" w:type="dxa"/>
          </w:tcPr>
          <w:p w14:paraId="22355BB1" w14:textId="77777777" w:rsidR="005721E2" w:rsidRPr="0033182C" w:rsidRDefault="005721E2" w:rsidP="005721E2">
            <w:pPr>
              <w:spacing w:line="240" w:lineRule="auto"/>
              <w:jc w:val="center"/>
              <w:rPr>
                <w:ins w:id="1564" w:author="Windows User" w:date="2019-09-19T01:01:00Z"/>
                <w:rFonts w:cs="Times New Roman"/>
                <w:sz w:val="20"/>
                <w:szCs w:val="20"/>
                <w:rPrChange w:id="1565" w:author="Windows User" w:date="2019-09-19T01:05:00Z">
                  <w:rPr>
                    <w:ins w:id="1566" w:author="Windows User" w:date="2019-09-19T01:01:00Z"/>
                    <w:rFonts w:cs="Times New Roman"/>
                    <w:szCs w:val="24"/>
                  </w:rPr>
                </w:rPrChange>
              </w:rPr>
            </w:pPr>
            <w:r w:rsidRPr="0033182C">
              <w:rPr>
                <w:rFonts w:cs="Times New Roman"/>
                <w:sz w:val="20"/>
                <w:szCs w:val="20"/>
              </w:rPr>
              <w:t>11</w:t>
            </w:r>
          </w:p>
        </w:tc>
        <w:tc>
          <w:tcPr>
            <w:tcW w:w="2268" w:type="dxa"/>
          </w:tcPr>
          <w:p w14:paraId="740B6027" w14:textId="77777777" w:rsidR="005721E2" w:rsidRPr="0033182C" w:rsidRDefault="005721E2" w:rsidP="005721E2">
            <w:pPr>
              <w:spacing w:line="240" w:lineRule="auto"/>
              <w:rPr>
                <w:ins w:id="1567" w:author="Windows User" w:date="2019-09-19T01:01:00Z"/>
                <w:rFonts w:cs="Times New Roman"/>
                <w:sz w:val="20"/>
                <w:szCs w:val="20"/>
                <w:rPrChange w:id="1568" w:author="Windows User" w:date="2019-09-19T01:05:00Z">
                  <w:rPr>
                    <w:ins w:id="1569" w:author="Windows User" w:date="2019-09-19T01:01:00Z"/>
                    <w:rFonts w:cs="Times New Roman"/>
                    <w:szCs w:val="24"/>
                  </w:rPr>
                </w:rPrChange>
              </w:rPr>
            </w:pPr>
            <w:ins w:id="1570" w:author="Windows User" w:date="2019-09-19T01:01:00Z">
              <w:r w:rsidRPr="0033182C">
                <w:rPr>
                  <w:rFonts w:cs="Times New Roman"/>
                  <w:sz w:val="20"/>
                  <w:szCs w:val="20"/>
                  <w:rPrChange w:id="1571" w:author="Windows User" w:date="2019-09-19T01:05:00Z">
                    <w:rPr>
                      <w:rFonts w:cs="Times New Roman"/>
                      <w:szCs w:val="24"/>
                    </w:rPr>
                  </w:rPrChange>
                </w:rPr>
                <w:t>Logout</w:t>
              </w:r>
            </w:ins>
          </w:p>
        </w:tc>
        <w:tc>
          <w:tcPr>
            <w:tcW w:w="4955" w:type="dxa"/>
          </w:tcPr>
          <w:p w14:paraId="7374A39D" w14:textId="5ACB2959" w:rsidR="005721E2" w:rsidRPr="0033182C" w:rsidRDefault="005721E2" w:rsidP="003163C1">
            <w:pPr>
              <w:spacing w:line="240" w:lineRule="auto"/>
              <w:rPr>
                <w:ins w:id="1572" w:author="Windows User" w:date="2019-09-19T01:01:00Z"/>
                <w:rFonts w:cs="Times New Roman"/>
                <w:sz w:val="20"/>
                <w:szCs w:val="20"/>
                <w:rPrChange w:id="1573" w:author="Windows User" w:date="2019-09-19T01:05:00Z">
                  <w:rPr>
                    <w:ins w:id="1574" w:author="Windows User" w:date="2019-09-19T01:01:00Z"/>
                    <w:rFonts w:cs="Times New Roman"/>
                    <w:szCs w:val="24"/>
                  </w:rPr>
                </w:rPrChange>
              </w:rPr>
            </w:pPr>
            <w:ins w:id="1575" w:author="Windows User" w:date="2019-09-19T01:01:00Z">
              <w:r w:rsidRPr="0033182C">
                <w:rPr>
                  <w:rFonts w:cs="Times New Roman"/>
                  <w:sz w:val="20"/>
                  <w:szCs w:val="20"/>
                  <w:rPrChange w:id="1576" w:author="Windows User" w:date="2019-09-19T01:05:00Z">
                    <w:rPr>
                      <w:rFonts w:cs="Times New Roman"/>
                      <w:szCs w:val="24"/>
                    </w:rPr>
                  </w:rPrChange>
                </w:rPr>
                <w:t xml:space="preserve">Fitur untuk keluar dari sistem. Fitur ini </w:t>
              </w:r>
            </w:ins>
            <w:r w:rsidR="003163C1" w:rsidRPr="0033182C">
              <w:rPr>
                <w:rFonts w:cs="Times New Roman"/>
                <w:sz w:val="20"/>
                <w:szCs w:val="20"/>
              </w:rPr>
              <w:t>dapat</w:t>
            </w:r>
            <w:ins w:id="1577" w:author="Windows User" w:date="2019-09-19T01:01:00Z">
              <w:r w:rsidRPr="0033182C">
                <w:rPr>
                  <w:rFonts w:cs="Times New Roman"/>
                  <w:sz w:val="20"/>
                  <w:szCs w:val="20"/>
                  <w:rPrChange w:id="1578" w:author="Windows User" w:date="2019-09-19T01:05:00Z">
                    <w:rPr>
                      <w:rFonts w:cs="Times New Roman"/>
                      <w:szCs w:val="24"/>
                    </w:rPr>
                  </w:rPrChange>
                </w:rPr>
                <w:t xml:space="preserve"> diakses oleh semua aktor</w:t>
              </w:r>
            </w:ins>
          </w:p>
        </w:tc>
      </w:tr>
    </w:tbl>
    <w:p w14:paraId="404D9E91" w14:textId="77777777" w:rsidR="0013708C" w:rsidRPr="0033182C" w:rsidRDefault="0013708C">
      <w:pPr>
        <w:pStyle w:val="ListParagraph"/>
        <w:rPr>
          <w:ins w:id="1579" w:author="Windows User" w:date="2019-09-19T01:01:00Z"/>
          <w:rFonts w:cs="Times New Roman"/>
          <w:szCs w:val="24"/>
        </w:rPr>
        <w:pPrChange w:id="1580" w:author="Windows User" w:date="2019-09-19T01:04:00Z">
          <w:pPr>
            <w:pStyle w:val="ListParagraph"/>
            <w:numPr>
              <w:numId w:val="42"/>
            </w:numPr>
            <w:ind w:hanging="360"/>
          </w:pPr>
        </w:pPrChange>
      </w:pPr>
    </w:p>
    <w:p w14:paraId="7CC8F8F0" w14:textId="041368E2" w:rsidR="0013708C" w:rsidRPr="0033182C" w:rsidRDefault="0013708C">
      <w:pPr>
        <w:pStyle w:val="ListParagraph"/>
        <w:keepNext/>
        <w:rPr>
          <w:ins w:id="1581" w:author="Windows User" w:date="2019-09-19T01:06:00Z"/>
          <w:rFonts w:cs="Times New Roman"/>
        </w:rPr>
        <w:pPrChange w:id="1582" w:author="Windows User" w:date="2019-09-19T01:07:00Z">
          <w:pPr>
            <w:pStyle w:val="ListParagraph"/>
            <w:keepNext/>
            <w:numPr>
              <w:numId w:val="42"/>
            </w:numPr>
            <w:ind w:hanging="360"/>
          </w:pPr>
        </w:pPrChange>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BA6C3B1" w:rsidR="005721E2" w:rsidRPr="0033182C" w:rsidRDefault="005721E2" w:rsidP="005721E2">
      <w:pPr>
        <w:pStyle w:val="Caption"/>
        <w:jc w:val="center"/>
        <w:rPr>
          <w:rFonts w:cs="Times New Roman"/>
          <w:color w:val="auto"/>
          <w:sz w:val="22"/>
        </w:rPr>
      </w:pPr>
      <w:bookmarkStart w:id="1583" w:name="_Toc2388024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color w:val="auto"/>
          <w:sz w:val="22"/>
        </w:rPr>
        <w:t xml:space="preserve"> Usecase Diagram</w:t>
      </w:r>
      <w:bookmarkEnd w:id="1583"/>
    </w:p>
    <w:p w14:paraId="214A02E3" w14:textId="15DD6D90" w:rsidR="0013708C" w:rsidRPr="0033182C" w:rsidRDefault="0013708C" w:rsidP="0013708C">
      <w:pPr>
        <w:spacing w:after="160" w:line="259" w:lineRule="auto"/>
        <w:jc w:val="left"/>
        <w:rPr>
          <w:ins w:id="1584" w:author="Windows User" w:date="2019-09-19T00:52:00Z"/>
          <w:rFonts w:cs="Times New Roman"/>
          <w:i/>
          <w:iCs/>
          <w:sz w:val="22"/>
          <w:szCs w:val="18"/>
          <w:rPrChange w:id="1585" w:author="Windows User" w:date="2019-09-19T01:07:00Z">
            <w:rPr>
              <w:ins w:id="1586" w:author="Windows User" w:date="2019-09-19T00:52:00Z"/>
            </w:rPr>
          </w:rPrChange>
        </w:rPr>
      </w:pPr>
      <w:ins w:id="1587" w:author="Windows User" w:date="2019-09-19T01:07:00Z">
        <w:r w:rsidRPr="0033182C">
          <w:rPr>
            <w:rFonts w:cs="Times New Roman"/>
            <w:sz w:val="22"/>
          </w:rPr>
          <w:br w:type="page"/>
        </w:r>
      </w:ins>
    </w:p>
    <w:p w14:paraId="517061F7" w14:textId="77777777" w:rsidR="00872B65" w:rsidRPr="0033182C" w:rsidRDefault="00872B65">
      <w:pPr>
        <w:pStyle w:val="Heading2"/>
        <w:ind w:left="426"/>
        <w:rPr>
          <w:rFonts w:cs="Times New Roman"/>
          <w:lang w:val="en-ID"/>
        </w:rPr>
        <w:pPrChange w:id="1588" w:author="Windows User" w:date="2019-09-19T01:11:00Z">
          <w:pPr/>
        </w:pPrChange>
      </w:pPr>
      <w:bookmarkStart w:id="1589" w:name="_Toc23880361"/>
      <w:ins w:id="1590" w:author="Windows User" w:date="2019-09-19T01:09:00Z">
        <w:r w:rsidRPr="0033182C">
          <w:rPr>
            <w:rFonts w:cs="Times New Roman"/>
            <w:lang w:val="en-ID"/>
          </w:rPr>
          <w:lastRenderedPageBreak/>
          <w:t>Skenario</w:t>
        </w:r>
      </w:ins>
      <w:bookmarkEnd w:id="1589"/>
    </w:p>
    <w:p w14:paraId="66CD6DAE" w14:textId="0E16EAA0" w:rsidR="00872B65" w:rsidRPr="0033182C" w:rsidRDefault="00872B65" w:rsidP="00872B65">
      <w:pPr>
        <w:ind w:firstLine="426"/>
        <w:rPr>
          <w:ins w:id="1591" w:author="Windows User" w:date="2019-09-19T01:10:00Z"/>
          <w:rFonts w:cs="Times New Roman"/>
          <w:szCs w:val="24"/>
          <w:lang w:val="en-ID"/>
        </w:rPr>
      </w:pPr>
      <w:ins w:id="1592" w:author="Windows User" w:date="2019-09-19T01:09:00Z">
        <w:r w:rsidRPr="0033182C">
          <w:rPr>
            <w:rFonts w:cs="Times New Roman"/>
            <w:szCs w:val="24"/>
            <w:lang w:val="en-ID"/>
          </w:rPr>
          <w:t>Skenario merupakan alur yang menjelaskan proses pada setiap usecase. Skenario berisi nama usecase, aktor, pre-condition. Post condition, scenario utama dan scenario alternatif.</w:t>
        </w:r>
      </w:ins>
    </w:p>
    <w:p w14:paraId="71F5A6B7" w14:textId="77777777" w:rsidR="00872B65" w:rsidRPr="0033182C" w:rsidRDefault="00872B65">
      <w:pPr>
        <w:pStyle w:val="Heading3"/>
        <w:rPr>
          <w:ins w:id="1593" w:author="Windows User" w:date="2019-09-19T01:09:00Z"/>
          <w:rFonts w:cs="Times New Roman"/>
          <w:lang w:val="en-ID"/>
        </w:rPr>
        <w:pPrChange w:id="1594" w:author="Windows User" w:date="2019-09-19T01:11:00Z">
          <w:pPr/>
        </w:pPrChange>
      </w:pPr>
      <w:bookmarkStart w:id="1595" w:name="_Toc23880362"/>
      <w:ins w:id="1596" w:author="Windows User" w:date="2019-09-19T01:10:00Z">
        <w:r w:rsidRPr="0033182C">
          <w:rPr>
            <w:rFonts w:cs="Times New Roman"/>
            <w:lang w:val="en-ID"/>
          </w:rPr>
          <w:t xml:space="preserve">Skenario </w:t>
        </w:r>
        <w:r w:rsidRPr="0033182C">
          <w:rPr>
            <w:rFonts w:cs="Times New Roman"/>
            <w:i/>
            <w:lang w:val="en-ID"/>
          </w:rPr>
          <w:t xml:space="preserve">Log </w:t>
        </w:r>
      </w:ins>
      <w:ins w:id="1597" w:author="Windows User" w:date="2019-09-19T01:53:00Z">
        <w:r w:rsidRPr="0033182C">
          <w:rPr>
            <w:rFonts w:cs="Times New Roman"/>
            <w:i/>
            <w:lang w:val="en-ID"/>
          </w:rPr>
          <w:t>I</w:t>
        </w:r>
      </w:ins>
      <w:ins w:id="1598" w:author="Windows User" w:date="2019-09-19T01:10:00Z">
        <w:r w:rsidRPr="0033182C">
          <w:rPr>
            <w:rFonts w:cs="Times New Roman"/>
            <w:i/>
            <w:lang w:val="en-ID"/>
            <w:rPrChange w:id="1599" w:author="Windows User" w:date="2019-09-19T01:11:00Z">
              <w:rPr>
                <w:lang w:val="en-ID"/>
              </w:rPr>
            </w:rPrChange>
          </w:rPr>
          <w:t>n</w:t>
        </w:r>
      </w:ins>
      <w:bookmarkEnd w:id="1595"/>
    </w:p>
    <w:p w14:paraId="2831BE90" w14:textId="6F72AD6A" w:rsidR="00872B65" w:rsidRPr="0033182C" w:rsidRDefault="00872B65">
      <w:pPr>
        <w:ind w:left="66" w:firstLine="360"/>
        <w:rPr>
          <w:ins w:id="1600" w:author="Windows User" w:date="2019-09-19T02:26:00Z"/>
          <w:rFonts w:cs="Times New Roman"/>
          <w:b/>
          <w:i/>
          <w:szCs w:val="24"/>
          <w:lang w:val="en-ID"/>
          <w:rPrChange w:id="1601" w:author="Windows User" w:date="2019-09-19T02:26:00Z">
            <w:rPr>
              <w:ins w:id="1602" w:author="Windows User" w:date="2019-09-19T02:26:00Z"/>
            </w:rPr>
          </w:rPrChange>
        </w:rPr>
        <w:pPrChange w:id="1603" w:author="Windows User" w:date="2019-09-19T02:26:00Z">
          <w:pPr/>
        </w:pPrChange>
      </w:pPr>
      <w:ins w:id="1604" w:author="Windows User" w:date="2019-09-19T01:09:00Z">
        <w:r w:rsidRPr="0033182C">
          <w:rPr>
            <w:rFonts w:cs="Times New Roman"/>
            <w:szCs w:val="24"/>
          </w:rPr>
          <w:t xml:space="preserve">Skenario ini menjelaskan alur masuk ke dalam sistem. </w:t>
        </w:r>
      </w:ins>
      <w:ins w:id="1605" w:author="Windows User" w:date="2019-09-19T01:11:00Z">
        <w:r w:rsidRPr="0033182C">
          <w:rPr>
            <w:rFonts w:cs="Times New Roman"/>
            <w:szCs w:val="24"/>
          </w:rPr>
          <w:t>Seluruh akt</w:t>
        </w:r>
      </w:ins>
      <w:ins w:id="1606" w:author="Windows User" w:date="2019-09-19T01:48:00Z">
        <w:r w:rsidRPr="0033182C">
          <w:rPr>
            <w:rFonts w:cs="Times New Roman"/>
            <w:szCs w:val="24"/>
          </w:rPr>
          <w:t xml:space="preserve">or </w:t>
        </w:r>
      </w:ins>
      <w:ins w:id="1607" w:author="Windows User" w:date="2019-09-19T01:09:00Z">
        <w:r w:rsidRPr="0033182C">
          <w:rPr>
            <w:rFonts w:cs="Times New Roman"/>
            <w:szCs w:val="24"/>
          </w:rPr>
          <w:t xml:space="preserve">yang akan memasuki sistem harus memasukkan </w:t>
        </w:r>
        <w:r w:rsidRPr="0033182C">
          <w:rPr>
            <w:rFonts w:cs="Times New Roman"/>
            <w:i/>
            <w:szCs w:val="24"/>
            <w:rPrChange w:id="1608" w:author="Windows User" w:date="2019-09-19T01:51:00Z">
              <w:rPr>
                <w:rFonts w:cs="Times New Roman"/>
                <w:szCs w:val="24"/>
              </w:rPr>
            </w:rPrChange>
          </w:rPr>
          <w:t>username</w:t>
        </w:r>
        <w:r w:rsidRPr="0033182C">
          <w:rPr>
            <w:rFonts w:cs="Times New Roman"/>
            <w:szCs w:val="24"/>
          </w:rPr>
          <w:t xml:space="preserve"> dan </w:t>
        </w:r>
        <w:r w:rsidRPr="0033182C">
          <w:rPr>
            <w:rFonts w:cs="Times New Roman"/>
            <w:i/>
            <w:szCs w:val="24"/>
            <w:rPrChange w:id="1609" w:author="Windows User" w:date="2019-09-19T01:51:00Z">
              <w:rPr>
                <w:rFonts w:cs="Times New Roman"/>
                <w:szCs w:val="24"/>
              </w:rPr>
            </w:rPrChange>
          </w:rPr>
          <w:t>password</w:t>
        </w:r>
        <w:r w:rsidRPr="0033182C">
          <w:rPr>
            <w:rFonts w:cs="Times New Roman"/>
            <w:szCs w:val="24"/>
          </w:rPr>
          <w:t xml:space="preserve"> yang dimiliki.</w:t>
        </w:r>
      </w:ins>
      <w:ins w:id="1610" w:author="Windows User" w:date="2019-09-19T01:49:00Z">
        <w:r w:rsidRPr="0033182C">
          <w:rPr>
            <w:rFonts w:cs="Times New Roman"/>
            <w:szCs w:val="24"/>
          </w:rPr>
          <w:t xml:space="preserve"> Jika </w:t>
        </w:r>
        <w:r w:rsidRPr="0033182C">
          <w:rPr>
            <w:rFonts w:cs="Times New Roman"/>
            <w:i/>
            <w:szCs w:val="24"/>
            <w:rPrChange w:id="1611" w:author="Windows User" w:date="2019-09-19T01:51:00Z">
              <w:rPr>
                <w:rFonts w:cs="Times New Roman"/>
                <w:szCs w:val="24"/>
              </w:rPr>
            </w:rPrChange>
          </w:rPr>
          <w:t>usernam</w:t>
        </w:r>
        <w:r w:rsidRPr="0033182C">
          <w:rPr>
            <w:rFonts w:cs="Times New Roman"/>
            <w:szCs w:val="24"/>
          </w:rPr>
          <w:t xml:space="preserve">e dan </w:t>
        </w:r>
        <w:r w:rsidRPr="0033182C">
          <w:rPr>
            <w:rFonts w:cs="Times New Roman"/>
            <w:i/>
            <w:szCs w:val="24"/>
            <w:rPrChange w:id="1612" w:author="Windows User" w:date="2019-09-19T01:51:00Z">
              <w:rPr>
                <w:rFonts w:cs="Times New Roman"/>
                <w:szCs w:val="24"/>
              </w:rPr>
            </w:rPrChange>
          </w:rPr>
          <w:t>password</w:t>
        </w:r>
        <w:r w:rsidRPr="0033182C">
          <w:rPr>
            <w:rFonts w:cs="Times New Roman"/>
            <w:szCs w:val="24"/>
          </w:rPr>
          <w:t xml:space="preserve"> yang dimasukkan benar maka akan berhasil masuk ke </w:t>
        </w:r>
      </w:ins>
      <w:ins w:id="1613" w:author="Windows User" w:date="2019-09-19T01:51:00Z">
        <w:r w:rsidRPr="0033182C">
          <w:rPr>
            <w:rFonts w:cs="Times New Roman"/>
            <w:szCs w:val="24"/>
          </w:rPr>
          <w:t>sistem</w:t>
        </w:r>
      </w:ins>
      <w:ins w:id="1614" w:author="Windows User" w:date="2019-09-19T01:50:00Z">
        <w:r w:rsidRPr="0033182C">
          <w:rPr>
            <w:rFonts w:cs="Times New Roman"/>
            <w:szCs w:val="24"/>
          </w:rPr>
          <w:t>, sebaliknya jika salah maka akan muncul pemberitahuan jika</w:t>
        </w:r>
        <w:r w:rsidRPr="0033182C">
          <w:rPr>
            <w:rFonts w:cs="Times New Roman"/>
            <w:i/>
            <w:szCs w:val="24"/>
            <w:rPrChange w:id="1615" w:author="Windows User" w:date="2019-09-19T01:52:00Z">
              <w:rPr>
                <w:rFonts w:cs="Times New Roman"/>
                <w:szCs w:val="24"/>
              </w:rPr>
            </w:rPrChange>
          </w:rPr>
          <w:t xml:space="preserve"> username</w:t>
        </w:r>
        <w:r w:rsidRPr="0033182C">
          <w:rPr>
            <w:rFonts w:cs="Times New Roman"/>
            <w:szCs w:val="24"/>
          </w:rPr>
          <w:t xml:space="preserve"> atau </w:t>
        </w:r>
        <w:r w:rsidRPr="0033182C">
          <w:rPr>
            <w:rFonts w:cs="Times New Roman"/>
            <w:i/>
            <w:szCs w:val="24"/>
            <w:rPrChange w:id="1616" w:author="Windows User" w:date="2019-09-19T01:51:00Z">
              <w:rPr>
                <w:rFonts w:cs="Times New Roman"/>
                <w:szCs w:val="24"/>
              </w:rPr>
            </w:rPrChange>
          </w:rPr>
          <w:t>password</w:t>
        </w:r>
        <w:r w:rsidRPr="0033182C">
          <w:rPr>
            <w:rFonts w:cs="Times New Roman"/>
            <w:szCs w:val="24"/>
          </w:rPr>
          <w:t xml:space="preserve"> salah.</w:t>
        </w:r>
      </w:ins>
      <w:ins w:id="1617" w:author="Windows User" w:date="2019-09-19T01:09:00Z">
        <w:r w:rsidRPr="0033182C">
          <w:rPr>
            <w:rFonts w:cs="Times New Roman"/>
            <w:szCs w:val="24"/>
          </w:rPr>
          <w:t xml:space="preserve"> Skenario login dapat dilihat pada </w:t>
        </w:r>
      </w:ins>
      <w:r w:rsidR="009241A1" w:rsidRPr="0033182C">
        <w:rPr>
          <w:rFonts w:cs="Times New Roman"/>
          <w:szCs w:val="24"/>
        </w:rPr>
        <w:t xml:space="preserve">lampiran </w:t>
      </w:r>
      <w:ins w:id="1618" w:author="Windows User" w:date="2019-09-19T01:09:00Z">
        <w:r w:rsidRPr="0033182C">
          <w:rPr>
            <w:rFonts w:cs="Times New Roman"/>
            <w:szCs w:val="24"/>
          </w:rPr>
          <w:t xml:space="preserve">Tabel </w:t>
        </w:r>
      </w:ins>
      <w:r w:rsidR="009241A1" w:rsidRPr="0033182C">
        <w:rPr>
          <w:rFonts w:cs="Times New Roman"/>
          <w:szCs w:val="24"/>
        </w:rPr>
        <w:t>A</w:t>
      </w:r>
      <w:ins w:id="1619" w:author="Windows User" w:date="2019-09-19T01:09:00Z">
        <w:r w:rsidRPr="0033182C">
          <w:rPr>
            <w:rFonts w:cs="Times New Roman"/>
            <w:szCs w:val="24"/>
          </w:rPr>
          <w:t>.</w:t>
        </w:r>
      </w:ins>
      <w:r w:rsidR="009241A1" w:rsidRPr="0033182C">
        <w:rPr>
          <w:rFonts w:cs="Times New Roman"/>
          <w:szCs w:val="24"/>
        </w:rPr>
        <w:t xml:space="preserve">2. </w:t>
      </w:r>
    </w:p>
    <w:p w14:paraId="0BF9E431" w14:textId="77777777" w:rsidR="00872B65" w:rsidRPr="0033182C" w:rsidRDefault="00872B65" w:rsidP="00872B65">
      <w:pPr>
        <w:pStyle w:val="Heading3"/>
        <w:rPr>
          <w:ins w:id="1620" w:author="Windows User" w:date="2019-09-19T01:54:00Z"/>
          <w:rFonts w:cs="Times New Roman"/>
          <w:lang w:val="en-ID"/>
        </w:rPr>
      </w:pPr>
      <w:bookmarkStart w:id="1621" w:name="_Toc23880363"/>
      <w:ins w:id="1622" w:author="Windows User" w:date="2019-09-19T01:54:00Z">
        <w:r w:rsidRPr="0033182C">
          <w:rPr>
            <w:rFonts w:cs="Times New Roman"/>
            <w:lang w:val="en-ID"/>
          </w:rPr>
          <w:t>Skenario Tambah</w:t>
        </w:r>
        <w:r w:rsidRPr="0033182C">
          <w:rPr>
            <w:rFonts w:cs="Times New Roman"/>
            <w:i/>
            <w:lang w:val="en-ID"/>
            <w:rPrChange w:id="1623" w:author="Windows User" w:date="2019-09-19T01:55:00Z">
              <w:rPr>
                <w:lang w:val="en-ID"/>
              </w:rPr>
            </w:rPrChange>
          </w:rPr>
          <w:t xml:space="preserve"> </w:t>
        </w:r>
      </w:ins>
      <w:ins w:id="1624" w:author="Windows User" w:date="2019-09-19T02:08:00Z">
        <w:r w:rsidRPr="0033182C">
          <w:rPr>
            <w:rFonts w:cs="Times New Roman"/>
            <w:i/>
            <w:lang w:val="en-ID"/>
          </w:rPr>
          <w:t>User</w:t>
        </w:r>
      </w:ins>
      <w:bookmarkEnd w:id="1621"/>
    </w:p>
    <w:p w14:paraId="6E2FD9F1" w14:textId="749AD56A" w:rsidR="00872B65" w:rsidRPr="0033182C" w:rsidRDefault="00872B65">
      <w:pPr>
        <w:ind w:firstLine="426"/>
        <w:rPr>
          <w:ins w:id="1625" w:author="Windows User" w:date="2019-09-19T01:59:00Z"/>
          <w:rFonts w:cs="Times New Roman"/>
          <w:i/>
          <w:szCs w:val="24"/>
          <w:rPrChange w:id="1626" w:author="Windows User" w:date="2019-09-19T01:59:00Z">
            <w:rPr>
              <w:ins w:id="1627" w:author="Windows User" w:date="2019-09-19T01:59:00Z"/>
            </w:rPr>
          </w:rPrChange>
        </w:rPr>
        <w:pPrChange w:id="1628" w:author="Windows User" w:date="2019-09-19T01:59:00Z">
          <w:pPr/>
        </w:pPrChange>
      </w:pPr>
      <w:ins w:id="1629" w:author="Windows User" w:date="2019-09-19T01:55:00Z">
        <w:r w:rsidRPr="0033182C">
          <w:rPr>
            <w:rFonts w:cs="Times New Roman"/>
            <w:szCs w:val="24"/>
          </w:rPr>
          <w:t xml:space="preserve">Skenario ini menjelaskan alur </w:t>
        </w:r>
      </w:ins>
      <w:r w:rsidR="00737722" w:rsidRPr="0033182C">
        <w:rPr>
          <w:rFonts w:cs="Times New Roman"/>
          <w:szCs w:val="24"/>
        </w:rPr>
        <w:t>menambahkan pengguna yang bisa mengakses sistem</w:t>
      </w:r>
      <w:ins w:id="1630" w:author="Windows User" w:date="2019-09-19T01:55:00Z">
        <w:r w:rsidRPr="0033182C">
          <w:rPr>
            <w:rFonts w:cs="Times New Roman"/>
            <w:szCs w:val="24"/>
          </w:rPr>
          <w:t xml:space="preserve">. Fitur untuk menambah data </w:t>
        </w:r>
      </w:ins>
      <w:ins w:id="1631" w:author="Windows User" w:date="2019-09-19T02:00:00Z">
        <w:r w:rsidRPr="0033182C">
          <w:rPr>
            <w:rFonts w:cs="Times New Roman"/>
            <w:szCs w:val="24"/>
          </w:rPr>
          <w:t>pengguna</w:t>
        </w:r>
      </w:ins>
      <w:ins w:id="1632" w:author="Windows User" w:date="2019-09-19T01:55:00Z">
        <w:r w:rsidRPr="0033182C">
          <w:rPr>
            <w:rFonts w:cs="Times New Roman"/>
            <w:szCs w:val="24"/>
          </w:rPr>
          <w:t xml:space="preserve"> </w:t>
        </w:r>
      </w:ins>
      <w:ins w:id="1633" w:author="Windows User" w:date="2019-09-19T01:56:00Z">
        <w:r w:rsidRPr="0033182C">
          <w:rPr>
            <w:rFonts w:cs="Times New Roman"/>
            <w:szCs w:val="24"/>
          </w:rPr>
          <w:t>hanya</w:t>
        </w:r>
      </w:ins>
      <w:ins w:id="1634" w:author="Windows User" w:date="2019-09-19T01:55:00Z">
        <w:r w:rsidRPr="0033182C">
          <w:rPr>
            <w:rFonts w:cs="Times New Roman"/>
            <w:szCs w:val="24"/>
          </w:rPr>
          <w:t xml:space="preserve"> dapat dilakukan oleh admin. </w:t>
        </w:r>
      </w:ins>
      <w:ins w:id="1635" w:author="Windows User" w:date="2019-09-19T01:56:00Z">
        <w:r w:rsidRPr="0033182C">
          <w:rPr>
            <w:rFonts w:cs="Times New Roman"/>
            <w:szCs w:val="24"/>
          </w:rPr>
          <w:t xml:space="preserve">Admin harus masuk pada menu tambah </w:t>
        </w:r>
      </w:ins>
      <w:ins w:id="1636" w:author="Windows User" w:date="2019-09-19T02:00:00Z">
        <w:r w:rsidRPr="0033182C">
          <w:rPr>
            <w:rFonts w:cs="Times New Roman"/>
            <w:szCs w:val="24"/>
          </w:rPr>
          <w:t>pengguna</w:t>
        </w:r>
      </w:ins>
      <w:ins w:id="1637" w:author="Windows User" w:date="2019-09-19T01:56:00Z">
        <w:r w:rsidRPr="0033182C">
          <w:rPr>
            <w:rFonts w:cs="Times New Roman"/>
            <w:szCs w:val="24"/>
          </w:rPr>
          <w:t xml:space="preserve"> terlebih dahulu. </w:t>
        </w:r>
      </w:ins>
      <w:ins w:id="1638" w:author="Windows User" w:date="2019-09-19T01:57:00Z">
        <w:r w:rsidRPr="0033182C">
          <w:rPr>
            <w:rFonts w:cs="Times New Roman"/>
            <w:szCs w:val="24"/>
          </w:rPr>
          <w:t>Setelah itu mengisikan</w:t>
        </w:r>
      </w:ins>
      <w:ins w:id="1639" w:author="Windows User" w:date="2019-09-19T02:00:00Z">
        <w:r w:rsidRPr="0033182C">
          <w:rPr>
            <w:rFonts w:cs="Times New Roman"/>
            <w:szCs w:val="24"/>
          </w:rPr>
          <w:t xml:space="preserve"> dan </w:t>
        </w:r>
        <w:r w:rsidRPr="0033182C">
          <w:rPr>
            <w:rFonts w:cs="Times New Roman"/>
            <w:i/>
            <w:szCs w:val="24"/>
            <w:rPrChange w:id="1640" w:author="Windows User" w:date="2019-09-19T02:00:00Z">
              <w:rPr>
                <w:rFonts w:cs="Times New Roman"/>
                <w:szCs w:val="24"/>
              </w:rPr>
            </w:rPrChange>
          </w:rPr>
          <w:t>password</w:t>
        </w:r>
      </w:ins>
      <w:ins w:id="1641" w:author="Windows User" w:date="2019-09-19T02:01:00Z">
        <w:r w:rsidRPr="0033182C">
          <w:rPr>
            <w:rFonts w:cs="Times New Roman"/>
            <w:i/>
            <w:szCs w:val="24"/>
          </w:rPr>
          <w:t xml:space="preserve">. </w:t>
        </w:r>
        <w:r w:rsidRPr="0033182C">
          <w:rPr>
            <w:rFonts w:cs="Times New Roman"/>
            <w:szCs w:val="24"/>
          </w:rPr>
          <w:t>Data pengguna berhasil ditambahkan jika inputan sudah benar. Sebaliknya jika inputan salah maka akan muncul peringatan bahwa data yang dimasukkan salah atau tidak sesuai.</w:t>
        </w:r>
      </w:ins>
      <w:ins w:id="1642" w:author="Windows User" w:date="2019-09-19T01:57:00Z">
        <w:r w:rsidRPr="0033182C">
          <w:rPr>
            <w:rFonts w:cs="Times New Roman"/>
            <w:szCs w:val="24"/>
          </w:rPr>
          <w:t xml:space="preserve"> </w:t>
        </w:r>
      </w:ins>
      <w:ins w:id="1643" w:author="Windows User" w:date="2019-09-19T01:55:00Z">
        <w:r w:rsidRPr="0033182C">
          <w:rPr>
            <w:rFonts w:cs="Times New Roman"/>
            <w:szCs w:val="24"/>
          </w:rPr>
          <w:t xml:space="preserve">Skenario tambah user dapat dilihat pada </w:t>
        </w:r>
      </w:ins>
      <w:r w:rsidR="009241A1" w:rsidRPr="0033182C">
        <w:rPr>
          <w:rFonts w:cs="Times New Roman"/>
          <w:szCs w:val="24"/>
        </w:rPr>
        <w:t xml:space="preserve">lampiran </w:t>
      </w:r>
      <w:ins w:id="1644" w:author="Windows User" w:date="2019-09-19T01:09:00Z">
        <w:r w:rsidR="009241A1" w:rsidRPr="0033182C">
          <w:rPr>
            <w:rFonts w:cs="Times New Roman"/>
            <w:szCs w:val="24"/>
          </w:rPr>
          <w:t xml:space="preserve">Tabel </w:t>
        </w:r>
      </w:ins>
      <w:r w:rsidR="009241A1" w:rsidRPr="0033182C">
        <w:rPr>
          <w:rFonts w:cs="Times New Roman"/>
          <w:szCs w:val="24"/>
        </w:rPr>
        <w:t>A</w:t>
      </w:r>
      <w:ins w:id="1645" w:author="Windows User" w:date="2019-09-19T01:09:00Z">
        <w:r w:rsidR="009241A1" w:rsidRPr="0033182C">
          <w:rPr>
            <w:rFonts w:cs="Times New Roman"/>
            <w:szCs w:val="24"/>
          </w:rPr>
          <w:t>.</w:t>
        </w:r>
      </w:ins>
      <w:r w:rsidR="009241A1" w:rsidRPr="0033182C">
        <w:rPr>
          <w:rFonts w:cs="Times New Roman"/>
          <w:szCs w:val="24"/>
        </w:rPr>
        <w:t xml:space="preserve">2. </w:t>
      </w:r>
    </w:p>
    <w:p w14:paraId="255FA7D2" w14:textId="40558A0A" w:rsidR="00872B65" w:rsidRPr="0033182C" w:rsidRDefault="00D46FD1" w:rsidP="00D46FD1">
      <w:pPr>
        <w:pStyle w:val="Heading3"/>
        <w:rPr>
          <w:ins w:id="1646" w:author="Windows User" w:date="2019-09-19T01:55:00Z"/>
          <w:rFonts w:cs="Times New Roman"/>
        </w:rPr>
      </w:pPr>
      <w:bookmarkStart w:id="1647" w:name="_Toc23880364"/>
      <w:r w:rsidRPr="0033182C">
        <w:rPr>
          <w:rFonts w:cs="Times New Roman"/>
        </w:rPr>
        <w:t>Edit Us</w:t>
      </w:r>
      <w:ins w:id="1648" w:author="Windows User" w:date="2019-09-19T02:07:00Z">
        <w:r w:rsidR="00872B65" w:rsidRPr="0033182C">
          <w:rPr>
            <w:rFonts w:cs="Times New Roman"/>
            <w:i/>
            <w:rPrChange w:id="1649" w:author="Windows User" w:date="2019-09-19T02:07:00Z">
              <w:rPr/>
            </w:rPrChange>
          </w:rPr>
          <w:t>er</w:t>
        </w:r>
      </w:ins>
      <w:bookmarkEnd w:id="1647"/>
    </w:p>
    <w:p w14:paraId="5A233751" w14:textId="66553FC6" w:rsidR="00872B65" w:rsidRPr="0033182C" w:rsidRDefault="00872B65" w:rsidP="00D46FD1">
      <w:pPr>
        <w:ind w:firstLine="426"/>
        <w:rPr>
          <w:ins w:id="1650" w:author="Windows User" w:date="2019-09-19T02:14:00Z"/>
          <w:rFonts w:cs="Times New Roman"/>
          <w:szCs w:val="24"/>
        </w:rPr>
      </w:pPr>
      <w:ins w:id="1651" w:author="Windows User" w:date="2019-09-19T01:55:00Z">
        <w:r w:rsidRPr="0033182C">
          <w:rPr>
            <w:rFonts w:cs="Times New Roman"/>
            <w:szCs w:val="24"/>
          </w:rPr>
          <w:t xml:space="preserve">Skenario ini menjelaskan alur untuk mengubah data </w:t>
        </w:r>
        <w:r w:rsidRPr="0033182C">
          <w:rPr>
            <w:rFonts w:cs="Times New Roman"/>
            <w:i/>
            <w:szCs w:val="24"/>
            <w:rPrChange w:id="1652" w:author="Windows User" w:date="2019-09-19T02:08:00Z">
              <w:rPr>
                <w:rFonts w:cs="Times New Roman"/>
                <w:szCs w:val="24"/>
              </w:rPr>
            </w:rPrChange>
          </w:rPr>
          <w:t>user</w:t>
        </w:r>
        <w:r w:rsidRPr="0033182C">
          <w:rPr>
            <w:rFonts w:cs="Times New Roman"/>
            <w:szCs w:val="24"/>
          </w:rPr>
          <w:t>. Fitur untuk</w:t>
        </w:r>
      </w:ins>
      <w:ins w:id="1653" w:author="Windows User" w:date="2019-09-19T02:06:00Z">
        <w:r w:rsidRPr="0033182C">
          <w:rPr>
            <w:rFonts w:cs="Times New Roman"/>
            <w:szCs w:val="24"/>
          </w:rPr>
          <w:t xml:space="preserve"> mengubah</w:t>
        </w:r>
      </w:ins>
      <w:ins w:id="1654" w:author="Windows User" w:date="2019-09-19T01:55:00Z">
        <w:r w:rsidRPr="0033182C">
          <w:rPr>
            <w:rFonts w:cs="Times New Roman"/>
            <w:szCs w:val="24"/>
          </w:rPr>
          <w:t xml:space="preserve"> data </w:t>
        </w:r>
        <w:r w:rsidRPr="0033182C">
          <w:rPr>
            <w:rFonts w:cs="Times New Roman"/>
            <w:i/>
            <w:szCs w:val="24"/>
            <w:rPrChange w:id="1655" w:author="Windows User" w:date="2019-09-19T02:07:00Z">
              <w:rPr>
                <w:rFonts w:cs="Times New Roman"/>
                <w:szCs w:val="24"/>
              </w:rPr>
            </w:rPrChange>
          </w:rPr>
          <w:t>user</w:t>
        </w:r>
        <w:r w:rsidRPr="0033182C">
          <w:rPr>
            <w:rFonts w:cs="Times New Roman"/>
            <w:szCs w:val="24"/>
          </w:rPr>
          <w:t xml:space="preserve"> bisa dilakukan oleh admin.</w:t>
        </w:r>
      </w:ins>
      <w:ins w:id="1656" w:author="Windows User" w:date="2019-09-19T02:09:00Z">
        <w:r w:rsidRPr="0033182C">
          <w:rPr>
            <w:rFonts w:cs="Times New Roman"/>
            <w:szCs w:val="24"/>
          </w:rPr>
          <w:t xml:space="preserve"> Mengubah data </w:t>
        </w:r>
        <w:r w:rsidRPr="0033182C">
          <w:rPr>
            <w:rFonts w:cs="Times New Roman"/>
            <w:i/>
            <w:szCs w:val="24"/>
          </w:rPr>
          <w:t xml:space="preserve">user </w:t>
        </w:r>
        <w:r w:rsidRPr="0033182C">
          <w:rPr>
            <w:rFonts w:cs="Times New Roman"/>
            <w:szCs w:val="24"/>
          </w:rPr>
          <w:t>dapat</w:t>
        </w:r>
      </w:ins>
      <w:ins w:id="1657" w:author="Windows User" w:date="2019-09-19T02:10:00Z">
        <w:r w:rsidRPr="0033182C">
          <w:rPr>
            <w:rFonts w:cs="Times New Roman"/>
            <w:szCs w:val="24"/>
          </w:rPr>
          <w:t xml:space="preserve"> </w:t>
        </w:r>
      </w:ins>
      <w:ins w:id="1658" w:author="Windows User" w:date="2019-09-19T02:09:00Z">
        <w:r w:rsidRPr="0033182C">
          <w:rPr>
            <w:rFonts w:cs="Times New Roman"/>
            <w:szCs w:val="24"/>
          </w:rPr>
          <w:t xml:space="preserve">dilakukan </w:t>
        </w:r>
      </w:ins>
      <w:ins w:id="1659" w:author="Windows User" w:date="2019-09-19T02:10:00Z">
        <w:r w:rsidRPr="0033182C">
          <w:rPr>
            <w:rFonts w:cs="Times New Roman"/>
            <w:szCs w:val="24"/>
          </w:rPr>
          <w:t xml:space="preserve">dengan menekan tombol edit pada masing-masing baris data yang diinginkan. Setelah itu ubah data </w:t>
        </w:r>
        <w:r w:rsidRPr="0033182C">
          <w:rPr>
            <w:rFonts w:cs="Times New Roman"/>
            <w:i/>
            <w:szCs w:val="24"/>
            <w:rPrChange w:id="1660" w:author="Windows User" w:date="2019-09-19T02:11:00Z">
              <w:rPr>
                <w:rFonts w:cs="Times New Roman"/>
                <w:szCs w:val="24"/>
              </w:rPr>
            </w:rPrChange>
          </w:rPr>
          <w:t>username</w:t>
        </w:r>
      </w:ins>
      <w:ins w:id="1661" w:author="Windows User" w:date="2019-09-19T02:11:00Z">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pada</w:t>
        </w:r>
      </w:ins>
      <w:ins w:id="1662" w:author="Windows User" w:date="2019-09-19T02:12:00Z">
        <w:r w:rsidRPr="0033182C">
          <w:rPr>
            <w:rFonts w:cs="Times New Roman"/>
            <w:szCs w:val="24"/>
          </w:rPr>
          <w:t xml:space="preserve"> </w:t>
        </w:r>
      </w:ins>
      <w:ins w:id="1663" w:author="Windows User" w:date="2019-09-19T02:11:00Z">
        <w:r w:rsidRPr="0033182C">
          <w:rPr>
            <w:rFonts w:cs="Times New Roman"/>
            <w:szCs w:val="24"/>
          </w:rPr>
          <w:t>form</w:t>
        </w:r>
      </w:ins>
      <w:ins w:id="1664" w:author="Windows User" w:date="2019-09-19T02:12:00Z">
        <w:r w:rsidRPr="0033182C">
          <w:rPr>
            <w:rFonts w:cs="Times New Roman"/>
            <w:szCs w:val="24"/>
          </w:rPr>
          <w:t xml:space="preserve"> yang telah disediakan</w:t>
        </w:r>
      </w:ins>
      <w:ins w:id="1665" w:author="Windows User" w:date="2019-09-19T02:11:00Z">
        <w:r w:rsidRPr="0033182C">
          <w:rPr>
            <w:rFonts w:cs="Times New Roman"/>
            <w:szCs w:val="24"/>
          </w:rPr>
          <w:t>.</w:t>
        </w:r>
      </w:ins>
      <w:ins w:id="1666" w:author="Windows User" w:date="2019-09-19T02:12:00Z">
        <w:r w:rsidRPr="0033182C">
          <w:rPr>
            <w:rFonts w:cs="Times New Roman"/>
            <w:szCs w:val="24"/>
          </w:rPr>
          <w:t xml:space="preserve"> Klik tombol </w:t>
        </w:r>
        <w:r w:rsidRPr="0033182C">
          <w:rPr>
            <w:rFonts w:cs="Times New Roman"/>
            <w:i/>
            <w:szCs w:val="24"/>
            <w:rPrChange w:id="1667" w:author="Windows User" w:date="2019-09-19T02:12:00Z">
              <w:rPr>
                <w:rFonts w:cs="Times New Roman"/>
                <w:szCs w:val="24"/>
              </w:rPr>
            </w:rPrChange>
          </w:rPr>
          <w:t>update</w:t>
        </w:r>
        <w:r w:rsidRPr="0033182C">
          <w:rPr>
            <w:rFonts w:cs="Times New Roman"/>
            <w:szCs w:val="24"/>
          </w:rPr>
          <w:t xml:space="preserve"> untuk menyimpan perubahan data. Jika data yang dimasukkan benar maka data akan tersimpan</w:t>
        </w:r>
      </w:ins>
      <w:ins w:id="1668" w:author="Windows User" w:date="2019-09-19T02:13:00Z">
        <w:r w:rsidRPr="0033182C">
          <w:rPr>
            <w:rFonts w:cs="Times New Roman"/>
            <w:szCs w:val="24"/>
          </w:rPr>
          <w:t xml:space="preserve">, jika salah maka akan muncul </w:t>
        </w:r>
        <w:r w:rsidRPr="0033182C">
          <w:rPr>
            <w:rFonts w:cs="Times New Roman"/>
            <w:i/>
            <w:szCs w:val="24"/>
            <w:rPrChange w:id="1669" w:author="Windows User" w:date="2019-09-19T02:13:00Z">
              <w:rPr>
                <w:rFonts w:cs="Times New Roman"/>
                <w:szCs w:val="24"/>
              </w:rPr>
            </w:rPrChange>
          </w:rPr>
          <w:t>pop up</w:t>
        </w:r>
        <w:r w:rsidRPr="0033182C">
          <w:rPr>
            <w:rFonts w:cs="Times New Roman"/>
            <w:szCs w:val="24"/>
          </w:rPr>
          <w:t xml:space="preserve"> pemberitahuan.</w:t>
        </w:r>
      </w:ins>
      <w:ins w:id="1670" w:author="Windows User" w:date="2019-09-19T01:55:00Z">
        <w:r w:rsidRPr="0033182C">
          <w:rPr>
            <w:rFonts w:cs="Times New Roman"/>
            <w:szCs w:val="24"/>
          </w:rPr>
          <w:t xml:space="preserve"> Skenario edit user dapat dilihat pada </w:t>
        </w:r>
      </w:ins>
      <w:r w:rsidR="009241A1" w:rsidRPr="0033182C">
        <w:rPr>
          <w:rFonts w:cs="Times New Roman"/>
          <w:szCs w:val="24"/>
        </w:rPr>
        <w:t xml:space="preserve">lampiran </w:t>
      </w:r>
      <w:ins w:id="1671" w:author="Windows User" w:date="2019-09-19T01:09:00Z">
        <w:r w:rsidR="009241A1" w:rsidRPr="0033182C">
          <w:rPr>
            <w:rFonts w:cs="Times New Roman"/>
            <w:szCs w:val="24"/>
          </w:rPr>
          <w:t xml:space="preserve">Tabel </w:t>
        </w:r>
      </w:ins>
      <w:r w:rsidR="009241A1" w:rsidRPr="0033182C">
        <w:rPr>
          <w:rFonts w:cs="Times New Roman"/>
          <w:szCs w:val="24"/>
        </w:rPr>
        <w:t>A</w:t>
      </w:r>
      <w:ins w:id="1672" w:author="Windows User" w:date="2019-09-19T01:09:00Z">
        <w:r w:rsidR="009241A1" w:rsidRPr="0033182C">
          <w:rPr>
            <w:rFonts w:cs="Times New Roman"/>
            <w:szCs w:val="24"/>
          </w:rPr>
          <w:t>.</w:t>
        </w:r>
      </w:ins>
      <w:r w:rsidR="009241A1" w:rsidRPr="0033182C">
        <w:rPr>
          <w:rFonts w:cs="Times New Roman"/>
          <w:szCs w:val="24"/>
        </w:rPr>
        <w:t>3.</w:t>
      </w:r>
    </w:p>
    <w:p w14:paraId="140E09BA" w14:textId="77777777" w:rsidR="00872B65" w:rsidRPr="0033182C" w:rsidRDefault="00872B65" w:rsidP="00872B65">
      <w:pPr>
        <w:pStyle w:val="Heading3"/>
        <w:rPr>
          <w:ins w:id="1673" w:author="Windows User" w:date="2019-09-19T02:14:00Z"/>
          <w:rFonts w:cs="Times New Roman"/>
        </w:rPr>
      </w:pPr>
      <w:bookmarkStart w:id="1674" w:name="_Toc23880365"/>
      <w:ins w:id="1675" w:author="Windows User" w:date="2019-09-19T02:14:00Z">
        <w:r w:rsidRPr="0033182C">
          <w:rPr>
            <w:rFonts w:cs="Times New Roman"/>
          </w:rPr>
          <w:t>Hist</w:t>
        </w:r>
      </w:ins>
      <w:ins w:id="1676" w:author="Windows User" w:date="2019-09-19T02:15:00Z">
        <w:r w:rsidRPr="0033182C">
          <w:rPr>
            <w:rFonts w:cs="Times New Roman"/>
          </w:rPr>
          <w:t>ory Log In</w:t>
        </w:r>
      </w:ins>
      <w:bookmarkEnd w:id="1674"/>
    </w:p>
    <w:p w14:paraId="6269DC3B" w14:textId="5A23C0D3" w:rsidR="00872B65" w:rsidRPr="0033182C" w:rsidRDefault="00872B65" w:rsidP="00D46FD1">
      <w:pPr>
        <w:ind w:firstLine="567"/>
        <w:rPr>
          <w:ins w:id="1677" w:author="Windows User" w:date="2019-09-19T02:16:00Z"/>
          <w:rFonts w:cs="Times New Roman"/>
          <w:i/>
          <w:szCs w:val="24"/>
        </w:rPr>
      </w:pPr>
      <w:ins w:id="1678" w:author="Windows User" w:date="2019-09-19T02:16:00Z">
        <w:r w:rsidRPr="0033182C">
          <w:rPr>
            <w:rFonts w:cs="Times New Roman"/>
            <w:szCs w:val="24"/>
          </w:rPr>
          <w:t xml:space="preserve">Skenario ini menjelaskan alur untuk melihat </w:t>
        </w:r>
        <w:r w:rsidRPr="0033182C">
          <w:rPr>
            <w:rFonts w:cs="Times New Roman"/>
            <w:i/>
            <w:szCs w:val="24"/>
            <w:rPrChange w:id="1679" w:author="Windows User" w:date="2019-09-19T02:20:00Z">
              <w:rPr>
                <w:rFonts w:cs="Times New Roman"/>
                <w:szCs w:val="24"/>
              </w:rPr>
            </w:rPrChange>
          </w:rPr>
          <w:t>history log</w:t>
        </w:r>
      </w:ins>
      <w:ins w:id="1680" w:author="Windows User" w:date="2019-09-19T02:20:00Z">
        <w:r w:rsidRPr="0033182C">
          <w:rPr>
            <w:rFonts w:cs="Times New Roman"/>
            <w:i/>
            <w:szCs w:val="24"/>
            <w:rPrChange w:id="1681" w:author="Windows User" w:date="2019-09-19T02:20:00Z">
              <w:rPr>
                <w:rFonts w:cs="Times New Roman"/>
                <w:szCs w:val="24"/>
              </w:rPr>
            </w:rPrChange>
          </w:rPr>
          <w:t xml:space="preserve"> </w:t>
        </w:r>
      </w:ins>
      <w:ins w:id="1682" w:author="Windows User" w:date="2019-09-19T02:16:00Z">
        <w:r w:rsidRPr="0033182C">
          <w:rPr>
            <w:rFonts w:cs="Times New Roman"/>
            <w:i/>
            <w:szCs w:val="24"/>
            <w:rPrChange w:id="1683" w:author="Windows User" w:date="2019-09-19T02:20:00Z">
              <w:rPr>
                <w:rFonts w:cs="Times New Roman"/>
                <w:szCs w:val="24"/>
              </w:rPr>
            </w:rPrChange>
          </w:rPr>
          <w:t>in</w:t>
        </w:r>
        <w:r w:rsidRPr="0033182C">
          <w:rPr>
            <w:rFonts w:cs="Times New Roman"/>
            <w:szCs w:val="24"/>
          </w:rPr>
          <w:t xml:space="preserve"> dari user yang telah mengakses sistem. Fitur untuk melihat history log</w:t>
        </w:r>
      </w:ins>
      <w:ins w:id="1684" w:author="Windows User" w:date="2019-09-19T02:20:00Z">
        <w:r w:rsidRPr="0033182C">
          <w:rPr>
            <w:rFonts w:cs="Times New Roman"/>
            <w:szCs w:val="24"/>
          </w:rPr>
          <w:t xml:space="preserve"> </w:t>
        </w:r>
      </w:ins>
      <w:ins w:id="1685" w:author="Windows User" w:date="2019-09-19T02:16:00Z">
        <w:r w:rsidRPr="0033182C">
          <w:rPr>
            <w:rFonts w:cs="Times New Roman"/>
            <w:szCs w:val="24"/>
          </w:rPr>
          <w:t xml:space="preserve">in bisa dilakukan oleh admin. </w:t>
        </w:r>
      </w:ins>
      <w:ins w:id="1686"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1687" w:author="Windows User" w:date="2019-09-19T02:21:00Z">
              <w:rPr>
                <w:rFonts w:cs="Times New Roman"/>
                <w:szCs w:val="24"/>
              </w:rPr>
            </w:rPrChange>
          </w:rPr>
          <w:t>History</w:t>
        </w:r>
      </w:ins>
      <w:ins w:id="1688"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1689" w:author="Windows User" w:date="2019-09-19T02:21:00Z">
              <w:rPr>
                <w:rFonts w:cs="Times New Roman"/>
                <w:szCs w:val="24"/>
              </w:rPr>
            </w:rPrChange>
          </w:rPr>
          <w:t>History Log in</w:t>
        </w:r>
        <w:r w:rsidRPr="0033182C">
          <w:rPr>
            <w:rFonts w:cs="Times New Roman"/>
            <w:szCs w:val="24"/>
          </w:rPr>
          <w:t xml:space="preserve">, maka akan </w:t>
        </w:r>
      </w:ins>
      <w:r w:rsidR="00503309" w:rsidRPr="0033182C">
        <w:rPr>
          <w:rFonts w:cs="Times New Roman"/>
          <w:szCs w:val="24"/>
        </w:rPr>
        <w:t>menampilkan</w:t>
      </w:r>
      <w:ins w:id="1690" w:author="Windows User" w:date="2019-09-19T02:21:00Z">
        <w:r w:rsidRPr="0033182C">
          <w:rPr>
            <w:rFonts w:cs="Times New Roman"/>
            <w:szCs w:val="24"/>
          </w:rPr>
          <w:t xml:space="preserve"> tabel siapa saja yang </w:t>
        </w:r>
        <w:r w:rsidRPr="0033182C">
          <w:rPr>
            <w:rFonts w:cs="Times New Roman"/>
            <w:szCs w:val="24"/>
          </w:rPr>
          <w:lastRenderedPageBreak/>
          <w:t xml:space="preserve">pernah mengakses sistem pada waktu tertentu. </w:t>
        </w:r>
      </w:ins>
      <w:ins w:id="1691" w:author="Windows User" w:date="2019-09-19T02:16:00Z">
        <w:r w:rsidRPr="0033182C">
          <w:rPr>
            <w:rFonts w:cs="Times New Roman"/>
            <w:szCs w:val="24"/>
          </w:rPr>
          <w:t xml:space="preserve">Skenario history login dapat dilihat </w:t>
        </w:r>
      </w:ins>
      <w:r w:rsidR="009241A1" w:rsidRPr="0033182C">
        <w:rPr>
          <w:rFonts w:cs="Times New Roman"/>
          <w:szCs w:val="24"/>
        </w:rPr>
        <w:t xml:space="preserve">pada lampiran </w:t>
      </w:r>
      <w:ins w:id="1692" w:author="Windows User" w:date="2019-09-19T01:09:00Z">
        <w:r w:rsidR="009241A1" w:rsidRPr="0033182C">
          <w:rPr>
            <w:rFonts w:cs="Times New Roman"/>
            <w:szCs w:val="24"/>
          </w:rPr>
          <w:t xml:space="preserve">Tabel </w:t>
        </w:r>
      </w:ins>
      <w:r w:rsidR="009241A1" w:rsidRPr="0033182C">
        <w:rPr>
          <w:rFonts w:cs="Times New Roman"/>
          <w:szCs w:val="24"/>
        </w:rPr>
        <w:t>A</w:t>
      </w:r>
      <w:ins w:id="1693" w:author="Windows User" w:date="2019-09-19T01:09:00Z">
        <w:r w:rsidR="009241A1" w:rsidRPr="0033182C">
          <w:rPr>
            <w:rFonts w:cs="Times New Roman"/>
            <w:szCs w:val="24"/>
          </w:rPr>
          <w:t>.</w:t>
        </w:r>
      </w:ins>
      <w:r w:rsidR="009241A1" w:rsidRPr="0033182C">
        <w:rPr>
          <w:rFonts w:cs="Times New Roman"/>
          <w:szCs w:val="24"/>
        </w:rPr>
        <w:t xml:space="preserve">4. </w:t>
      </w:r>
    </w:p>
    <w:p w14:paraId="1232ACF0" w14:textId="7C279AB6" w:rsidR="00872B65" w:rsidRPr="0033182C" w:rsidRDefault="00872B65">
      <w:pPr>
        <w:pStyle w:val="Heading3"/>
        <w:rPr>
          <w:ins w:id="1694" w:author="Windows User" w:date="2019-09-19T02:16:00Z"/>
          <w:rFonts w:cs="Times New Roman"/>
        </w:rPr>
      </w:pPr>
      <w:bookmarkStart w:id="1695" w:name="_Toc23880366"/>
      <w:ins w:id="1696" w:author="Windows User" w:date="2019-09-19T02:16:00Z">
        <w:r w:rsidRPr="0033182C">
          <w:rPr>
            <w:rFonts w:cs="Times New Roman"/>
          </w:rPr>
          <w:t xml:space="preserve">Lihat </w:t>
        </w:r>
      </w:ins>
      <w:r w:rsidR="003163C1" w:rsidRPr="0033182C">
        <w:rPr>
          <w:rFonts w:cs="Times New Roman"/>
        </w:rPr>
        <w:t>Data</w:t>
      </w:r>
      <w:r w:rsidR="003163C1" w:rsidRPr="0033182C">
        <w:rPr>
          <w:rFonts w:cs="Times New Roman"/>
          <w:i/>
        </w:rPr>
        <w:t xml:space="preserve"> History Tracker</w:t>
      </w:r>
      <w:bookmarkEnd w:id="1695"/>
    </w:p>
    <w:p w14:paraId="3A6529FC" w14:textId="1806D556" w:rsidR="00872B65" w:rsidRPr="0033182C" w:rsidRDefault="00872B65">
      <w:pPr>
        <w:ind w:firstLine="426"/>
        <w:rPr>
          <w:ins w:id="1697" w:author="Windows User" w:date="2019-09-19T02:30:00Z"/>
          <w:rFonts w:cs="Times New Roman"/>
          <w:i/>
          <w:szCs w:val="24"/>
          <w:rPrChange w:id="1698" w:author="Windows User" w:date="2019-09-19T02:30:00Z">
            <w:rPr>
              <w:ins w:id="1699" w:author="Windows User" w:date="2019-09-19T02:30:00Z"/>
            </w:rPr>
          </w:rPrChange>
        </w:rPr>
        <w:pPrChange w:id="1700" w:author="Windows User" w:date="2019-09-19T02:30:00Z">
          <w:pPr/>
        </w:pPrChange>
      </w:pPr>
      <w:ins w:id="1701" w:author="Windows User" w:date="2019-09-19T02:16:00Z">
        <w:r w:rsidRPr="0033182C">
          <w:rPr>
            <w:rFonts w:cs="Times New Roman"/>
            <w:szCs w:val="24"/>
          </w:rPr>
          <w:t xml:space="preserve">Skenario ini menjelaskan alur untuk melihat </w:t>
        </w:r>
      </w:ins>
      <w:r w:rsidR="00AA4E15" w:rsidRPr="0033182C">
        <w:rPr>
          <w:rFonts w:cs="Times New Roman"/>
          <w:szCs w:val="24"/>
        </w:rPr>
        <w:t xml:space="preserve">data </w:t>
      </w:r>
      <w:r w:rsidR="00AA4E15" w:rsidRPr="0033182C">
        <w:rPr>
          <w:rFonts w:cs="Times New Roman"/>
          <w:i/>
          <w:szCs w:val="24"/>
        </w:rPr>
        <w:t>history tracker</w:t>
      </w:r>
      <w:ins w:id="1702" w:author="Windows User" w:date="2019-09-19T02:16:00Z">
        <w:r w:rsidRPr="0033182C">
          <w:rPr>
            <w:rFonts w:cs="Times New Roman"/>
            <w:szCs w:val="24"/>
          </w:rPr>
          <w:t xml:space="preserve">. Fitur ini bisa dilakukan oleh semua </w:t>
        </w:r>
        <w:r w:rsidRPr="0033182C">
          <w:rPr>
            <w:rFonts w:cs="Times New Roman"/>
            <w:i/>
            <w:szCs w:val="24"/>
            <w:rPrChange w:id="1703" w:author="Windows User" w:date="2019-09-19T02:32:00Z">
              <w:rPr>
                <w:rFonts w:cs="Times New Roman"/>
                <w:szCs w:val="24"/>
              </w:rPr>
            </w:rPrChange>
          </w:rPr>
          <w:t>user</w:t>
        </w:r>
        <w:r w:rsidRPr="0033182C">
          <w:rPr>
            <w:rFonts w:cs="Times New Roman"/>
            <w:szCs w:val="24"/>
          </w:rPr>
          <w:t>.</w:t>
        </w:r>
      </w:ins>
      <w:ins w:id="1704" w:author="Windows User" w:date="2019-09-19T02:32:00Z">
        <w:r w:rsidRPr="0033182C">
          <w:rPr>
            <w:rFonts w:cs="Times New Roman"/>
            <w:szCs w:val="24"/>
          </w:rPr>
          <w:t xml:space="preserve"> </w:t>
        </w:r>
      </w:ins>
      <w:ins w:id="1705"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 </w:t>
        </w:r>
      </w:ins>
      <w:r w:rsidR="0089714F" w:rsidRPr="0033182C">
        <w:rPr>
          <w:rFonts w:cs="Times New Roman"/>
          <w:i/>
          <w:szCs w:val="24"/>
        </w:rPr>
        <w:t>history tracker</w:t>
      </w:r>
      <w:ins w:id="1706" w:author="Windows User" w:date="2019-09-19T02:34:00Z">
        <w:r w:rsidRPr="0033182C">
          <w:rPr>
            <w:rFonts w:cs="Times New Roman"/>
            <w:szCs w:val="24"/>
          </w:rPr>
          <w:t xml:space="preserve">. Maka, sistem akan menampilkan data sudut </w:t>
        </w:r>
      </w:ins>
      <w:r w:rsidR="0089714F" w:rsidRPr="0033182C">
        <w:rPr>
          <w:rFonts w:cs="Times New Roman"/>
          <w:i/>
          <w:szCs w:val="24"/>
        </w:rPr>
        <w:t>tracker</w:t>
      </w:r>
      <w:ins w:id="1707" w:author="Windows User" w:date="2019-09-19T02:33:00Z">
        <w:r w:rsidRPr="0033182C">
          <w:rPr>
            <w:rFonts w:cs="Times New Roman"/>
            <w:szCs w:val="24"/>
          </w:rPr>
          <w:t>.</w:t>
        </w:r>
      </w:ins>
      <w:ins w:id="1708" w:author="Windows User" w:date="2019-09-19T02:16:00Z">
        <w:r w:rsidRPr="0033182C">
          <w:rPr>
            <w:rFonts w:cs="Times New Roman"/>
            <w:szCs w:val="24"/>
          </w:rPr>
          <w:t xml:space="preserve"> Skenario lihat </w:t>
        </w:r>
      </w:ins>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ins w:id="1709" w:author="Windows User" w:date="2019-09-19T02:16:00Z">
        <w:r w:rsidRPr="0033182C">
          <w:rPr>
            <w:rFonts w:cs="Times New Roman"/>
            <w:szCs w:val="24"/>
          </w:rPr>
          <w:t xml:space="preserve">dapat dilihat pada </w:t>
        </w:r>
      </w:ins>
      <w:r w:rsidR="009241A1" w:rsidRPr="0033182C">
        <w:rPr>
          <w:rFonts w:cs="Times New Roman"/>
          <w:szCs w:val="24"/>
        </w:rPr>
        <w:t xml:space="preserve">lampiran </w:t>
      </w:r>
      <w:ins w:id="1710" w:author="Windows User" w:date="2019-09-19T02:16:00Z">
        <w:r w:rsidRPr="0033182C">
          <w:rPr>
            <w:rFonts w:cs="Times New Roman"/>
            <w:szCs w:val="24"/>
          </w:rPr>
          <w:t xml:space="preserve">Tabel </w:t>
        </w:r>
      </w:ins>
      <w:r w:rsidR="009241A1" w:rsidRPr="0033182C">
        <w:rPr>
          <w:rFonts w:cs="Times New Roman"/>
          <w:szCs w:val="24"/>
        </w:rPr>
        <w:t>A</w:t>
      </w:r>
      <w:ins w:id="1711" w:author="Windows User" w:date="2019-09-19T02:16:00Z">
        <w:r w:rsidRPr="0033182C">
          <w:rPr>
            <w:rFonts w:cs="Times New Roman"/>
            <w:szCs w:val="24"/>
          </w:rPr>
          <w:t>.</w:t>
        </w:r>
      </w:ins>
      <w:r w:rsidR="009241A1" w:rsidRPr="0033182C">
        <w:rPr>
          <w:rFonts w:cs="Times New Roman"/>
          <w:szCs w:val="24"/>
        </w:rPr>
        <w:t>5</w:t>
      </w:r>
      <w:ins w:id="1712" w:author="Windows User" w:date="2019-09-19T02:16:00Z">
        <w:r w:rsidRPr="0033182C">
          <w:rPr>
            <w:rFonts w:cs="Times New Roman"/>
            <w:szCs w:val="24"/>
          </w:rPr>
          <w:t>.</w:t>
        </w:r>
      </w:ins>
    </w:p>
    <w:p w14:paraId="16792152" w14:textId="55F9194D" w:rsidR="00872B65" w:rsidRPr="0033182C" w:rsidRDefault="00872B65">
      <w:pPr>
        <w:pStyle w:val="Heading3"/>
        <w:rPr>
          <w:ins w:id="1713" w:author="Windows User" w:date="2019-09-19T02:16:00Z"/>
          <w:rFonts w:cs="Times New Roman"/>
        </w:rPr>
      </w:pPr>
      <w:bookmarkStart w:id="1714" w:name="_Toc23880367"/>
      <w:ins w:id="1715" w:author="Windows User" w:date="2019-09-19T02:16:00Z">
        <w:r w:rsidRPr="0033182C">
          <w:rPr>
            <w:rFonts w:cs="Times New Roman"/>
          </w:rPr>
          <w:t>Lihat</w:t>
        </w:r>
      </w:ins>
      <w:r w:rsidR="001902C6" w:rsidRPr="0033182C">
        <w:rPr>
          <w:rFonts w:cs="Times New Roman"/>
        </w:rPr>
        <w:t xml:space="preserve"> Data History </w:t>
      </w:r>
      <w:r w:rsidR="003163C1" w:rsidRPr="0033182C">
        <w:rPr>
          <w:rFonts w:cs="Times New Roman"/>
        </w:rPr>
        <w:t>Aktuator</w:t>
      </w:r>
      <w:bookmarkEnd w:id="1714"/>
    </w:p>
    <w:p w14:paraId="2EB1C667" w14:textId="16F6CAF3" w:rsidR="00872B65" w:rsidRPr="0033182C" w:rsidRDefault="0089714F">
      <w:pPr>
        <w:ind w:firstLine="426"/>
        <w:rPr>
          <w:ins w:id="1716" w:author="Windows User" w:date="2019-09-19T02:16:00Z"/>
          <w:rFonts w:cs="Times New Roman"/>
          <w:i/>
          <w:szCs w:val="24"/>
        </w:rPr>
        <w:pPrChange w:id="1717" w:author="Windows User" w:date="2019-09-19T03:10:00Z">
          <w:pPr/>
        </w:pPrChange>
      </w:pPr>
      <w:ins w:id="1718" w:author="Windows User" w:date="2019-09-19T02:16:00Z">
        <w:r w:rsidRPr="0033182C">
          <w:rPr>
            <w:rFonts w:cs="Times New Roman"/>
            <w:szCs w:val="24"/>
          </w:rPr>
          <w:t xml:space="preserve">Skenario ini menjelaskan alur untuk melihat </w:t>
        </w:r>
      </w:ins>
      <w:r w:rsidR="00AA4E15" w:rsidRPr="0033182C">
        <w:rPr>
          <w:rFonts w:cs="Times New Roman"/>
          <w:i/>
          <w:szCs w:val="24"/>
        </w:rPr>
        <w:t xml:space="preserve">history </w:t>
      </w:r>
      <w:r w:rsidR="00AA4E15" w:rsidRPr="0033182C">
        <w:rPr>
          <w:rFonts w:cs="Times New Roman"/>
          <w:szCs w:val="24"/>
        </w:rPr>
        <w:t xml:space="preserve">aktuator </w:t>
      </w:r>
      <w:ins w:id="1719" w:author="Windows User" w:date="2019-09-19T02:16:00Z">
        <w:r w:rsidRPr="0033182C">
          <w:rPr>
            <w:rFonts w:cs="Times New Roman"/>
            <w:szCs w:val="24"/>
          </w:rPr>
          <w:t xml:space="preserve">pada </w:t>
        </w:r>
      </w:ins>
      <w:r w:rsidRPr="0033182C">
        <w:rPr>
          <w:rFonts w:cs="Times New Roman"/>
          <w:szCs w:val="24"/>
        </w:rPr>
        <w:t>aktuator</w:t>
      </w:r>
      <w:ins w:id="1720" w:author="Windows User" w:date="2019-09-19T02:16:00Z">
        <w:r w:rsidRPr="0033182C">
          <w:rPr>
            <w:rFonts w:cs="Times New Roman"/>
            <w:szCs w:val="24"/>
          </w:rPr>
          <w:t xml:space="preserve">. Fitur ini bisa dilakukan oleh semua </w:t>
        </w:r>
        <w:r w:rsidRPr="0033182C">
          <w:rPr>
            <w:rFonts w:cs="Times New Roman"/>
            <w:i/>
            <w:szCs w:val="24"/>
            <w:rPrChange w:id="1721" w:author="Windows User" w:date="2019-09-19T02:32:00Z">
              <w:rPr>
                <w:rFonts w:cs="Times New Roman"/>
                <w:szCs w:val="24"/>
              </w:rPr>
            </w:rPrChange>
          </w:rPr>
          <w:t>user</w:t>
        </w:r>
        <w:r w:rsidRPr="0033182C">
          <w:rPr>
            <w:rFonts w:cs="Times New Roman"/>
            <w:szCs w:val="24"/>
          </w:rPr>
          <w:t>.</w:t>
        </w:r>
      </w:ins>
      <w:ins w:id="1722" w:author="Windows User" w:date="2019-09-19T02:32:00Z">
        <w:r w:rsidRPr="0033182C">
          <w:rPr>
            <w:rFonts w:cs="Times New Roman"/>
            <w:szCs w:val="24"/>
          </w:rPr>
          <w:t xml:space="preserve"> </w:t>
        </w:r>
      </w:ins>
      <w:ins w:id="1723"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 </w:t>
        </w:r>
      </w:ins>
      <w:r w:rsidRPr="0033182C">
        <w:rPr>
          <w:rFonts w:cs="Times New Roman"/>
          <w:i/>
          <w:szCs w:val="24"/>
        </w:rPr>
        <w:t xml:space="preserve">history </w:t>
      </w:r>
      <w:r w:rsidRPr="0033182C">
        <w:rPr>
          <w:rFonts w:cs="Times New Roman"/>
          <w:szCs w:val="24"/>
        </w:rPr>
        <w:t>aktuator</w:t>
      </w:r>
      <w:ins w:id="1724" w:author="Windows User" w:date="2019-09-19T02:34:00Z">
        <w:r w:rsidRPr="0033182C">
          <w:rPr>
            <w:rFonts w:cs="Times New Roman"/>
            <w:szCs w:val="24"/>
          </w:rPr>
          <w:t>.</w:t>
        </w:r>
      </w:ins>
      <w:r w:rsidR="008F5525" w:rsidRPr="0033182C">
        <w:rPr>
          <w:rFonts w:cs="Times New Roman"/>
          <w:szCs w:val="24"/>
        </w:rPr>
        <w:t xml:space="preserve"> Setelah itu pilih no aktuator yang ingin ditampilkan.</w:t>
      </w:r>
      <w:ins w:id="1725" w:author="Windows User" w:date="2019-09-19T02:34:00Z">
        <w:r w:rsidRPr="0033182C">
          <w:rPr>
            <w:rFonts w:cs="Times New Roman"/>
            <w:szCs w:val="24"/>
          </w:rPr>
          <w:t xml:space="preserve"> Maka, sistem akan menampilkan data sudut</w:t>
        </w:r>
      </w:ins>
      <w:r w:rsidRPr="0033182C">
        <w:rPr>
          <w:rFonts w:cs="Times New Roman"/>
          <w:szCs w:val="24"/>
        </w:rPr>
        <w:t xml:space="preserve"> aktuator</w:t>
      </w:r>
      <w:ins w:id="1726" w:author="Windows User" w:date="2019-09-19T02:33:00Z">
        <w:r w:rsidRPr="0033182C">
          <w:rPr>
            <w:rFonts w:cs="Times New Roman"/>
            <w:szCs w:val="24"/>
          </w:rPr>
          <w:t>.</w:t>
        </w:r>
      </w:ins>
      <w:ins w:id="1727" w:author="Windows User" w:date="2019-09-19T02:16:00Z">
        <w:r w:rsidRPr="0033182C">
          <w:rPr>
            <w:rFonts w:cs="Times New Roman"/>
            <w:szCs w:val="24"/>
          </w:rPr>
          <w:t xml:space="preserve"> Skenario lihat </w:t>
        </w:r>
      </w:ins>
      <w:r w:rsidRPr="0033182C">
        <w:rPr>
          <w:rFonts w:cs="Times New Roman"/>
          <w:szCs w:val="24"/>
        </w:rPr>
        <w:t xml:space="preserve">data history aktuator </w:t>
      </w:r>
      <w:ins w:id="1728"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29" w:author="Windows User" w:date="2019-09-19T02:16:00Z">
        <w:r w:rsidR="009241A1" w:rsidRPr="0033182C">
          <w:rPr>
            <w:rFonts w:cs="Times New Roman"/>
            <w:szCs w:val="24"/>
          </w:rPr>
          <w:t xml:space="preserve">Tabel </w:t>
        </w:r>
      </w:ins>
      <w:r w:rsidR="009241A1" w:rsidRPr="0033182C">
        <w:rPr>
          <w:rFonts w:cs="Times New Roman"/>
          <w:szCs w:val="24"/>
        </w:rPr>
        <w:t>A</w:t>
      </w:r>
      <w:ins w:id="1730" w:author="Windows User" w:date="2019-09-19T02:16:00Z">
        <w:r w:rsidR="009241A1" w:rsidRPr="0033182C">
          <w:rPr>
            <w:rFonts w:cs="Times New Roman"/>
            <w:szCs w:val="24"/>
          </w:rPr>
          <w:t>.</w:t>
        </w:r>
      </w:ins>
      <w:r w:rsidR="009241A1" w:rsidRPr="0033182C">
        <w:rPr>
          <w:rFonts w:cs="Times New Roman"/>
          <w:szCs w:val="24"/>
        </w:rPr>
        <w:t>6</w:t>
      </w:r>
      <w:ins w:id="1731" w:author="Windows User" w:date="2019-09-19T02:16:00Z">
        <w:r w:rsidR="009241A1" w:rsidRPr="0033182C">
          <w:rPr>
            <w:rFonts w:cs="Times New Roman"/>
            <w:szCs w:val="24"/>
          </w:rPr>
          <w:t>.</w:t>
        </w:r>
      </w:ins>
    </w:p>
    <w:p w14:paraId="75151C34" w14:textId="4E06BA19" w:rsidR="00872B65" w:rsidRPr="0033182C" w:rsidRDefault="00872B65">
      <w:pPr>
        <w:pStyle w:val="Heading3"/>
        <w:rPr>
          <w:ins w:id="1732" w:author="Windows User" w:date="2019-09-19T02:16:00Z"/>
          <w:rFonts w:cs="Times New Roman"/>
        </w:rPr>
      </w:pPr>
      <w:bookmarkStart w:id="1733" w:name="_Toc23880368"/>
      <w:ins w:id="1734" w:author="Windows User" w:date="2019-09-19T02:16:00Z">
        <w:r w:rsidRPr="0033182C">
          <w:rPr>
            <w:rFonts w:cs="Times New Roman"/>
          </w:rPr>
          <w:t xml:space="preserve">Lihat </w:t>
        </w:r>
      </w:ins>
      <w:r w:rsidR="00285BD2" w:rsidRPr="0033182C">
        <w:rPr>
          <w:rFonts w:cs="Times New Roman"/>
          <w:i/>
        </w:rPr>
        <w:t>Grafik Sensor</w:t>
      </w:r>
      <w:bookmarkEnd w:id="1733"/>
    </w:p>
    <w:p w14:paraId="5C63C675" w14:textId="53F4611C" w:rsidR="0089714F" w:rsidRPr="0033182C" w:rsidRDefault="0089714F">
      <w:pPr>
        <w:ind w:firstLine="426"/>
        <w:rPr>
          <w:ins w:id="1735" w:author="Windows User" w:date="2019-09-19T02:16:00Z"/>
          <w:rFonts w:cs="Times New Roman"/>
          <w:i/>
          <w:szCs w:val="24"/>
          <w:rPrChange w:id="1736" w:author="Windows User" w:date="2019-09-19T02:30:00Z">
            <w:rPr>
              <w:ins w:id="1737" w:author="Windows User" w:date="2019-09-19T02:16:00Z"/>
              <w:i w:val="0"/>
              <w:color w:val="auto"/>
              <w:sz w:val="24"/>
            </w:rPr>
          </w:rPrChange>
        </w:rPr>
        <w:pPrChange w:id="1738" w:author="Windows User" w:date="2019-09-19T02:30:00Z">
          <w:pPr>
            <w:pStyle w:val="Caption"/>
            <w:keepNext/>
            <w:jc w:val="center"/>
          </w:pPr>
        </w:pPrChange>
      </w:pPr>
      <w:ins w:id="1739"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sensor secara </w:t>
      </w:r>
      <w:r w:rsidRPr="0033182C">
        <w:rPr>
          <w:rFonts w:cs="Times New Roman"/>
          <w:i/>
          <w:szCs w:val="24"/>
        </w:rPr>
        <w:t>realtime</w:t>
      </w:r>
      <w:ins w:id="1740" w:author="Windows User" w:date="2019-09-19T02:16:00Z">
        <w:r w:rsidRPr="0033182C">
          <w:rPr>
            <w:rFonts w:cs="Times New Roman"/>
            <w:szCs w:val="24"/>
          </w:rPr>
          <w:t xml:space="preserve">. Fitur ini bisa dilakukan oleh semua </w:t>
        </w:r>
        <w:r w:rsidRPr="0033182C">
          <w:rPr>
            <w:rFonts w:cs="Times New Roman"/>
            <w:i/>
            <w:szCs w:val="24"/>
            <w:rPrChange w:id="1741" w:author="Windows User" w:date="2019-09-19T02:32:00Z">
              <w:rPr>
                <w:rFonts w:cs="Times New Roman"/>
                <w:szCs w:val="24"/>
              </w:rPr>
            </w:rPrChange>
          </w:rPr>
          <w:t>user</w:t>
        </w:r>
        <w:r w:rsidRPr="0033182C">
          <w:rPr>
            <w:rFonts w:cs="Times New Roman"/>
            <w:szCs w:val="24"/>
          </w:rPr>
          <w:t>.</w:t>
        </w:r>
      </w:ins>
      <w:ins w:id="1742" w:author="Windows User" w:date="2019-09-19T02:32:00Z">
        <w:r w:rsidRPr="0033182C">
          <w:rPr>
            <w:rFonts w:cs="Times New Roman"/>
            <w:szCs w:val="24"/>
          </w:rPr>
          <w:t xml:space="preserve"> </w:t>
        </w:r>
      </w:ins>
      <w:ins w:id="1743"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sensor</w:t>
      </w:r>
      <w:ins w:id="1744" w:author="Windows User" w:date="2019-09-19T02:34:00Z">
        <w:r w:rsidRPr="0033182C">
          <w:rPr>
            <w:rFonts w:cs="Times New Roman"/>
            <w:szCs w:val="24"/>
          </w:rPr>
          <w:t xml:space="preserve">. Maka, sistem akan menampilkan </w:t>
        </w:r>
      </w:ins>
      <w:r w:rsidRPr="0033182C">
        <w:rPr>
          <w:rFonts w:cs="Times New Roman"/>
          <w:szCs w:val="24"/>
        </w:rPr>
        <w:t>grafik sensor dalam rentang waktu tertentu</w:t>
      </w:r>
      <w:ins w:id="1745" w:author="Windows User" w:date="2019-09-19T02:33:00Z">
        <w:r w:rsidRPr="0033182C">
          <w:rPr>
            <w:rFonts w:cs="Times New Roman"/>
            <w:szCs w:val="24"/>
          </w:rPr>
          <w:t>.</w:t>
        </w:r>
      </w:ins>
      <w:ins w:id="1746" w:author="Windows User" w:date="2019-09-19T02:16:00Z">
        <w:r w:rsidRPr="0033182C">
          <w:rPr>
            <w:rFonts w:cs="Times New Roman"/>
            <w:szCs w:val="24"/>
          </w:rPr>
          <w:t xml:space="preserve"> Skenario lihat </w:t>
        </w:r>
      </w:ins>
      <w:r w:rsidRPr="0033182C">
        <w:rPr>
          <w:rFonts w:cs="Times New Roman"/>
          <w:szCs w:val="24"/>
        </w:rPr>
        <w:t xml:space="preserve">grafik sensor  </w:t>
      </w:r>
      <w:ins w:id="1747"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48" w:author="Windows User" w:date="2019-09-19T02:16:00Z">
        <w:r w:rsidR="009241A1" w:rsidRPr="0033182C">
          <w:rPr>
            <w:rFonts w:cs="Times New Roman"/>
            <w:szCs w:val="24"/>
          </w:rPr>
          <w:t xml:space="preserve">Tabel </w:t>
        </w:r>
      </w:ins>
      <w:r w:rsidR="009241A1" w:rsidRPr="0033182C">
        <w:rPr>
          <w:rFonts w:cs="Times New Roman"/>
          <w:szCs w:val="24"/>
        </w:rPr>
        <w:t>A</w:t>
      </w:r>
      <w:ins w:id="1749" w:author="Windows User" w:date="2019-09-19T02:16:00Z">
        <w:r w:rsidR="009241A1" w:rsidRPr="0033182C">
          <w:rPr>
            <w:rFonts w:cs="Times New Roman"/>
            <w:szCs w:val="24"/>
          </w:rPr>
          <w:t>.</w:t>
        </w:r>
      </w:ins>
      <w:r w:rsidR="009241A1" w:rsidRPr="0033182C">
        <w:rPr>
          <w:rFonts w:cs="Times New Roman"/>
          <w:szCs w:val="24"/>
        </w:rPr>
        <w:t>7</w:t>
      </w:r>
      <w:ins w:id="1750" w:author="Windows User" w:date="2019-09-19T02:16:00Z">
        <w:r w:rsidR="009241A1" w:rsidRPr="0033182C">
          <w:rPr>
            <w:rFonts w:cs="Times New Roman"/>
            <w:szCs w:val="24"/>
          </w:rPr>
          <w:t>.</w:t>
        </w:r>
      </w:ins>
    </w:p>
    <w:p w14:paraId="5AF8E457" w14:textId="1116F0EA" w:rsidR="00872B65" w:rsidRPr="0033182C" w:rsidRDefault="009935E8">
      <w:pPr>
        <w:pStyle w:val="Heading3"/>
        <w:rPr>
          <w:ins w:id="1751" w:author="Windows User" w:date="2019-09-19T02:16:00Z"/>
          <w:rFonts w:cs="Times New Roman"/>
        </w:rPr>
      </w:pPr>
      <w:bookmarkStart w:id="1752" w:name="_Toc23880369"/>
      <w:r w:rsidRPr="0033182C">
        <w:rPr>
          <w:rFonts w:cs="Times New Roman"/>
        </w:rPr>
        <w:t>Lihat Nilai</w:t>
      </w:r>
      <w:r w:rsidRPr="0033182C">
        <w:rPr>
          <w:rFonts w:cs="Times New Roman"/>
          <w:i/>
        </w:rPr>
        <w:t xml:space="preserve"> Setpoint</w:t>
      </w:r>
      <w:bookmarkEnd w:id="1752"/>
    </w:p>
    <w:p w14:paraId="7B925D22" w14:textId="52F6CEAD" w:rsidR="00872B65" w:rsidRPr="0033182C" w:rsidRDefault="0089714F" w:rsidP="009241A1">
      <w:pPr>
        <w:ind w:firstLine="426"/>
        <w:rPr>
          <w:ins w:id="1753" w:author="Windows User" w:date="2019-09-19T02:16:00Z"/>
          <w:rFonts w:cs="Times New Roman"/>
          <w:i/>
          <w:szCs w:val="24"/>
        </w:rPr>
      </w:pPr>
      <w:ins w:id="1754" w:author="Windows User" w:date="2019-09-19T02:16:00Z">
        <w:r w:rsidRPr="0033182C">
          <w:rPr>
            <w:rFonts w:cs="Times New Roman"/>
            <w:szCs w:val="24"/>
          </w:rPr>
          <w:t xml:space="preserve">Skenario ini menjelaskan alur untuk melihat </w:t>
        </w:r>
      </w:ins>
      <w:r w:rsidRPr="0033182C">
        <w:rPr>
          <w:rFonts w:cs="Times New Roman"/>
          <w:szCs w:val="24"/>
        </w:rPr>
        <w:t>nilai setpoint</w:t>
      </w:r>
      <w:ins w:id="1755" w:author="Windows User" w:date="2019-09-19T02:16:00Z">
        <w:r w:rsidRPr="0033182C">
          <w:rPr>
            <w:rFonts w:cs="Times New Roman"/>
            <w:szCs w:val="24"/>
          </w:rPr>
          <w:t xml:space="preserve">. Fitur ini bisa dilakukan oleh semua </w:t>
        </w:r>
        <w:r w:rsidRPr="0033182C">
          <w:rPr>
            <w:rFonts w:cs="Times New Roman"/>
            <w:i/>
            <w:szCs w:val="24"/>
            <w:rPrChange w:id="1756" w:author="Windows User" w:date="2019-09-19T02:32:00Z">
              <w:rPr>
                <w:rFonts w:cs="Times New Roman"/>
                <w:szCs w:val="24"/>
              </w:rPr>
            </w:rPrChange>
          </w:rPr>
          <w:t>user</w:t>
        </w:r>
        <w:r w:rsidRPr="0033182C">
          <w:rPr>
            <w:rFonts w:cs="Times New Roman"/>
            <w:szCs w:val="24"/>
          </w:rPr>
          <w:t>.</w:t>
        </w:r>
      </w:ins>
      <w:ins w:id="1757" w:author="Windows User" w:date="2019-09-19T02:32:00Z">
        <w:r w:rsidRPr="0033182C">
          <w:rPr>
            <w:rFonts w:cs="Times New Roman"/>
            <w:szCs w:val="24"/>
          </w:rPr>
          <w:t xml:space="preserve"> </w:t>
        </w:r>
      </w:ins>
      <w:ins w:id="1758"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001117F6" w:rsidRPr="0033182C">
        <w:rPr>
          <w:rFonts w:cs="Times New Roman"/>
          <w:szCs w:val="24"/>
        </w:rPr>
        <w:t xml:space="preserve"> </w:t>
      </w:r>
      <w:r w:rsidRPr="0033182C">
        <w:rPr>
          <w:rFonts w:cs="Times New Roman"/>
          <w:szCs w:val="24"/>
        </w:rPr>
        <w:t>nilai sensor</w:t>
      </w:r>
      <w:ins w:id="1759" w:author="Windows User" w:date="2019-09-19T02:34:00Z">
        <w:r w:rsidRPr="0033182C">
          <w:rPr>
            <w:rFonts w:cs="Times New Roman"/>
            <w:szCs w:val="24"/>
          </w:rPr>
          <w:t xml:space="preserve"> Maka, sistem akan menampilkan </w:t>
        </w:r>
      </w:ins>
      <w:r w:rsidRPr="0033182C">
        <w:rPr>
          <w:rFonts w:cs="Times New Roman"/>
          <w:szCs w:val="24"/>
        </w:rPr>
        <w:t>nilai sensor dalam rentang waktu tertentu</w:t>
      </w:r>
      <w:ins w:id="1760" w:author="Windows User" w:date="2019-09-19T02:33:00Z">
        <w:r w:rsidRPr="0033182C">
          <w:rPr>
            <w:rFonts w:cs="Times New Roman"/>
            <w:szCs w:val="24"/>
          </w:rPr>
          <w:t>.</w:t>
        </w:r>
      </w:ins>
      <w:ins w:id="1761" w:author="Windows User" w:date="2019-09-19T02:16:00Z">
        <w:r w:rsidRPr="0033182C">
          <w:rPr>
            <w:rFonts w:cs="Times New Roman"/>
            <w:szCs w:val="24"/>
          </w:rPr>
          <w:t xml:space="preserve"> Skenario lihat </w:t>
        </w:r>
      </w:ins>
      <w:r w:rsidRPr="0033182C">
        <w:rPr>
          <w:rFonts w:cs="Times New Roman"/>
          <w:szCs w:val="24"/>
        </w:rPr>
        <w:t xml:space="preserve">data nilai snsor </w:t>
      </w:r>
      <w:ins w:id="1762"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63" w:author="Windows User" w:date="2019-09-19T02:16:00Z">
        <w:r w:rsidR="009241A1" w:rsidRPr="0033182C">
          <w:rPr>
            <w:rFonts w:cs="Times New Roman"/>
            <w:szCs w:val="24"/>
          </w:rPr>
          <w:t xml:space="preserve">Tabel </w:t>
        </w:r>
      </w:ins>
      <w:r w:rsidR="009241A1" w:rsidRPr="0033182C">
        <w:rPr>
          <w:rFonts w:cs="Times New Roman"/>
          <w:szCs w:val="24"/>
        </w:rPr>
        <w:t>A</w:t>
      </w:r>
      <w:ins w:id="1764" w:author="Windows User" w:date="2019-09-19T02:16:00Z">
        <w:r w:rsidR="009241A1" w:rsidRPr="0033182C">
          <w:rPr>
            <w:rFonts w:cs="Times New Roman"/>
            <w:szCs w:val="24"/>
          </w:rPr>
          <w:t>.</w:t>
        </w:r>
      </w:ins>
      <w:r w:rsidR="009241A1" w:rsidRPr="0033182C">
        <w:rPr>
          <w:rFonts w:cs="Times New Roman"/>
          <w:szCs w:val="24"/>
        </w:rPr>
        <w:t>8</w:t>
      </w:r>
      <w:ins w:id="1765" w:author="Windows User" w:date="2019-09-19T02:16:00Z">
        <w:r w:rsidR="009241A1" w:rsidRPr="0033182C">
          <w:rPr>
            <w:rFonts w:cs="Times New Roman"/>
            <w:szCs w:val="24"/>
          </w:rPr>
          <w:t>.</w:t>
        </w:r>
      </w:ins>
    </w:p>
    <w:p w14:paraId="390BEB25" w14:textId="25D85C01" w:rsidR="00872B65" w:rsidRPr="0033182C" w:rsidRDefault="00872B65">
      <w:pPr>
        <w:pStyle w:val="Heading3"/>
        <w:rPr>
          <w:ins w:id="1766" w:author="Windows User" w:date="2019-09-19T02:16:00Z"/>
          <w:rFonts w:cs="Times New Roman"/>
        </w:rPr>
      </w:pPr>
      <w:bookmarkStart w:id="1767" w:name="_Toc23880370"/>
      <w:ins w:id="1768" w:author="Windows User" w:date="2019-09-19T02:16:00Z">
        <w:r w:rsidRPr="0033182C">
          <w:rPr>
            <w:rFonts w:cs="Times New Roman"/>
          </w:rPr>
          <w:t xml:space="preserve">Lihat </w:t>
        </w:r>
      </w:ins>
      <w:r w:rsidR="009935E8" w:rsidRPr="0033182C">
        <w:rPr>
          <w:rFonts w:cs="Times New Roman"/>
        </w:rPr>
        <w:t>Grafik</w:t>
      </w:r>
      <w:r w:rsidR="009935E8" w:rsidRPr="0033182C">
        <w:rPr>
          <w:rFonts w:cs="Times New Roman"/>
          <w:i/>
        </w:rPr>
        <w:t xml:space="preserve"> Tracker</w:t>
      </w:r>
      <w:bookmarkEnd w:id="1767"/>
    </w:p>
    <w:p w14:paraId="75947741" w14:textId="68E91B38" w:rsidR="0089714F" w:rsidRPr="0033182C" w:rsidRDefault="0089714F">
      <w:pPr>
        <w:ind w:firstLine="426"/>
        <w:rPr>
          <w:ins w:id="1769" w:author="Windows User" w:date="2019-09-19T02:16:00Z"/>
          <w:rFonts w:cs="Times New Roman"/>
          <w:i/>
          <w:szCs w:val="24"/>
          <w:rPrChange w:id="1770" w:author="Windows User" w:date="2019-09-19T02:30:00Z">
            <w:rPr>
              <w:ins w:id="1771" w:author="Windows User" w:date="2019-09-19T02:16:00Z"/>
              <w:i w:val="0"/>
              <w:color w:val="auto"/>
              <w:sz w:val="24"/>
            </w:rPr>
          </w:rPrChange>
        </w:rPr>
        <w:pPrChange w:id="1772" w:author="Windows User" w:date="2019-09-19T02:30:00Z">
          <w:pPr>
            <w:pStyle w:val="Caption"/>
            <w:keepNext/>
            <w:jc w:val="center"/>
          </w:pPr>
        </w:pPrChange>
      </w:pPr>
      <w:ins w:id="1773"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ins w:id="1774" w:author="Windows User" w:date="2019-09-19T02:16:00Z">
        <w:r w:rsidRPr="0033182C">
          <w:rPr>
            <w:rFonts w:cs="Times New Roman"/>
            <w:szCs w:val="24"/>
          </w:rPr>
          <w:t xml:space="preserve">. Fitur ini bisa dilakukan oleh semua </w:t>
        </w:r>
        <w:r w:rsidRPr="0033182C">
          <w:rPr>
            <w:rFonts w:cs="Times New Roman"/>
            <w:i/>
            <w:szCs w:val="24"/>
            <w:rPrChange w:id="1775" w:author="Windows User" w:date="2019-09-19T02:32:00Z">
              <w:rPr>
                <w:rFonts w:cs="Times New Roman"/>
                <w:szCs w:val="24"/>
              </w:rPr>
            </w:rPrChange>
          </w:rPr>
          <w:t>user</w:t>
        </w:r>
        <w:r w:rsidRPr="0033182C">
          <w:rPr>
            <w:rFonts w:cs="Times New Roman"/>
            <w:szCs w:val="24"/>
          </w:rPr>
          <w:t>.</w:t>
        </w:r>
      </w:ins>
      <w:ins w:id="1776" w:author="Windows User" w:date="2019-09-19T02:32:00Z">
        <w:r w:rsidRPr="0033182C">
          <w:rPr>
            <w:rFonts w:cs="Times New Roman"/>
            <w:szCs w:val="24"/>
          </w:rPr>
          <w:t xml:space="preserve"> </w:t>
        </w:r>
      </w:ins>
      <w:ins w:id="1777"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w:t>
      </w:r>
      <w:r w:rsidRPr="0033182C">
        <w:rPr>
          <w:rFonts w:cs="Times New Roman"/>
          <w:i/>
          <w:szCs w:val="24"/>
        </w:rPr>
        <w:t>tracker</w:t>
      </w:r>
      <w:ins w:id="1778" w:author="Windows User" w:date="2019-09-19T02:34:00Z">
        <w:r w:rsidRPr="0033182C">
          <w:rPr>
            <w:rFonts w:cs="Times New Roman"/>
            <w:szCs w:val="24"/>
          </w:rPr>
          <w:t xml:space="preserve">. Maka, sistem akan menampilkan </w:t>
        </w:r>
      </w:ins>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w:t>
      </w:r>
      <w:ins w:id="1779" w:author="Windows User" w:date="2019-09-19T02:33:00Z">
        <w:r w:rsidRPr="0033182C">
          <w:rPr>
            <w:rFonts w:cs="Times New Roman"/>
            <w:szCs w:val="24"/>
          </w:rPr>
          <w:t>.</w:t>
        </w:r>
      </w:ins>
      <w:ins w:id="1780" w:author="Windows User" w:date="2019-09-19T02:16:00Z">
        <w:r w:rsidRPr="0033182C">
          <w:rPr>
            <w:rFonts w:cs="Times New Roman"/>
            <w:szCs w:val="24"/>
          </w:rPr>
          <w:t xml:space="preserve"> Skenario lihat </w:t>
        </w:r>
      </w:ins>
      <w:r w:rsidRPr="0033182C">
        <w:rPr>
          <w:rFonts w:cs="Times New Roman"/>
          <w:szCs w:val="24"/>
        </w:rPr>
        <w:t xml:space="preserve">grafik </w:t>
      </w:r>
      <w:r w:rsidRPr="0033182C">
        <w:rPr>
          <w:rFonts w:cs="Times New Roman"/>
          <w:i/>
          <w:szCs w:val="24"/>
        </w:rPr>
        <w:t>tracker</w:t>
      </w:r>
      <w:r w:rsidRPr="0033182C">
        <w:rPr>
          <w:rFonts w:cs="Times New Roman"/>
          <w:szCs w:val="24"/>
        </w:rPr>
        <w:t xml:space="preserve"> </w:t>
      </w:r>
      <w:ins w:id="1781"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82" w:author="Windows User" w:date="2019-09-19T02:16:00Z">
        <w:r w:rsidR="009241A1" w:rsidRPr="0033182C">
          <w:rPr>
            <w:rFonts w:cs="Times New Roman"/>
            <w:szCs w:val="24"/>
          </w:rPr>
          <w:t xml:space="preserve">Tabel </w:t>
        </w:r>
      </w:ins>
      <w:r w:rsidR="009241A1" w:rsidRPr="0033182C">
        <w:rPr>
          <w:rFonts w:cs="Times New Roman"/>
          <w:szCs w:val="24"/>
        </w:rPr>
        <w:t>A</w:t>
      </w:r>
      <w:ins w:id="1783" w:author="Windows User" w:date="2019-09-19T02:16:00Z">
        <w:r w:rsidR="009241A1" w:rsidRPr="0033182C">
          <w:rPr>
            <w:rFonts w:cs="Times New Roman"/>
            <w:szCs w:val="24"/>
          </w:rPr>
          <w:t>.</w:t>
        </w:r>
      </w:ins>
      <w:r w:rsidR="009241A1" w:rsidRPr="0033182C">
        <w:rPr>
          <w:rFonts w:cs="Times New Roman"/>
          <w:szCs w:val="24"/>
        </w:rPr>
        <w:t xml:space="preserve">9. </w:t>
      </w:r>
    </w:p>
    <w:p w14:paraId="74558A32" w14:textId="227667AA" w:rsidR="00872B65" w:rsidRPr="0033182C" w:rsidRDefault="009935E8">
      <w:pPr>
        <w:pStyle w:val="Heading3"/>
        <w:rPr>
          <w:ins w:id="1784" w:author="Windows User" w:date="2019-09-19T02:16:00Z"/>
          <w:rFonts w:cs="Times New Roman"/>
        </w:rPr>
      </w:pPr>
      <w:bookmarkStart w:id="1785" w:name="_Toc23880371"/>
      <w:r w:rsidRPr="0033182C">
        <w:rPr>
          <w:rFonts w:cs="Times New Roman"/>
        </w:rPr>
        <w:t>Lihat Grafik Aktuator</w:t>
      </w:r>
      <w:bookmarkEnd w:id="1785"/>
    </w:p>
    <w:p w14:paraId="7E0B876D" w14:textId="3D339AFE" w:rsidR="0089714F" w:rsidRPr="0033182C" w:rsidRDefault="0089714F">
      <w:pPr>
        <w:ind w:firstLine="426"/>
        <w:rPr>
          <w:ins w:id="1786" w:author="Windows User" w:date="2019-09-19T02:16:00Z"/>
          <w:rFonts w:cs="Times New Roman"/>
          <w:i/>
          <w:szCs w:val="24"/>
          <w:rPrChange w:id="1787" w:author="Windows User" w:date="2019-09-19T02:30:00Z">
            <w:rPr>
              <w:ins w:id="1788" w:author="Windows User" w:date="2019-09-19T02:16:00Z"/>
              <w:i w:val="0"/>
              <w:color w:val="auto"/>
              <w:sz w:val="24"/>
            </w:rPr>
          </w:rPrChange>
        </w:rPr>
        <w:pPrChange w:id="1789" w:author="Windows User" w:date="2019-09-19T02:30:00Z">
          <w:pPr>
            <w:pStyle w:val="Caption"/>
            <w:keepNext/>
            <w:jc w:val="center"/>
          </w:pPr>
        </w:pPrChange>
      </w:pPr>
      <w:ins w:id="1790"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aktuator secara </w:t>
      </w:r>
      <w:r w:rsidRPr="0033182C">
        <w:rPr>
          <w:rFonts w:cs="Times New Roman"/>
          <w:i/>
          <w:szCs w:val="24"/>
        </w:rPr>
        <w:t>realtime</w:t>
      </w:r>
      <w:ins w:id="1791" w:author="Windows User" w:date="2019-09-19T02:16:00Z">
        <w:r w:rsidRPr="0033182C">
          <w:rPr>
            <w:rFonts w:cs="Times New Roman"/>
            <w:szCs w:val="24"/>
          </w:rPr>
          <w:t xml:space="preserve">. Fitur ini bisa dilakukan oleh semua </w:t>
        </w:r>
        <w:r w:rsidRPr="0033182C">
          <w:rPr>
            <w:rFonts w:cs="Times New Roman"/>
            <w:i/>
            <w:szCs w:val="24"/>
            <w:rPrChange w:id="1792" w:author="Windows User" w:date="2019-09-19T02:32:00Z">
              <w:rPr>
                <w:rFonts w:cs="Times New Roman"/>
                <w:szCs w:val="24"/>
              </w:rPr>
            </w:rPrChange>
          </w:rPr>
          <w:t>user</w:t>
        </w:r>
        <w:r w:rsidRPr="0033182C">
          <w:rPr>
            <w:rFonts w:cs="Times New Roman"/>
            <w:szCs w:val="24"/>
          </w:rPr>
          <w:t>.</w:t>
        </w:r>
      </w:ins>
      <w:ins w:id="1793" w:author="Windows User" w:date="2019-09-19T02:32:00Z">
        <w:r w:rsidRPr="0033182C">
          <w:rPr>
            <w:rFonts w:cs="Times New Roman"/>
            <w:szCs w:val="24"/>
          </w:rPr>
          <w:t xml:space="preserve"> </w:t>
        </w:r>
      </w:ins>
      <w:ins w:id="1794"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aktuator</w:t>
      </w:r>
      <w:ins w:id="1795" w:author="Windows User" w:date="2019-09-19T02:34:00Z">
        <w:r w:rsidRPr="0033182C">
          <w:rPr>
            <w:rFonts w:cs="Times New Roman"/>
            <w:szCs w:val="24"/>
          </w:rPr>
          <w:t>.</w:t>
        </w:r>
      </w:ins>
      <w:r w:rsidRPr="0033182C">
        <w:rPr>
          <w:rFonts w:cs="Times New Roman"/>
          <w:szCs w:val="24"/>
        </w:rPr>
        <w:t xml:space="preserve"> </w:t>
      </w:r>
      <w:ins w:id="1796" w:author="Windows User" w:date="2019-09-19T02:34:00Z">
        <w:r w:rsidRPr="0033182C">
          <w:rPr>
            <w:rFonts w:cs="Times New Roman"/>
            <w:szCs w:val="24"/>
          </w:rPr>
          <w:t xml:space="preserve">Maka, sistem akan menampilkan </w:t>
        </w:r>
      </w:ins>
      <w:r w:rsidRPr="0033182C">
        <w:rPr>
          <w:rFonts w:cs="Times New Roman"/>
          <w:szCs w:val="24"/>
        </w:rPr>
        <w:t>grafik aktuator dalam rentang waktu tertentu</w:t>
      </w:r>
      <w:ins w:id="1797" w:author="Windows User" w:date="2019-09-19T02:33:00Z">
        <w:r w:rsidRPr="0033182C">
          <w:rPr>
            <w:rFonts w:cs="Times New Roman"/>
            <w:szCs w:val="24"/>
          </w:rPr>
          <w:t>.</w:t>
        </w:r>
      </w:ins>
      <w:ins w:id="1798" w:author="Windows User" w:date="2019-09-19T02:16:00Z">
        <w:r w:rsidRPr="0033182C">
          <w:rPr>
            <w:rFonts w:cs="Times New Roman"/>
            <w:szCs w:val="24"/>
          </w:rPr>
          <w:t xml:space="preserve"> Skenario lihat </w:t>
        </w:r>
      </w:ins>
      <w:r w:rsidRPr="0033182C">
        <w:rPr>
          <w:rFonts w:cs="Times New Roman"/>
          <w:szCs w:val="24"/>
        </w:rPr>
        <w:t xml:space="preserve">grafik aktuator </w:t>
      </w:r>
      <w:ins w:id="1799"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800" w:author="Windows User" w:date="2019-09-19T02:16:00Z">
        <w:r w:rsidR="009241A1" w:rsidRPr="0033182C">
          <w:rPr>
            <w:rFonts w:cs="Times New Roman"/>
            <w:szCs w:val="24"/>
          </w:rPr>
          <w:t xml:space="preserve">Tabel </w:t>
        </w:r>
      </w:ins>
      <w:r w:rsidR="009241A1" w:rsidRPr="0033182C">
        <w:rPr>
          <w:rFonts w:cs="Times New Roman"/>
          <w:szCs w:val="24"/>
        </w:rPr>
        <w:t>A</w:t>
      </w:r>
      <w:ins w:id="1801" w:author="Windows User" w:date="2019-09-19T02:16:00Z">
        <w:r w:rsidR="009241A1" w:rsidRPr="0033182C">
          <w:rPr>
            <w:rFonts w:cs="Times New Roman"/>
            <w:szCs w:val="24"/>
          </w:rPr>
          <w:t>.</w:t>
        </w:r>
      </w:ins>
      <w:r w:rsidR="009241A1" w:rsidRPr="0033182C">
        <w:rPr>
          <w:rFonts w:cs="Times New Roman"/>
          <w:szCs w:val="24"/>
        </w:rPr>
        <w:t xml:space="preserve">10. </w:t>
      </w:r>
    </w:p>
    <w:p w14:paraId="0F223895" w14:textId="20CD4D84" w:rsidR="00872B65" w:rsidRPr="0033182C" w:rsidRDefault="00872B65">
      <w:pPr>
        <w:pStyle w:val="Heading3"/>
        <w:rPr>
          <w:ins w:id="1802" w:author="Windows User" w:date="2019-09-19T02:16:00Z"/>
          <w:rFonts w:cs="Times New Roman"/>
        </w:rPr>
      </w:pPr>
      <w:bookmarkStart w:id="1803" w:name="_Toc23880372"/>
      <w:ins w:id="1804" w:author="Windows User" w:date="2019-09-19T02:16:00Z">
        <w:r w:rsidRPr="0033182C">
          <w:rPr>
            <w:rFonts w:cs="Times New Roman"/>
          </w:rPr>
          <w:t>Log out</w:t>
        </w:r>
        <w:bookmarkEnd w:id="1803"/>
      </w:ins>
    </w:p>
    <w:p w14:paraId="17DB4673" w14:textId="5BD1B514" w:rsidR="00872B65" w:rsidRPr="0033182C" w:rsidRDefault="00872B65" w:rsidP="009241A1">
      <w:pPr>
        <w:ind w:firstLine="426"/>
        <w:rPr>
          <w:ins w:id="1805" w:author="Windows User" w:date="2019-09-19T02:16:00Z"/>
          <w:rFonts w:cs="Times New Roman"/>
          <w:i/>
          <w:szCs w:val="24"/>
          <w:rPrChange w:id="1806" w:author="Windows User" w:date="2019-09-19T03:32:00Z">
            <w:rPr>
              <w:ins w:id="1807" w:author="Windows User" w:date="2019-09-19T02:16:00Z"/>
            </w:rPr>
          </w:rPrChange>
        </w:rPr>
      </w:pPr>
      <w:ins w:id="1808" w:author="Windows User" w:date="2019-09-19T02:16:00Z">
        <w:r w:rsidRPr="0033182C">
          <w:rPr>
            <w:rFonts w:cs="Times New Roman"/>
            <w:szCs w:val="24"/>
          </w:rPr>
          <w:t xml:space="preserve">Skenario ini menjelaskan alur untuk keluar dari sistem. Fitur ini bisa dilakukan oleh semua </w:t>
        </w:r>
        <w:r w:rsidRPr="0033182C">
          <w:rPr>
            <w:rFonts w:cs="Times New Roman"/>
            <w:i/>
            <w:szCs w:val="24"/>
            <w:rPrChange w:id="1809" w:author="Windows User" w:date="2019-09-19T03:26:00Z">
              <w:rPr>
                <w:rFonts w:cs="Times New Roman"/>
                <w:szCs w:val="24"/>
              </w:rPr>
            </w:rPrChange>
          </w:rPr>
          <w:t>user</w:t>
        </w:r>
        <w:r w:rsidRPr="0033182C">
          <w:rPr>
            <w:rFonts w:cs="Times New Roman"/>
            <w:szCs w:val="24"/>
          </w:rPr>
          <w:t>.</w:t>
        </w:r>
      </w:ins>
      <w:ins w:id="1810" w:author="Windows User" w:date="2019-09-19T03:26:00Z">
        <w:r w:rsidRPr="0033182C">
          <w:rPr>
            <w:rFonts w:cs="Times New Roman"/>
            <w:szCs w:val="24"/>
          </w:rPr>
          <w:t xml:space="preserve"> </w:t>
        </w:r>
        <w:r w:rsidRPr="0033182C">
          <w:rPr>
            <w:rFonts w:cs="Times New Roman"/>
            <w:i/>
            <w:szCs w:val="24"/>
            <w:rPrChange w:id="1811"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ins w:id="1812" w:author="Windows User" w:date="2019-09-19T03:27:00Z">
        <w:r w:rsidRPr="0033182C">
          <w:rPr>
            <w:rFonts w:cs="Times New Roman"/>
            <w:szCs w:val="24"/>
          </w:rPr>
          <w:t>akan langsung kembali menampilkan halaman log in.</w:t>
        </w:r>
      </w:ins>
      <w:ins w:id="1813" w:author="Windows User" w:date="2019-09-19T02:16:00Z">
        <w:r w:rsidRPr="0033182C">
          <w:rPr>
            <w:rFonts w:cs="Times New Roman"/>
            <w:szCs w:val="24"/>
          </w:rPr>
          <w:t xml:space="preserve"> Skenario </w:t>
        </w:r>
        <w:r w:rsidRPr="0033182C">
          <w:rPr>
            <w:rFonts w:cs="Times New Roman"/>
            <w:i/>
            <w:szCs w:val="24"/>
            <w:rPrChange w:id="1814" w:author="Windows User" w:date="2019-09-19T03:28:00Z">
              <w:rPr>
                <w:rFonts w:cs="Times New Roman"/>
                <w:szCs w:val="24"/>
              </w:rPr>
            </w:rPrChange>
          </w:rPr>
          <w:t>log out</w:t>
        </w:r>
        <w:r w:rsidRPr="0033182C">
          <w:rPr>
            <w:rFonts w:cs="Times New Roman"/>
            <w:szCs w:val="24"/>
          </w:rPr>
          <w:t xml:space="preserve"> dapat dilihat </w:t>
        </w:r>
        <w:r w:rsidR="009241A1" w:rsidRPr="0033182C">
          <w:rPr>
            <w:rFonts w:cs="Times New Roman"/>
            <w:szCs w:val="24"/>
          </w:rPr>
          <w:t xml:space="preserve">pada </w:t>
        </w:r>
      </w:ins>
      <w:r w:rsidR="009241A1" w:rsidRPr="0033182C">
        <w:rPr>
          <w:rFonts w:cs="Times New Roman"/>
          <w:szCs w:val="24"/>
        </w:rPr>
        <w:t xml:space="preserve">lampiran </w:t>
      </w:r>
      <w:ins w:id="1815" w:author="Windows User" w:date="2019-09-19T02:16:00Z">
        <w:r w:rsidR="009241A1" w:rsidRPr="0033182C">
          <w:rPr>
            <w:rFonts w:cs="Times New Roman"/>
            <w:szCs w:val="24"/>
          </w:rPr>
          <w:t xml:space="preserve">Tabel </w:t>
        </w:r>
      </w:ins>
      <w:r w:rsidR="009241A1" w:rsidRPr="0033182C">
        <w:rPr>
          <w:rFonts w:cs="Times New Roman"/>
          <w:szCs w:val="24"/>
        </w:rPr>
        <w:t>A</w:t>
      </w:r>
      <w:ins w:id="1816" w:author="Windows User" w:date="2019-09-19T02:16:00Z">
        <w:r w:rsidR="009241A1" w:rsidRPr="0033182C">
          <w:rPr>
            <w:rFonts w:cs="Times New Roman"/>
            <w:szCs w:val="24"/>
          </w:rPr>
          <w:t>.</w:t>
        </w:r>
      </w:ins>
      <w:r w:rsidR="009241A1" w:rsidRPr="0033182C">
        <w:rPr>
          <w:rFonts w:cs="Times New Roman"/>
          <w:szCs w:val="24"/>
        </w:rPr>
        <w:t xml:space="preserve">11. </w:t>
      </w:r>
    </w:p>
    <w:p w14:paraId="3B62756A" w14:textId="77777777" w:rsidR="00872B65" w:rsidRPr="0033182C" w:rsidRDefault="00872B65">
      <w:pPr>
        <w:pStyle w:val="Heading2"/>
        <w:ind w:left="426" w:hanging="426"/>
        <w:rPr>
          <w:rFonts w:cs="Times New Roman"/>
        </w:rPr>
        <w:pPrChange w:id="1817" w:author="Windows User" w:date="2019-09-19T00:50:00Z">
          <w:pPr>
            <w:spacing w:after="160" w:line="259" w:lineRule="auto"/>
            <w:jc w:val="left"/>
          </w:pPr>
        </w:pPrChange>
      </w:pPr>
      <w:bookmarkStart w:id="1818" w:name="_Toc23880373"/>
      <w:ins w:id="1819" w:author="Windows User" w:date="2019-09-19T00:54:00Z">
        <w:r w:rsidRPr="0033182C">
          <w:rPr>
            <w:rFonts w:cs="Times New Roman"/>
          </w:rPr>
          <w:t>Activity Diagram</w:t>
        </w:r>
      </w:ins>
      <w:bookmarkEnd w:id="1818"/>
    </w:p>
    <w:p w14:paraId="4B3F248C" w14:textId="77777777" w:rsidR="00872B65" w:rsidRPr="0033182C" w:rsidRDefault="00872B65" w:rsidP="00872B65">
      <w:pPr>
        <w:ind w:firstLine="426"/>
        <w:rPr>
          <w:ins w:id="1820" w:author="Windows User" w:date="2019-09-19T03:29:00Z"/>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pPr>
        <w:pStyle w:val="Heading3"/>
        <w:rPr>
          <w:ins w:id="1821" w:author="Windows User" w:date="2019-09-19T03:30:00Z"/>
          <w:rFonts w:cs="Times New Roman"/>
        </w:rPr>
        <w:pPrChange w:id="1822" w:author="Windows User" w:date="2019-09-19T03:30:00Z">
          <w:pPr>
            <w:pStyle w:val="Heading3"/>
            <w:numPr>
              <w:numId w:val="43"/>
            </w:numPr>
            <w:ind w:left="2160" w:hanging="180"/>
          </w:pPr>
        </w:pPrChange>
      </w:pPr>
      <w:bookmarkStart w:id="1823" w:name="_Toc23880374"/>
      <w:ins w:id="1824" w:author="Windows User" w:date="2019-09-19T03:30:00Z">
        <w:r w:rsidRPr="0033182C">
          <w:rPr>
            <w:rFonts w:cs="Times New Roman"/>
          </w:rPr>
          <w:t>Log</w:t>
        </w:r>
      </w:ins>
      <w:ins w:id="1825" w:author="Windows User" w:date="2019-09-19T03:31:00Z">
        <w:r w:rsidRPr="0033182C">
          <w:rPr>
            <w:rFonts w:cs="Times New Roman"/>
          </w:rPr>
          <w:t xml:space="preserve"> </w:t>
        </w:r>
      </w:ins>
      <w:ins w:id="1826" w:author="Windows User" w:date="2019-09-19T03:30:00Z">
        <w:r w:rsidRPr="0033182C">
          <w:rPr>
            <w:rFonts w:cs="Times New Roman"/>
          </w:rPr>
          <w:t>in</w:t>
        </w:r>
        <w:bookmarkEnd w:id="1823"/>
        <w:r w:rsidRPr="0033182C">
          <w:rPr>
            <w:rFonts w:cs="Times New Roman"/>
          </w:rPr>
          <w:t xml:space="preserve"> </w:t>
        </w:r>
      </w:ins>
    </w:p>
    <w:p w14:paraId="082282F2" w14:textId="2FEA83EB" w:rsidR="00872B65" w:rsidRPr="0033182C" w:rsidRDefault="00872B65">
      <w:pPr>
        <w:ind w:firstLine="426"/>
        <w:rPr>
          <w:ins w:id="1827" w:author="Windows User" w:date="2019-09-19T03:30:00Z"/>
          <w:rFonts w:cs="Times New Roman"/>
          <w:szCs w:val="24"/>
        </w:rPr>
        <w:pPrChange w:id="1828" w:author="Windows User" w:date="2019-09-19T03:35:00Z">
          <w:pPr>
            <w:ind w:firstLine="567"/>
          </w:pPr>
        </w:pPrChange>
      </w:pPr>
      <w:ins w:id="1829" w:author="Windows User" w:date="2019-09-19T03:30:00Z">
        <w:r w:rsidRPr="0033182C">
          <w:rPr>
            <w:rFonts w:cs="Times New Roman"/>
            <w:i/>
            <w:szCs w:val="24"/>
          </w:rPr>
          <w:t>Aktivity diagram</w:t>
        </w:r>
        <w:r w:rsidRPr="0033182C">
          <w:rPr>
            <w:rFonts w:cs="Times New Roman"/>
            <w:szCs w:val="24"/>
          </w:rPr>
          <w:t xml:space="preserve"> </w:t>
        </w:r>
        <w:r w:rsidRPr="0033182C">
          <w:rPr>
            <w:rFonts w:cs="Times New Roman"/>
            <w:i/>
            <w:szCs w:val="24"/>
            <w:rPrChange w:id="1830" w:author="Windows User" w:date="2019-09-19T03:35:00Z">
              <w:rPr>
                <w:rFonts w:cs="Times New Roman"/>
                <w:szCs w:val="24"/>
              </w:rPr>
            </w:rPrChange>
          </w:rPr>
          <w:t>log</w:t>
        </w:r>
      </w:ins>
      <w:ins w:id="1831" w:author="Windows User" w:date="2019-09-19T03:35:00Z">
        <w:r w:rsidRPr="0033182C">
          <w:rPr>
            <w:rFonts w:cs="Times New Roman"/>
            <w:i/>
            <w:szCs w:val="24"/>
            <w:rPrChange w:id="1832" w:author="Windows User" w:date="2019-09-19T03:35:00Z">
              <w:rPr>
                <w:rFonts w:cs="Times New Roman"/>
                <w:szCs w:val="24"/>
              </w:rPr>
            </w:rPrChange>
          </w:rPr>
          <w:t xml:space="preserve"> </w:t>
        </w:r>
      </w:ins>
      <w:ins w:id="1833" w:author="Windows User" w:date="2019-09-19T03:30:00Z">
        <w:r w:rsidRPr="0033182C">
          <w:rPr>
            <w:rFonts w:cs="Times New Roman"/>
            <w:i/>
            <w:szCs w:val="24"/>
            <w:rPrChange w:id="1834" w:author="Windows User" w:date="2019-09-19T03:35:00Z">
              <w:rPr>
                <w:rFonts w:cs="Times New Roman"/>
                <w:szCs w:val="24"/>
              </w:rPr>
            </w:rPrChange>
          </w:rPr>
          <w:t>in</w:t>
        </w:r>
        <w:r w:rsidRPr="0033182C">
          <w:rPr>
            <w:rFonts w:cs="Times New Roman"/>
            <w:szCs w:val="24"/>
          </w:rPr>
          <w:t xml:space="preserve"> sistem dapat dilihat pada Gambar </w:t>
        </w:r>
      </w:ins>
      <w:r w:rsidR="002B0652" w:rsidRPr="0033182C">
        <w:rPr>
          <w:rFonts w:cs="Times New Roman"/>
          <w:szCs w:val="24"/>
        </w:rPr>
        <w:t>B</w:t>
      </w:r>
      <w:ins w:id="1835" w:author="Windows User" w:date="2019-09-19T03:30:00Z">
        <w:r w:rsidRPr="0033182C">
          <w:rPr>
            <w:rFonts w:cs="Times New Roman"/>
            <w:szCs w:val="24"/>
          </w:rPr>
          <w:t>.</w:t>
        </w:r>
      </w:ins>
      <w:r w:rsidR="002B0652" w:rsidRPr="0033182C">
        <w:rPr>
          <w:rFonts w:cs="Times New Roman"/>
          <w:szCs w:val="24"/>
        </w:rPr>
        <w:t>1.</w:t>
      </w:r>
      <w:ins w:id="1836" w:author="Windows User" w:date="2019-09-19T03:30:00Z">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ins>
    </w:p>
    <w:p w14:paraId="273A9A5E" w14:textId="77777777" w:rsidR="00872B65" w:rsidRPr="0033182C" w:rsidRDefault="00872B65">
      <w:pPr>
        <w:pStyle w:val="Heading3"/>
        <w:rPr>
          <w:ins w:id="1837" w:author="Windows User" w:date="2019-09-19T03:30:00Z"/>
          <w:rFonts w:cs="Times New Roman"/>
        </w:rPr>
        <w:pPrChange w:id="1838" w:author="Windows User" w:date="2019-09-19T03:35:00Z">
          <w:pPr>
            <w:pStyle w:val="Heading3"/>
            <w:numPr>
              <w:numId w:val="43"/>
            </w:numPr>
            <w:ind w:left="2160" w:hanging="180"/>
          </w:pPr>
        </w:pPrChange>
      </w:pPr>
      <w:bookmarkStart w:id="1839" w:name="_Toc23880375"/>
      <w:ins w:id="1840" w:author="Windows User" w:date="2019-09-19T03:30:00Z">
        <w:r w:rsidRPr="0033182C">
          <w:rPr>
            <w:rFonts w:cs="Times New Roman"/>
          </w:rPr>
          <w:t>Tambah user</w:t>
        </w:r>
        <w:bookmarkEnd w:id="1839"/>
      </w:ins>
    </w:p>
    <w:p w14:paraId="0E40E2D1" w14:textId="71A39FA8" w:rsidR="00872B65" w:rsidRPr="0033182C" w:rsidRDefault="00872B65">
      <w:pPr>
        <w:ind w:firstLine="426"/>
        <w:rPr>
          <w:ins w:id="1841" w:author="Windows User" w:date="2019-09-19T03:30:00Z"/>
          <w:rFonts w:cs="Times New Roman"/>
        </w:rPr>
        <w:pPrChange w:id="1842" w:author="Windows User" w:date="2019-09-19T03:35:00Z">
          <w:pPr>
            <w:ind w:firstLine="567"/>
          </w:pPr>
        </w:pPrChange>
      </w:pPr>
      <w:ins w:id="1843" w:author="Windows User" w:date="2019-09-19T03:30:00Z">
        <w:r w:rsidRPr="0033182C">
          <w:rPr>
            <w:rFonts w:cs="Times New Roman"/>
            <w:i/>
          </w:rPr>
          <w:t>Aktivity diagram</w:t>
        </w:r>
        <w:r w:rsidRPr="0033182C">
          <w:rPr>
            <w:rFonts w:cs="Times New Roman"/>
          </w:rPr>
          <w:t xml:space="preserve"> tambah user dapat dilihat pada </w:t>
        </w:r>
      </w:ins>
      <w:ins w:id="1844" w:author="Windows User" w:date="2019-09-19T03:37:00Z">
        <w:r w:rsidRPr="0033182C">
          <w:rPr>
            <w:rFonts w:cs="Times New Roman"/>
          </w:rPr>
          <w:t>G</w:t>
        </w:r>
      </w:ins>
      <w:ins w:id="1845" w:author="Windows User" w:date="2019-09-19T03:30:00Z">
        <w:r w:rsidRPr="0033182C">
          <w:rPr>
            <w:rFonts w:cs="Times New Roman"/>
          </w:rPr>
          <w:t xml:space="preserve">ambar </w:t>
        </w:r>
      </w:ins>
      <w:r w:rsidR="002B0652" w:rsidRPr="0033182C">
        <w:rPr>
          <w:rFonts w:cs="Times New Roman"/>
          <w:szCs w:val="24"/>
        </w:rPr>
        <w:t>B</w:t>
      </w:r>
      <w:ins w:id="1846" w:author="Windows User" w:date="2019-09-19T03:30:00Z">
        <w:r w:rsidR="002B0652" w:rsidRPr="0033182C">
          <w:rPr>
            <w:rFonts w:cs="Times New Roman"/>
            <w:szCs w:val="24"/>
          </w:rPr>
          <w:t>.</w:t>
        </w:r>
      </w:ins>
      <w:r w:rsidR="002B0652" w:rsidRPr="0033182C">
        <w:rPr>
          <w:rFonts w:cs="Times New Roman"/>
          <w:szCs w:val="24"/>
        </w:rPr>
        <w:t>2.</w:t>
      </w:r>
      <w:ins w:id="1847" w:author="Windows User" w:date="2019-09-19T03:30:00Z">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ins>
    </w:p>
    <w:p w14:paraId="11CDBFC6" w14:textId="77777777" w:rsidR="00872B65" w:rsidRPr="0033182C" w:rsidRDefault="00872B65">
      <w:pPr>
        <w:pStyle w:val="Heading3"/>
        <w:rPr>
          <w:ins w:id="1848" w:author="Windows User" w:date="2019-09-19T03:30:00Z"/>
          <w:rFonts w:cs="Times New Roman"/>
        </w:rPr>
        <w:pPrChange w:id="1849" w:author="Windows User" w:date="2019-09-19T03:37:00Z">
          <w:pPr>
            <w:pStyle w:val="Heading3"/>
            <w:numPr>
              <w:numId w:val="43"/>
            </w:numPr>
            <w:ind w:left="2160" w:hanging="180"/>
          </w:pPr>
        </w:pPrChange>
      </w:pPr>
      <w:bookmarkStart w:id="1850" w:name="_Toc23880376"/>
      <w:ins w:id="1851" w:author="Windows User" w:date="2019-09-19T03:30:00Z">
        <w:r w:rsidRPr="0033182C">
          <w:rPr>
            <w:rFonts w:cs="Times New Roman"/>
          </w:rPr>
          <w:t xml:space="preserve">Edit </w:t>
        </w:r>
        <w:r w:rsidRPr="0033182C">
          <w:rPr>
            <w:rFonts w:cs="Times New Roman"/>
            <w:i/>
            <w:rPrChange w:id="1852" w:author="Windows User" w:date="2019-09-19T03:39:00Z">
              <w:rPr/>
            </w:rPrChange>
          </w:rPr>
          <w:t>user</w:t>
        </w:r>
        <w:bookmarkEnd w:id="1850"/>
      </w:ins>
    </w:p>
    <w:p w14:paraId="1D42DA4F" w14:textId="4CFE2649" w:rsidR="00872B65" w:rsidRPr="0033182C" w:rsidRDefault="00872B65" w:rsidP="00872B65">
      <w:pPr>
        <w:ind w:firstLine="567"/>
        <w:rPr>
          <w:ins w:id="1853" w:author="Windows User" w:date="2019-09-19T03:30:00Z"/>
          <w:rFonts w:cs="Times New Roman"/>
          <w:szCs w:val="24"/>
        </w:rPr>
      </w:pPr>
      <w:ins w:id="1854" w:author="Windows User" w:date="2019-09-19T03:30:00Z">
        <w:r w:rsidRPr="0033182C">
          <w:rPr>
            <w:rFonts w:cs="Times New Roman"/>
            <w:i/>
            <w:szCs w:val="24"/>
          </w:rPr>
          <w:t>Aktivity diagram</w:t>
        </w:r>
        <w:r w:rsidRPr="0033182C">
          <w:rPr>
            <w:rFonts w:cs="Times New Roman"/>
            <w:szCs w:val="24"/>
          </w:rPr>
          <w:t xml:space="preserve"> edit </w:t>
        </w:r>
        <w:r w:rsidRPr="0033182C">
          <w:rPr>
            <w:rFonts w:cs="Times New Roman"/>
            <w:i/>
            <w:szCs w:val="24"/>
            <w:rPrChange w:id="1855" w:author="Windows User" w:date="2019-09-19T03:39:00Z">
              <w:rPr>
                <w:rFonts w:cs="Times New Roman"/>
                <w:szCs w:val="24"/>
              </w:rPr>
            </w:rPrChange>
          </w:rPr>
          <w:t>user</w:t>
        </w:r>
        <w:r w:rsidRPr="0033182C">
          <w:rPr>
            <w:rFonts w:cs="Times New Roman"/>
            <w:szCs w:val="24"/>
          </w:rPr>
          <w:t xml:space="preserve"> dapat dilihat pada </w:t>
        </w:r>
      </w:ins>
      <w:ins w:id="1856" w:author="Windows User" w:date="2019-09-19T03:37:00Z">
        <w:r w:rsidRPr="0033182C">
          <w:rPr>
            <w:rFonts w:cs="Times New Roman"/>
            <w:szCs w:val="24"/>
          </w:rPr>
          <w:t>G</w:t>
        </w:r>
      </w:ins>
      <w:ins w:id="1857" w:author="Windows User" w:date="2019-09-19T03:30:00Z">
        <w:r w:rsidRPr="0033182C">
          <w:rPr>
            <w:rFonts w:cs="Times New Roman"/>
            <w:szCs w:val="24"/>
          </w:rPr>
          <w:t xml:space="preserve">ambar </w:t>
        </w:r>
      </w:ins>
      <w:r w:rsidR="002B0652" w:rsidRPr="0033182C">
        <w:rPr>
          <w:rFonts w:cs="Times New Roman"/>
          <w:szCs w:val="24"/>
        </w:rPr>
        <w:t>B.</w:t>
      </w:r>
      <w:ins w:id="1858" w:author="Windows User" w:date="2019-09-19T03:30:00Z">
        <w:r w:rsidRPr="0033182C">
          <w:rPr>
            <w:rFonts w:cs="Times New Roman"/>
            <w:szCs w:val="24"/>
          </w:rPr>
          <w:t xml:space="preserve">3. Pengguna mengisi nama, username dan password pada form edit </w:t>
        </w:r>
        <w:r w:rsidRPr="0033182C">
          <w:rPr>
            <w:rFonts w:cs="Times New Roman"/>
            <w:i/>
            <w:szCs w:val="24"/>
            <w:rPrChange w:id="1859" w:author="Windows User" w:date="2019-09-19T03:39:00Z">
              <w:rPr>
                <w:rFonts w:cs="Times New Roman"/>
                <w:szCs w:val="24"/>
              </w:rPr>
            </w:rPrChange>
          </w:rPr>
          <w:t>user</w:t>
        </w:r>
        <w:r w:rsidRPr="0033182C">
          <w:rPr>
            <w:rFonts w:cs="Times New Roman"/>
            <w:szCs w:val="24"/>
          </w:rPr>
          <w:t>. Setelah itu sistem akan mengecek apakah data yang di</w:t>
        </w:r>
      </w:ins>
      <w:ins w:id="1860" w:author="Windows User" w:date="2019-09-19T03:41:00Z">
        <w:r w:rsidRPr="0033182C">
          <w:rPr>
            <w:rFonts w:cs="Times New Roman"/>
            <w:szCs w:val="24"/>
          </w:rPr>
          <w:t xml:space="preserve"> </w:t>
        </w:r>
      </w:ins>
      <w:ins w:id="1861" w:author="Windows User" w:date="2019-09-19T03:30:00Z">
        <w:r w:rsidRPr="0033182C">
          <w:rPr>
            <w:rFonts w:cs="Times New Roman"/>
            <w:szCs w:val="24"/>
          </w:rPr>
          <w:t>masukkan sudah lengkap. Ketika data yang di</w:t>
        </w:r>
      </w:ins>
      <w:ins w:id="1862" w:author="Windows User" w:date="2019-09-19T03:41:00Z">
        <w:r w:rsidRPr="0033182C">
          <w:rPr>
            <w:rFonts w:cs="Times New Roman"/>
            <w:szCs w:val="24"/>
          </w:rPr>
          <w:t xml:space="preserve"> </w:t>
        </w:r>
      </w:ins>
      <w:ins w:id="1863" w:author="Windows User" w:date="2019-09-19T03:30:00Z">
        <w:r w:rsidRPr="0033182C">
          <w:rPr>
            <w:rFonts w:cs="Times New Roman"/>
            <w:szCs w:val="24"/>
          </w:rPr>
          <w:t>masukkan benar, maka pengguna akan diarahkan pada tampilan data user. Tetapi ketika data salah maka akan muncul pop up</w:t>
        </w:r>
      </w:ins>
      <w:ins w:id="1864" w:author="Windows User" w:date="2019-09-19T03:41:00Z">
        <w:r w:rsidRPr="0033182C">
          <w:rPr>
            <w:rFonts w:cs="Times New Roman"/>
            <w:szCs w:val="24"/>
          </w:rPr>
          <w:t xml:space="preserve"> peringatan bahwa data yang dimasukkan tidak lengkap</w:t>
        </w:r>
      </w:ins>
      <w:ins w:id="1865" w:author="Windows User" w:date="2019-09-19T03:30:00Z">
        <w:r w:rsidRPr="0033182C">
          <w:rPr>
            <w:rFonts w:cs="Times New Roman"/>
            <w:szCs w:val="24"/>
          </w:rPr>
          <w:t xml:space="preserve">. </w:t>
        </w:r>
      </w:ins>
      <w:ins w:id="1866" w:author="Windows User" w:date="2019-09-19T03:39:00Z">
        <w:r w:rsidRPr="0033182C">
          <w:rPr>
            <w:rFonts w:cs="Times New Roman"/>
            <w:szCs w:val="24"/>
          </w:rPr>
          <w:t>Jika pada pop up</w:t>
        </w:r>
      </w:ins>
      <w:ins w:id="1867" w:author="Windows User" w:date="2019-09-19T03:30:00Z">
        <w:r w:rsidRPr="0033182C">
          <w:rPr>
            <w:rFonts w:cs="Times New Roman"/>
            <w:szCs w:val="24"/>
          </w:rPr>
          <w:t xml:space="preserve"> memilih klik ok, maka akan kembali ke form edit </w:t>
        </w:r>
        <w:r w:rsidRPr="0033182C">
          <w:rPr>
            <w:rFonts w:cs="Times New Roman"/>
            <w:i/>
            <w:szCs w:val="24"/>
            <w:rPrChange w:id="1868" w:author="Windows User" w:date="2019-09-19T03:39:00Z">
              <w:rPr>
                <w:rFonts w:cs="Times New Roman"/>
                <w:szCs w:val="24"/>
              </w:rPr>
            </w:rPrChange>
          </w:rPr>
          <w:t>user</w:t>
        </w:r>
        <w:r w:rsidRPr="0033182C">
          <w:rPr>
            <w:rFonts w:cs="Times New Roman"/>
            <w:szCs w:val="24"/>
          </w:rPr>
          <w:t>.</w:t>
        </w:r>
      </w:ins>
    </w:p>
    <w:p w14:paraId="482C3850" w14:textId="25563124" w:rsidR="00872B65" w:rsidRPr="0033182C" w:rsidRDefault="00862D1F">
      <w:pPr>
        <w:pStyle w:val="Heading3"/>
        <w:rPr>
          <w:ins w:id="1869" w:author="Windows User" w:date="2019-09-19T03:30:00Z"/>
          <w:rFonts w:cs="Times New Roman"/>
        </w:rPr>
        <w:pPrChange w:id="1870" w:author="Windows User" w:date="2019-09-19T03:43:00Z">
          <w:pPr>
            <w:pStyle w:val="Heading3"/>
            <w:numPr>
              <w:numId w:val="43"/>
            </w:numPr>
            <w:ind w:left="2160" w:hanging="180"/>
          </w:pPr>
        </w:pPrChange>
      </w:pPr>
      <w:r w:rsidRPr="0033182C">
        <w:rPr>
          <w:rFonts w:cs="Times New Roman"/>
        </w:rPr>
        <w:t xml:space="preserve"> </w:t>
      </w:r>
      <w:bookmarkStart w:id="1871" w:name="_Toc23880377"/>
      <w:ins w:id="1872" w:author="Windows User" w:date="2019-09-19T03:30:00Z">
        <w:r w:rsidR="00872B65" w:rsidRPr="0033182C">
          <w:rPr>
            <w:rFonts w:cs="Times New Roman"/>
          </w:rPr>
          <w:t>History login</w:t>
        </w:r>
        <w:bookmarkEnd w:id="1871"/>
      </w:ins>
    </w:p>
    <w:p w14:paraId="63793C50" w14:textId="605282F0" w:rsidR="00872B65" w:rsidRPr="0033182C" w:rsidRDefault="00872B65">
      <w:pPr>
        <w:ind w:firstLine="426"/>
        <w:rPr>
          <w:ins w:id="1873" w:author="Windows User" w:date="2019-09-19T03:30:00Z"/>
          <w:rFonts w:cs="Times New Roman"/>
        </w:rPr>
        <w:pPrChange w:id="1874" w:author="Windows User" w:date="2019-09-19T03:52:00Z">
          <w:pPr>
            <w:ind w:firstLine="567"/>
          </w:pPr>
        </w:pPrChange>
      </w:pPr>
      <w:ins w:id="1875" w:author="Windows User" w:date="2019-09-19T03:30:00Z">
        <w:r w:rsidRPr="0033182C">
          <w:rPr>
            <w:rFonts w:cs="Times New Roman"/>
            <w:i/>
          </w:rPr>
          <w:t>Aktivity diagram</w:t>
        </w:r>
        <w:r w:rsidRPr="0033182C">
          <w:rPr>
            <w:rFonts w:cs="Times New Roman"/>
          </w:rPr>
          <w:t xml:space="preserve"> history login dapat dilihat pada </w:t>
        </w:r>
      </w:ins>
      <w:ins w:id="1876" w:author="Windows User" w:date="2019-09-19T03:43:00Z">
        <w:r w:rsidRPr="0033182C">
          <w:rPr>
            <w:rFonts w:cs="Times New Roman"/>
          </w:rPr>
          <w:t>G</w:t>
        </w:r>
      </w:ins>
      <w:ins w:id="1877" w:author="Windows User" w:date="2019-09-19T03:30:00Z">
        <w:r w:rsidRPr="0033182C">
          <w:rPr>
            <w:rFonts w:cs="Times New Roman"/>
          </w:rPr>
          <w:t xml:space="preserve">ambar </w:t>
        </w:r>
      </w:ins>
      <w:r w:rsidR="002B0652" w:rsidRPr="0033182C">
        <w:rPr>
          <w:rFonts w:cs="Times New Roman"/>
        </w:rPr>
        <w:t>B</w:t>
      </w:r>
      <w:ins w:id="1878" w:author="Windows User" w:date="2019-09-19T03:30:00Z">
        <w:r w:rsidRPr="0033182C">
          <w:rPr>
            <w:rFonts w:cs="Times New Roman"/>
          </w:rPr>
          <w:t>.</w:t>
        </w:r>
      </w:ins>
      <w:r w:rsidR="002B0652" w:rsidRPr="0033182C">
        <w:rPr>
          <w:rFonts w:cs="Times New Roman"/>
        </w:rPr>
        <w:t>4</w:t>
      </w:r>
      <w:ins w:id="1879" w:author="Windows User" w:date="2019-09-19T03:30:00Z">
        <w:r w:rsidRPr="0033182C">
          <w:rPr>
            <w:rFonts w:cs="Times New Roman"/>
          </w:rPr>
          <w:t>. Pengguna dapat melihat data siapa saja yang memasuki sistem pada waktu tertentu</w:t>
        </w:r>
      </w:ins>
      <w:ins w:id="1880" w:author="Windows User" w:date="2019-09-19T03:41:00Z">
        <w:r w:rsidRPr="0033182C">
          <w:rPr>
            <w:rFonts w:cs="Times New Roman"/>
          </w:rPr>
          <w:t xml:space="preserve"> dengan memilih menu </w:t>
        </w:r>
        <w:r w:rsidRPr="0033182C">
          <w:rPr>
            <w:rFonts w:cs="Times New Roman"/>
            <w:i/>
            <w:rPrChange w:id="1881" w:author="Windows User" w:date="2019-09-19T03:42:00Z">
              <w:rPr>
                <w:rFonts w:cs="Times New Roman"/>
              </w:rPr>
            </w:rPrChange>
          </w:rPr>
          <w:t>history log in</w:t>
        </w:r>
      </w:ins>
      <w:ins w:id="1882" w:author="Windows User" w:date="2019-09-19T03:30:00Z">
        <w:r w:rsidRPr="0033182C">
          <w:rPr>
            <w:rFonts w:cs="Times New Roman"/>
          </w:rPr>
          <w:t>.</w:t>
        </w:r>
      </w:ins>
      <w:ins w:id="1883" w:author="Windows User" w:date="2019-09-19T03:42:00Z">
        <w:r w:rsidRPr="0033182C">
          <w:rPr>
            <w:rFonts w:cs="Times New Roman"/>
          </w:rPr>
          <w:t xml:space="preserve"> Maka, sistem akan menampilkan data siapa saja yang telah memasuki sistem pada waktu tertentu</w:t>
        </w:r>
      </w:ins>
    </w:p>
    <w:p w14:paraId="32F92157" w14:textId="6FA6618C" w:rsidR="00872B65" w:rsidRPr="0033182C" w:rsidRDefault="005C189E" w:rsidP="00D2086C">
      <w:pPr>
        <w:pStyle w:val="Heading3"/>
        <w:rPr>
          <w:ins w:id="1884" w:author="Windows User" w:date="2019-09-19T03:30:00Z"/>
          <w:rFonts w:cs="Times New Roman"/>
        </w:rPr>
      </w:pPr>
      <w:bookmarkStart w:id="1885" w:name="_Toc23880378"/>
      <w:ins w:id="1886" w:author="Windows User" w:date="2019-09-19T02:16:00Z">
        <w:r w:rsidRPr="0033182C">
          <w:rPr>
            <w:rFonts w:cs="Times New Roman"/>
          </w:rPr>
          <w:t xml:space="preserve">Lihat </w:t>
        </w:r>
      </w:ins>
      <w:r w:rsidRPr="0033182C">
        <w:rPr>
          <w:rFonts w:cs="Times New Roman"/>
        </w:rPr>
        <w:t xml:space="preserve">Data History </w:t>
      </w:r>
      <w:r w:rsidR="00D15C69" w:rsidRPr="0033182C">
        <w:rPr>
          <w:rFonts w:cs="Times New Roman"/>
        </w:rPr>
        <w:t>Aktuator</w:t>
      </w:r>
      <w:bookmarkEnd w:id="1885"/>
    </w:p>
    <w:p w14:paraId="1A80CD1E" w14:textId="122C0975" w:rsidR="00872B65" w:rsidRPr="0033182C" w:rsidRDefault="00872B65">
      <w:pPr>
        <w:ind w:firstLine="426"/>
        <w:rPr>
          <w:rFonts w:cs="Times New Roman"/>
        </w:rPr>
        <w:pPrChange w:id="1887" w:author="Windows User" w:date="2019-09-19T03:51:00Z">
          <w:pPr>
            <w:ind w:firstLine="567"/>
          </w:pPr>
        </w:pPrChange>
      </w:pPr>
      <w:ins w:id="1888" w:author="Windows User" w:date="2019-09-19T03:30:00Z">
        <w:r w:rsidRPr="0033182C">
          <w:rPr>
            <w:rFonts w:cs="Times New Roman"/>
            <w:i/>
          </w:rPr>
          <w:t>Aktivity diagram</w:t>
        </w:r>
        <w:r w:rsidRPr="0033182C">
          <w:rPr>
            <w:rFonts w:cs="Times New Roman"/>
          </w:rPr>
          <w:t xml:space="preserve"> lihat </w:t>
        </w:r>
      </w:ins>
      <w:r w:rsidR="00AA4E15" w:rsidRPr="0033182C">
        <w:rPr>
          <w:rFonts w:cs="Times New Roman"/>
        </w:rPr>
        <w:t xml:space="preserve">data </w:t>
      </w:r>
      <w:ins w:id="1889" w:author="Windows User" w:date="2019-09-19T03:30:00Z">
        <w:r w:rsidRPr="0033182C">
          <w:rPr>
            <w:rFonts w:cs="Times New Roman"/>
          </w:rPr>
          <w:t>sud</w:t>
        </w:r>
      </w:ins>
      <w:r w:rsidR="00AA4E15" w:rsidRPr="0033182C">
        <w:rPr>
          <w:rFonts w:cs="Times New Roman"/>
        </w:rPr>
        <w:t>u</w:t>
      </w:r>
      <w:ins w:id="1890" w:author="Windows User" w:date="2019-09-19T03:30:00Z">
        <w:r w:rsidRPr="0033182C">
          <w:rPr>
            <w:rFonts w:cs="Times New Roman"/>
          </w:rPr>
          <w:t xml:space="preserve">t aktuator dapat dilihat pada </w:t>
        </w:r>
      </w:ins>
      <w:ins w:id="1891" w:author="Windows User" w:date="2019-09-19T03:52:00Z">
        <w:r w:rsidRPr="0033182C">
          <w:rPr>
            <w:rFonts w:cs="Times New Roman"/>
          </w:rPr>
          <w:t>G</w:t>
        </w:r>
      </w:ins>
      <w:ins w:id="1892" w:author="Windows User" w:date="2019-09-19T03:30:00Z">
        <w:r w:rsidRPr="0033182C">
          <w:rPr>
            <w:rFonts w:cs="Times New Roman"/>
          </w:rPr>
          <w:t xml:space="preserve">ambar </w:t>
        </w:r>
      </w:ins>
      <w:r w:rsidR="002B0652" w:rsidRPr="0033182C">
        <w:rPr>
          <w:rFonts w:cs="Times New Roman"/>
        </w:rPr>
        <w:t>B</w:t>
      </w:r>
      <w:ins w:id="1893" w:author="Windows User" w:date="2019-09-19T03:30:00Z">
        <w:r w:rsidRPr="0033182C">
          <w:rPr>
            <w:rFonts w:cs="Times New Roman"/>
          </w:rPr>
          <w:t>.</w:t>
        </w:r>
      </w:ins>
      <w:r w:rsidR="002B0652" w:rsidRPr="0033182C">
        <w:rPr>
          <w:rFonts w:cs="Times New Roman"/>
        </w:rPr>
        <w:t>5</w:t>
      </w:r>
      <w:ins w:id="1894" w:author="Windows User" w:date="2019-09-19T03:30:00Z">
        <w:r w:rsidRPr="0033182C">
          <w:rPr>
            <w:rFonts w:cs="Times New Roman"/>
          </w:rPr>
          <w:t>. Pengguna dapat melihat sudut posisi aktuator pada waktu tertentu</w:t>
        </w:r>
      </w:ins>
      <w:ins w:id="1895" w:author="Windows User" w:date="2019-09-19T03:45:00Z">
        <w:r w:rsidRPr="0033182C">
          <w:rPr>
            <w:rFonts w:cs="Times New Roman"/>
          </w:rPr>
          <w:t xml:space="preserve"> dengan memilih menu </w:t>
        </w:r>
      </w:ins>
      <w:ins w:id="1896" w:author="Windows User" w:date="2019-09-19T03:46:00Z">
        <w:r w:rsidRPr="0033182C">
          <w:rPr>
            <w:rFonts w:cs="Times New Roman"/>
          </w:rPr>
          <w:t>l</w:t>
        </w:r>
      </w:ins>
      <w:ins w:id="1897" w:author="Windows User" w:date="2019-09-19T03:45:00Z">
        <w:r w:rsidRPr="0033182C">
          <w:rPr>
            <w:rFonts w:cs="Times New Roman"/>
            <w:rPrChange w:id="1898" w:author="Windows User" w:date="2019-09-19T03:45:00Z">
              <w:rPr>
                <w:rFonts w:cs="Times New Roman"/>
                <w:i/>
              </w:rPr>
            </w:rPrChange>
          </w:rPr>
          <w:t>ihat sudut aktuator</w:t>
        </w:r>
        <w:r w:rsidRPr="0033182C">
          <w:rPr>
            <w:rFonts w:cs="Times New Roman"/>
          </w:rPr>
          <w:t xml:space="preserve">. Maka, sistem akan menampilkan data </w:t>
        </w:r>
      </w:ins>
      <w:ins w:id="1899" w:author="Windows User" w:date="2019-09-19T03:46:00Z">
        <w:r w:rsidRPr="0033182C">
          <w:rPr>
            <w:rFonts w:cs="Times New Roman"/>
          </w:rPr>
          <w:t>sudut aktuator.</w:t>
        </w:r>
      </w:ins>
    </w:p>
    <w:p w14:paraId="0D17D984" w14:textId="527EE03C" w:rsidR="00872B65" w:rsidRPr="0033182C" w:rsidRDefault="00872B65">
      <w:pPr>
        <w:pStyle w:val="Heading3"/>
        <w:rPr>
          <w:ins w:id="1900" w:author="Windows User" w:date="2019-09-19T03:30:00Z"/>
          <w:rFonts w:cs="Times New Roman"/>
        </w:rPr>
        <w:pPrChange w:id="1901" w:author="Windows User" w:date="2019-09-19T03:51:00Z">
          <w:pPr>
            <w:pStyle w:val="Heading3"/>
            <w:numPr>
              <w:numId w:val="43"/>
            </w:numPr>
            <w:ind w:left="2160" w:hanging="180"/>
          </w:pPr>
        </w:pPrChange>
      </w:pPr>
      <w:bookmarkStart w:id="1902" w:name="_Toc23880379"/>
      <w:ins w:id="1903" w:author="Windows User" w:date="2019-09-19T03:30:00Z">
        <w:r w:rsidRPr="0033182C">
          <w:rPr>
            <w:rFonts w:cs="Times New Roman"/>
          </w:rPr>
          <w:t xml:space="preserve">Lihat </w:t>
        </w:r>
      </w:ins>
      <w:r w:rsidR="001902C6" w:rsidRPr="0033182C">
        <w:rPr>
          <w:rFonts w:cs="Times New Roman"/>
        </w:rPr>
        <w:t>Data</w:t>
      </w:r>
      <w:r w:rsidR="001902C6" w:rsidRPr="0033182C">
        <w:rPr>
          <w:rFonts w:cs="Times New Roman"/>
          <w:i/>
        </w:rPr>
        <w:t xml:space="preserve"> History Tracker</w:t>
      </w:r>
      <w:bookmarkEnd w:id="1902"/>
    </w:p>
    <w:p w14:paraId="67005C91" w14:textId="26A35ACE" w:rsidR="00872B65" w:rsidRPr="0033182C" w:rsidRDefault="00872B65">
      <w:pPr>
        <w:ind w:firstLine="426"/>
        <w:rPr>
          <w:ins w:id="1904" w:author="Windows User" w:date="2019-09-19T03:47:00Z"/>
          <w:rFonts w:cs="Times New Roman"/>
        </w:rPr>
        <w:pPrChange w:id="1905" w:author="Windows User" w:date="2019-09-19T03:51:00Z">
          <w:pPr>
            <w:ind w:firstLine="567"/>
          </w:pPr>
        </w:pPrChange>
      </w:pPr>
      <w:ins w:id="1906" w:author="Windows User" w:date="2019-09-19T03:30:00Z">
        <w:r w:rsidRPr="0033182C">
          <w:rPr>
            <w:rFonts w:cs="Times New Roman"/>
            <w:i/>
          </w:rPr>
          <w:t>Aktivity diagram</w:t>
        </w:r>
        <w:r w:rsidRPr="0033182C">
          <w:rPr>
            <w:rFonts w:cs="Times New Roman"/>
          </w:rPr>
          <w:t xml:space="preserve"> lihat sudut </w:t>
        </w:r>
      </w:ins>
      <w:r w:rsidRPr="0033182C">
        <w:rPr>
          <w:rFonts w:cs="Times New Roman"/>
          <w:i/>
        </w:rPr>
        <w:t>tracker</w:t>
      </w:r>
      <w:ins w:id="1907" w:author="Windows User" w:date="2019-09-19T03:30:00Z">
        <w:r w:rsidRPr="0033182C">
          <w:rPr>
            <w:rFonts w:cs="Times New Roman"/>
          </w:rPr>
          <w:t xml:space="preserve"> dapat dilihat pada </w:t>
        </w:r>
      </w:ins>
      <w:ins w:id="1908" w:author="Windows User" w:date="2019-09-19T03:52:00Z">
        <w:r w:rsidRPr="0033182C">
          <w:rPr>
            <w:rFonts w:cs="Times New Roman"/>
          </w:rPr>
          <w:t>G</w:t>
        </w:r>
      </w:ins>
      <w:ins w:id="1909" w:author="Windows User" w:date="2019-09-19T03:30:00Z">
        <w:r w:rsidRPr="0033182C">
          <w:rPr>
            <w:rFonts w:cs="Times New Roman"/>
          </w:rPr>
          <w:t xml:space="preserve">ambar </w:t>
        </w:r>
      </w:ins>
      <w:r w:rsidR="002B0652" w:rsidRPr="0033182C">
        <w:rPr>
          <w:rFonts w:cs="Times New Roman"/>
        </w:rPr>
        <w:t>B</w:t>
      </w:r>
      <w:ins w:id="1910" w:author="Windows User" w:date="2019-09-19T03:30:00Z">
        <w:r w:rsidRPr="0033182C">
          <w:rPr>
            <w:rFonts w:cs="Times New Roman"/>
          </w:rPr>
          <w:t>.</w:t>
        </w:r>
      </w:ins>
      <w:r w:rsidR="002B0652" w:rsidRPr="0033182C">
        <w:rPr>
          <w:rFonts w:cs="Times New Roman"/>
        </w:rPr>
        <w:t>6</w:t>
      </w:r>
      <w:ins w:id="1911" w:author="Windows User" w:date="2019-09-19T03:30:00Z">
        <w:r w:rsidRPr="0033182C">
          <w:rPr>
            <w:rFonts w:cs="Times New Roman"/>
          </w:rPr>
          <w:t>.</w:t>
        </w:r>
      </w:ins>
      <w:ins w:id="1912" w:author="Windows User" w:date="2019-09-19T03:47:00Z">
        <w:r w:rsidRPr="0033182C">
          <w:rPr>
            <w:rFonts w:cs="Times New Roman"/>
          </w:rPr>
          <w:t xml:space="preserve"> Pengguna dapat melihat sudut posisi </w:t>
        </w:r>
      </w:ins>
      <w:r w:rsidRPr="0033182C">
        <w:rPr>
          <w:rFonts w:cs="Times New Roman"/>
          <w:i/>
        </w:rPr>
        <w:t>tracker</w:t>
      </w:r>
      <w:ins w:id="1913" w:author="Windows User" w:date="2019-09-19T03:47:00Z">
        <w:r w:rsidRPr="0033182C">
          <w:rPr>
            <w:rFonts w:cs="Times New Roman"/>
          </w:rPr>
          <w:t xml:space="preserve"> pada waktu tertentu dengan memilih menu lihat sudut </w:t>
        </w:r>
      </w:ins>
      <w:r w:rsidRPr="0033182C">
        <w:rPr>
          <w:rFonts w:cs="Times New Roman"/>
          <w:i/>
        </w:rPr>
        <w:t>tracker</w:t>
      </w:r>
      <w:ins w:id="1914" w:author="Windows User" w:date="2019-09-19T03:47:00Z">
        <w:r w:rsidRPr="0033182C">
          <w:rPr>
            <w:rFonts w:cs="Times New Roman"/>
          </w:rPr>
          <w:t xml:space="preserve">. Maka, sistem akan menampilkan data sudut </w:t>
        </w:r>
      </w:ins>
      <w:r w:rsidRPr="0033182C">
        <w:rPr>
          <w:rFonts w:cs="Times New Roman"/>
          <w:i/>
        </w:rPr>
        <w:t>tracker</w:t>
      </w:r>
      <w:ins w:id="1915" w:author="Windows User" w:date="2019-09-19T03:47:00Z">
        <w:r w:rsidRPr="0033182C">
          <w:rPr>
            <w:rFonts w:cs="Times New Roman"/>
          </w:rPr>
          <w:t>.</w:t>
        </w:r>
      </w:ins>
    </w:p>
    <w:p w14:paraId="1E7A8448" w14:textId="3C3E02E9" w:rsidR="00872B65" w:rsidRPr="0033182C" w:rsidRDefault="00872B65">
      <w:pPr>
        <w:pStyle w:val="Heading3"/>
        <w:rPr>
          <w:ins w:id="1916" w:author="Windows User" w:date="2019-09-19T03:30:00Z"/>
          <w:rFonts w:cs="Times New Roman"/>
        </w:rPr>
        <w:pPrChange w:id="1917" w:author="Windows User" w:date="2019-09-19T03:59:00Z">
          <w:pPr>
            <w:pStyle w:val="Heading3"/>
            <w:numPr>
              <w:numId w:val="43"/>
            </w:numPr>
            <w:ind w:left="2160" w:hanging="180"/>
          </w:pPr>
        </w:pPrChange>
      </w:pPr>
      <w:bookmarkStart w:id="1918" w:name="_Toc23880380"/>
      <w:ins w:id="1919" w:author="Windows User" w:date="2019-09-19T03:30:00Z">
        <w:r w:rsidRPr="0033182C">
          <w:rPr>
            <w:rFonts w:cs="Times New Roman"/>
          </w:rPr>
          <w:t xml:space="preserve">Lihat </w:t>
        </w:r>
      </w:ins>
      <w:r w:rsidR="009935E8" w:rsidRPr="0033182C">
        <w:rPr>
          <w:rFonts w:cs="Times New Roman"/>
        </w:rPr>
        <w:t>Grafik Sensor</w:t>
      </w:r>
      <w:bookmarkEnd w:id="1918"/>
    </w:p>
    <w:p w14:paraId="5D3189AF" w14:textId="5DFE5FCF" w:rsidR="00872B65" w:rsidRPr="0033182C" w:rsidRDefault="00872B65" w:rsidP="00872B65">
      <w:pPr>
        <w:ind w:firstLine="567"/>
        <w:rPr>
          <w:ins w:id="1920" w:author="Windows User" w:date="2019-09-19T03:30:00Z"/>
          <w:rFonts w:cs="Times New Roman"/>
        </w:rPr>
      </w:pPr>
      <w:ins w:id="1921" w:author="Windows User" w:date="2019-09-19T03:30:00Z">
        <w:r w:rsidRPr="0033182C">
          <w:rPr>
            <w:rFonts w:cs="Times New Roman"/>
            <w:i/>
          </w:rPr>
          <w:t>Aktivity diagram</w:t>
        </w:r>
        <w:r w:rsidRPr="0033182C">
          <w:rPr>
            <w:rFonts w:cs="Times New Roman"/>
          </w:rPr>
          <w:t xml:space="preserve"> lihat </w:t>
        </w:r>
      </w:ins>
      <w:r w:rsidR="009935E8" w:rsidRPr="0033182C">
        <w:rPr>
          <w:rFonts w:cs="Times New Roman"/>
        </w:rPr>
        <w:t>Lihat Grafik Sensor</w:t>
      </w:r>
      <w:ins w:id="1922" w:author="Windows User" w:date="2019-09-19T03:30:00Z">
        <w:r w:rsidRPr="0033182C">
          <w:rPr>
            <w:rFonts w:cs="Times New Roman"/>
          </w:rPr>
          <w:t xml:space="preserve"> dapat dilihat pada </w:t>
        </w:r>
      </w:ins>
      <w:ins w:id="1923" w:author="Windows User" w:date="2019-09-19T04:02:00Z">
        <w:r w:rsidRPr="0033182C">
          <w:rPr>
            <w:rFonts w:cs="Times New Roman"/>
          </w:rPr>
          <w:t>G</w:t>
        </w:r>
      </w:ins>
      <w:ins w:id="1924" w:author="Windows User" w:date="2019-09-19T03:30:00Z">
        <w:r w:rsidRPr="0033182C">
          <w:rPr>
            <w:rFonts w:cs="Times New Roman"/>
          </w:rPr>
          <w:t xml:space="preserve">ambar </w:t>
        </w:r>
      </w:ins>
      <w:r w:rsidR="002B0652" w:rsidRPr="0033182C">
        <w:rPr>
          <w:rFonts w:cs="Times New Roman"/>
        </w:rPr>
        <w:t>B</w:t>
      </w:r>
      <w:ins w:id="1925" w:author="Windows User" w:date="2019-09-19T03:30:00Z">
        <w:r w:rsidRPr="0033182C">
          <w:rPr>
            <w:rFonts w:cs="Times New Roman"/>
          </w:rPr>
          <w:t>.</w:t>
        </w:r>
      </w:ins>
      <w:r w:rsidR="002B0652" w:rsidRPr="0033182C">
        <w:rPr>
          <w:rFonts w:cs="Times New Roman"/>
        </w:rPr>
        <w:t>7</w:t>
      </w:r>
      <w:ins w:id="1926" w:author="Windows User" w:date="2019-09-19T03:30:00Z">
        <w:r w:rsidRPr="0033182C">
          <w:rPr>
            <w:rFonts w:cs="Times New Roman"/>
          </w:rPr>
          <w:t xml:space="preserve">. Pengguna dapat melihat </w:t>
        </w:r>
      </w:ins>
      <w:r w:rsidR="009935E8" w:rsidRPr="0033182C">
        <w:rPr>
          <w:rFonts w:cs="Times New Roman"/>
        </w:rPr>
        <w:t>Lihat Grafik Sensor</w:t>
      </w:r>
      <w:ins w:id="1927" w:author="Windows User" w:date="2019-09-19T03:30:00Z">
        <w:r w:rsidRPr="0033182C">
          <w:rPr>
            <w:rFonts w:cs="Times New Roman"/>
          </w:rPr>
          <w:t xml:space="preserve"> sesuai perubahan yang terjadi setiap periode waktu </w:t>
        </w:r>
      </w:ins>
      <w:ins w:id="1928" w:author="Windows User" w:date="2019-09-19T04:00:00Z">
        <w:r w:rsidRPr="0033182C">
          <w:rPr>
            <w:rFonts w:cs="Times New Roman"/>
          </w:rPr>
          <w:t xml:space="preserve">dengan memilih menu lihat </w:t>
        </w:r>
      </w:ins>
      <w:r w:rsidR="009935E8" w:rsidRPr="0033182C">
        <w:rPr>
          <w:rFonts w:cs="Times New Roman"/>
          <w:i/>
        </w:rPr>
        <w:t>Lihat Grafik Sensor</w:t>
      </w:r>
      <w:ins w:id="1929" w:author="Windows User" w:date="2019-09-19T04:00:00Z">
        <w:r w:rsidRPr="0033182C">
          <w:rPr>
            <w:rFonts w:cs="Times New Roman"/>
          </w:rPr>
          <w:t xml:space="preserve">. Maka, sistem akan menampilkan data </w:t>
        </w:r>
      </w:ins>
      <w:r w:rsidR="009935E8" w:rsidRPr="0033182C">
        <w:rPr>
          <w:rFonts w:cs="Times New Roman"/>
          <w:i/>
        </w:rPr>
        <w:t>Lihat Grafik Sensor</w:t>
      </w:r>
      <w:ins w:id="1930" w:author="Windows User" w:date="2019-09-19T04:00:00Z">
        <w:r w:rsidRPr="0033182C">
          <w:rPr>
            <w:rFonts w:cs="Times New Roman"/>
          </w:rPr>
          <w:t xml:space="preserve"> .</w:t>
        </w:r>
      </w:ins>
    </w:p>
    <w:p w14:paraId="2961FED2" w14:textId="31928D01" w:rsidR="00F63116" w:rsidRPr="0033182C" w:rsidRDefault="00F63116" w:rsidP="00F63116">
      <w:pPr>
        <w:keepNext/>
        <w:rPr>
          <w:rFonts w:cs="Times New Roman"/>
        </w:rPr>
      </w:pPr>
    </w:p>
    <w:p w14:paraId="2C2194DB" w14:textId="2CB232DD" w:rsidR="00872B65" w:rsidRPr="0033182C" w:rsidRDefault="00872B65">
      <w:pPr>
        <w:pStyle w:val="Heading3"/>
        <w:rPr>
          <w:ins w:id="1931" w:author="Windows User" w:date="2019-09-19T03:30:00Z"/>
          <w:rFonts w:cs="Times New Roman"/>
        </w:rPr>
        <w:pPrChange w:id="1932" w:author="Windows User" w:date="2019-09-19T03:59:00Z">
          <w:pPr>
            <w:pStyle w:val="Heading3"/>
            <w:numPr>
              <w:numId w:val="43"/>
            </w:numPr>
            <w:ind w:left="2160" w:hanging="180"/>
          </w:pPr>
        </w:pPrChange>
      </w:pPr>
      <w:bookmarkStart w:id="1933" w:name="_Toc23880381"/>
      <w:ins w:id="1934" w:author="Windows User" w:date="2019-09-19T03:30:00Z">
        <w:r w:rsidRPr="0033182C">
          <w:rPr>
            <w:rFonts w:cs="Times New Roman"/>
          </w:rPr>
          <w:t xml:space="preserve">Lihat </w:t>
        </w:r>
      </w:ins>
      <w:r w:rsidR="001902C6" w:rsidRPr="0033182C">
        <w:rPr>
          <w:rFonts w:cs="Times New Roman"/>
        </w:rPr>
        <w:t>Nilai Setpoint</w:t>
      </w:r>
      <w:bookmarkEnd w:id="1933"/>
    </w:p>
    <w:p w14:paraId="1F584F68" w14:textId="437BB660" w:rsidR="00872B65" w:rsidRPr="0033182C" w:rsidRDefault="00872B65" w:rsidP="00872B65">
      <w:pPr>
        <w:ind w:firstLine="567"/>
        <w:rPr>
          <w:ins w:id="1935" w:author="Windows User" w:date="2019-09-19T03:30:00Z"/>
          <w:rFonts w:cs="Times New Roman"/>
        </w:rPr>
      </w:pPr>
      <w:ins w:id="1936" w:author="Windows User" w:date="2019-09-19T03:30:00Z">
        <w:r w:rsidRPr="0033182C">
          <w:rPr>
            <w:rFonts w:cs="Times New Roman"/>
            <w:i/>
          </w:rPr>
          <w:t>Aktivity diagram</w:t>
        </w:r>
        <w:r w:rsidRPr="0033182C">
          <w:rPr>
            <w:rFonts w:cs="Times New Roman"/>
          </w:rPr>
          <w:t xml:space="preserve"> lihat </w:t>
        </w:r>
      </w:ins>
      <w:r w:rsidR="00AA4E15" w:rsidRPr="0033182C">
        <w:rPr>
          <w:rFonts w:cs="Times New Roman"/>
        </w:rPr>
        <w:t xml:space="preserve">nilai </w:t>
      </w:r>
      <w:r w:rsidR="00AA4E15" w:rsidRPr="0033182C">
        <w:rPr>
          <w:rFonts w:cs="Times New Roman"/>
          <w:i/>
        </w:rPr>
        <w:t xml:space="preserve">setpoint </w:t>
      </w:r>
      <w:ins w:id="1937" w:author="Windows User" w:date="2019-09-19T03:30:00Z">
        <w:r w:rsidRPr="0033182C">
          <w:rPr>
            <w:rFonts w:cs="Times New Roman"/>
          </w:rPr>
          <w:t xml:space="preserve">dapat dilihat pada </w:t>
        </w:r>
      </w:ins>
      <w:ins w:id="1938" w:author="Windows User" w:date="2019-09-19T04:06:00Z">
        <w:r w:rsidRPr="0033182C">
          <w:rPr>
            <w:rFonts w:cs="Times New Roman"/>
          </w:rPr>
          <w:t>G</w:t>
        </w:r>
      </w:ins>
      <w:ins w:id="1939" w:author="Windows User" w:date="2019-09-19T03:30:00Z">
        <w:r w:rsidRPr="0033182C">
          <w:rPr>
            <w:rFonts w:cs="Times New Roman"/>
          </w:rPr>
          <w:t xml:space="preserve">ambar </w:t>
        </w:r>
      </w:ins>
      <w:r w:rsidR="002B0652" w:rsidRPr="0033182C">
        <w:rPr>
          <w:rFonts w:cs="Times New Roman"/>
        </w:rPr>
        <w:t>B</w:t>
      </w:r>
      <w:ins w:id="1940" w:author="Windows User" w:date="2019-09-19T03:30:00Z">
        <w:r w:rsidRPr="0033182C">
          <w:rPr>
            <w:rFonts w:cs="Times New Roman"/>
          </w:rPr>
          <w:t>.</w:t>
        </w:r>
      </w:ins>
      <w:r w:rsidR="002B0652" w:rsidRPr="0033182C">
        <w:rPr>
          <w:rFonts w:cs="Times New Roman"/>
        </w:rPr>
        <w:t>8</w:t>
      </w:r>
      <w:ins w:id="1941" w:author="Windows User" w:date="2019-09-19T03:30:00Z">
        <w:r w:rsidRPr="0033182C">
          <w:rPr>
            <w:rFonts w:cs="Times New Roman"/>
          </w:rPr>
          <w:t xml:space="preserve">. Pengguna dapat melihat </w:t>
        </w:r>
      </w:ins>
      <w:r w:rsidR="00AA4E15" w:rsidRPr="0033182C">
        <w:rPr>
          <w:rFonts w:cs="Times New Roman"/>
        </w:rPr>
        <w:t xml:space="preserve">nilai </w:t>
      </w:r>
      <w:r w:rsidR="00AA4E15" w:rsidRPr="0033182C">
        <w:rPr>
          <w:rFonts w:cs="Times New Roman"/>
          <w:i/>
        </w:rPr>
        <w:t>setpoint</w:t>
      </w:r>
      <w:ins w:id="1942" w:author="Windows User" w:date="2019-09-19T03:30:00Z">
        <w:r w:rsidRPr="0033182C">
          <w:rPr>
            <w:rFonts w:cs="Times New Roman"/>
          </w:rPr>
          <w:t xml:space="preserve"> yang terjadi setiap periode waktu </w:t>
        </w:r>
      </w:ins>
      <w:ins w:id="1943" w:author="Windows User" w:date="2019-09-19T04:02:00Z">
        <w:r w:rsidRPr="0033182C">
          <w:rPr>
            <w:rFonts w:cs="Times New Roman"/>
          </w:rPr>
          <w:t xml:space="preserve">dengan memilih menu lihat </w:t>
        </w:r>
      </w:ins>
      <w:r w:rsidR="00AA4E15" w:rsidRPr="0033182C">
        <w:rPr>
          <w:rFonts w:cs="Times New Roman"/>
        </w:rPr>
        <w:t xml:space="preserve">nilai </w:t>
      </w:r>
      <w:r w:rsidR="00AA4E15" w:rsidRPr="0033182C">
        <w:rPr>
          <w:rFonts w:cs="Times New Roman"/>
          <w:i/>
        </w:rPr>
        <w:t>setpoint</w:t>
      </w:r>
      <w:ins w:id="1944" w:author="Windows User" w:date="2019-09-19T04:02:00Z">
        <w:r w:rsidRPr="0033182C">
          <w:rPr>
            <w:rFonts w:cs="Times New Roman"/>
          </w:rPr>
          <w:t xml:space="preserve">. Maka, sistem akan menampilkan </w:t>
        </w:r>
      </w:ins>
      <w:r w:rsidR="00AA4E15" w:rsidRPr="0033182C">
        <w:rPr>
          <w:rFonts w:cs="Times New Roman"/>
        </w:rPr>
        <w:t xml:space="preserve">nilai </w:t>
      </w:r>
      <w:r w:rsidR="00AA4E15" w:rsidRPr="0033182C">
        <w:rPr>
          <w:rFonts w:cs="Times New Roman"/>
          <w:i/>
        </w:rPr>
        <w:t>setpoint</w:t>
      </w:r>
      <w:ins w:id="1945" w:author="Windows User" w:date="2019-09-19T04:03:00Z">
        <w:r w:rsidRPr="0033182C">
          <w:rPr>
            <w:rFonts w:cs="Times New Roman"/>
          </w:rPr>
          <w:t xml:space="preserve">. </w:t>
        </w:r>
      </w:ins>
    </w:p>
    <w:p w14:paraId="70509166" w14:textId="77777777" w:rsidR="00AA4E15" w:rsidRPr="0033182C" w:rsidRDefault="00AA4E15">
      <w:pPr>
        <w:pStyle w:val="Heading3"/>
        <w:rPr>
          <w:ins w:id="1946" w:author="Windows User" w:date="2019-09-19T03:30:00Z"/>
          <w:rFonts w:cs="Times New Roman"/>
        </w:rPr>
        <w:pPrChange w:id="1947" w:author="Windows User" w:date="2019-09-19T04:00:00Z">
          <w:pPr>
            <w:pStyle w:val="Heading3"/>
            <w:numPr>
              <w:numId w:val="43"/>
            </w:numPr>
            <w:ind w:left="2160" w:hanging="180"/>
          </w:pPr>
        </w:pPrChange>
      </w:pPr>
      <w:bookmarkStart w:id="1948" w:name="_Toc23880382"/>
      <w:ins w:id="1949" w:author="Windows User" w:date="2019-09-19T03:30:00Z">
        <w:r w:rsidRPr="0033182C">
          <w:rPr>
            <w:rFonts w:cs="Times New Roman"/>
          </w:rPr>
          <w:t xml:space="preserve">Lihat </w:t>
        </w:r>
      </w:ins>
      <w:r w:rsidRPr="0033182C">
        <w:rPr>
          <w:rFonts w:cs="Times New Roman"/>
        </w:rPr>
        <w:t xml:space="preserve">Grafik </w:t>
      </w:r>
      <w:r w:rsidRPr="0033182C">
        <w:rPr>
          <w:rFonts w:cs="Times New Roman"/>
          <w:i/>
        </w:rPr>
        <w:t>Tracker</w:t>
      </w:r>
      <w:bookmarkEnd w:id="1948"/>
    </w:p>
    <w:p w14:paraId="5DE6EEEA" w14:textId="795A56B0" w:rsidR="00AA4E15" w:rsidRPr="0033182C" w:rsidRDefault="00AA4E15">
      <w:pPr>
        <w:ind w:firstLine="567"/>
        <w:rPr>
          <w:ins w:id="1950" w:author="Windows User" w:date="2019-09-19T03:30:00Z"/>
          <w:rFonts w:cs="Times New Roman"/>
          <w:rPrChange w:id="1951" w:author="Windows User" w:date="2019-09-19T04:07:00Z">
            <w:rPr>
              <w:ins w:id="1952" w:author="Windows User" w:date="2019-09-19T03:30:00Z"/>
              <w:b/>
            </w:rPr>
          </w:rPrChange>
        </w:rPr>
        <w:pPrChange w:id="1953" w:author="Windows User" w:date="2019-09-19T04:07:00Z">
          <w:pPr/>
        </w:pPrChange>
      </w:pPr>
      <w:ins w:id="1954" w:author="Windows User" w:date="2019-09-19T03:30:00Z">
        <w:r w:rsidRPr="0033182C">
          <w:rPr>
            <w:rFonts w:cs="Times New Roman"/>
            <w:i/>
          </w:rPr>
          <w:t>Aktivity diagram</w:t>
        </w:r>
        <w:r w:rsidRPr="0033182C">
          <w:rPr>
            <w:rFonts w:cs="Times New Roman"/>
          </w:rPr>
          <w:t xml:space="preserve"> lihat grafik </w:t>
        </w:r>
      </w:ins>
      <w:r w:rsidRPr="0033182C">
        <w:rPr>
          <w:rFonts w:cs="Times New Roman"/>
          <w:i/>
        </w:rPr>
        <w:t>tracker</w:t>
      </w:r>
      <w:ins w:id="1955" w:author="Windows User" w:date="2019-09-19T03:30:00Z">
        <w:r w:rsidRPr="0033182C">
          <w:rPr>
            <w:rFonts w:cs="Times New Roman"/>
          </w:rPr>
          <w:t xml:space="preserve"> dapat dilihat pada </w:t>
        </w:r>
      </w:ins>
      <w:ins w:id="1956" w:author="Windows User" w:date="2019-09-19T04:06:00Z">
        <w:r w:rsidRPr="0033182C">
          <w:rPr>
            <w:rFonts w:cs="Times New Roman"/>
          </w:rPr>
          <w:t>G</w:t>
        </w:r>
      </w:ins>
      <w:ins w:id="1957" w:author="Windows User" w:date="2019-09-19T03:30:00Z">
        <w:r w:rsidRPr="0033182C">
          <w:rPr>
            <w:rFonts w:cs="Times New Roman"/>
          </w:rPr>
          <w:t xml:space="preserve">ambar </w:t>
        </w:r>
      </w:ins>
      <w:r w:rsidR="002B0652" w:rsidRPr="0033182C">
        <w:rPr>
          <w:rFonts w:cs="Times New Roman"/>
        </w:rPr>
        <w:t>B</w:t>
      </w:r>
      <w:ins w:id="1958" w:author="Windows User" w:date="2019-09-19T03:30:00Z">
        <w:r w:rsidRPr="0033182C">
          <w:rPr>
            <w:rFonts w:cs="Times New Roman"/>
          </w:rPr>
          <w:t>.</w:t>
        </w:r>
      </w:ins>
      <w:r w:rsidR="002B0652" w:rsidRPr="0033182C">
        <w:rPr>
          <w:rFonts w:cs="Times New Roman"/>
        </w:rPr>
        <w:t>9</w:t>
      </w:r>
      <w:ins w:id="1959" w:author="Windows User" w:date="2019-09-19T03:30:00Z">
        <w:r w:rsidRPr="0033182C">
          <w:rPr>
            <w:rFonts w:cs="Times New Roman"/>
          </w:rPr>
          <w:t xml:space="preserve">. Pengguna dapat melihat grafik </w:t>
        </w:r>
      </w:ins>
      <w:r w:rsidRPr="0033182C">
        <w:rPr>
          <w:rFonts w:cs="Times New Roman"/>
          <w:i/>
        </w:rPr>
        <w:t>tracker</w:t>
      </w:r>
      <w:r w:rsidRPr="0033182C">
        <w:rPr>
          <w:rFonts w:cs="Times New Roman"/>
        </w:rPr>
        <w:t xml:space="preserve"> </w:t>
      </w:r>
      <w:ins w:id="1960" w:author="Windows User" w:date="2019-09-19T03:30:00Z">
        <w:r w:rsidRPr="0033182C">
          <w:rPr>
            <w:rFonts w:cs="Times New Roman"/>
          </w:rPr>
          <w:t>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w:t>
        </w:r>
      </w:ins>
      <w:ins w:id="1961" w:author="Windows User" w:date="2019-09-19T04:06:00Z">
        <w:r w:rsidRPr="0033182C">
          <w:rPr>
            <w:rFonts w:cs="Times New Roman"/>
          </w:rPr>
          <w:t xml:space="preserve">dengan memilih menu </w:t>
        </w:r>
      </w:ins>
      <w:ins w:id="1962" w:author="Windows User" w:date="2019-09-19T04:07:00Z">
        <w:r w:rsidRPr="0033182C">
          <w:rPr>
            <w:rFonts w:cs="Times New Roman"/>
          </w:rPr>
          <w:t xml:space="preserve">grafik dan sub menu </w:t>
        </w:r>
      </w:ins>
      <w:ins w:id="1963" w:author="Windows User" w:date="2019-09-19T04:06:00Z">
        <w:r w:rsidRPr="0033182C">
          <w:rPr>
            <w:rFonts w:cs="Times New Roman"/>
          </w:rPr>
          <w:t xml:space="preserve">lihat </w:t>
        </w:r>
      </w:ins>
      <w:ins w:id="1964" w:author="Windows User" w:date="2019-09-19T04:07:00Z">
        <w:r w:rsidRPr="0033182C">
          <w:rPr>
            <w:rFonts w:cs="Times New Roman"/>
            <w:rPrChange w:id="1965" w:author="Windows User" w:date="2019-09-19T04:07:00Z">
              <w:rPr>
                <w:rFonts w:cs="Times New Roman"/>
                <w:i/>
              </w:rPr>
            </w:rPrChange>
          </w:rPr>
          <w:t>grafik</w:t>
        </w:r>
      </w:ins>
      <w:ins w:id="1966" w:author="Windows User" w:date="2019-09-19T04:06:00Z">
        <w:r w:rsidRPr="0033182C">
          <w:rPr>
            <w:rFonts w:cs="Times New Roman"/>
            <w:i/>
          </w:rPr>
          <w:t xml:space="preserve"> </w:t>
        </w:r>
      </w:ins>
      <w:r w:rsidRPr="0033182C">
        <w:rPr>
          <w:rFonts w:cs="Times New Roman"/>
        </w:rPr>
        <w:t>tracker</w:t>
      </w:r>
      <w:ins w:id="1967" w:author="Windows User" w:date="2019-09-19T04:06:00Z">
        <w:r w:rsidRPr="0033182C">
          <w:rPr>
            <w:rFonts w:cs="Times New Roman"/>
          </w:rPr>
          <w:t xml:space="preserve">. Maka, sistem akan menampilkan </w:t>
        </w:r>
      </w:ins>
      <w:ins w:id="1968" w:author="Windows User" w:date="2019-09-19T04:07:00Z">
        <w:r w:rsidRPr="0033182C">
          <w:rPr>
            <w:rFonts w:cs="Times New Roman"/>
            <w:rPrChange w:id="1969" w:author="Windows User" w:date="2019-09-19T04:07:00Z">
              <w:rPr>
                <w:rFonts w:cs="Times New Roman"/>
                <w:i/>
              </w:rPr>
            </w:rPrChange>
          </w:rPr>
          <w:t>grafik</w:t>
        </w:r>
      </w:ins>
      <w:ins w:id="1970" w:author="Windows User" w:date="2019-09-19T04:06:00Z">
        <w:r w:rsidRPr="0033182C">
          <w:rPr>
            <w:rFonts w:cs="Times New Roman"/>
            <w:i/>
          </w:rPr>
          <w:t xml:space="preserve"> </w:t>
        </w:r>
      </w:ins>
      <w:r w:rsidRPr="0033182C">
        <w:rPr>
          <w:rFonts w:cs="Times New Roman"/>
          <w:i/>
        </w:rPr>
        <w:t>tracker</w:t>
      </w:r>
      <w:ins w:id="1971" w:author="Windows User" w:date="2019-09-19T04:06:00Z">
        <w:r w:rsidRPr="0033182C">
          <w:rPr>
            <w:rFonts w:cs="Times New Roman"/>
            <w:i/>
          </w:rPr>
          <w:t>.</w:t>
        </w:r>
      </w:ins>
    </w:p>
    <w:p w14:paraId="0C6F3C7B" w14:textId="6A7C23C2" w:rsidR="00872B65" w:rsidRPr="0033182C" w:rsidRDefault="00872B65">
      <w:pPr>
        <w:pStyle w:val="Heading3"/>
        <w:rPr>
          <w:ins w:id="1972" w:author="Windows User" w:date="2019-09-19T03:30:00Z"/>
          <w:rFonts w:cs="Times New Roman"/>
        </w:rPr>
        <w:pPrChange w:id="1973" w:author="Windows User" w:date="2019-09-19T04:00:00Z">
          <w:pPr>
            <w:pStyle w:val="Heading3"/>
            <w:numPr>
              <w:numId w:val="43"/>
            </w:numPr>
            <w:ind w:left="2160" w:hanging="180"/>
          </w:pPr>
        </w:pPrChange>
      </w:pPr>
      <w:bookmarkStart w:id="1974" w:name="_Toc23880383"/>
      <w:ins w:id="1975" w:author="Windows User" w:date="2019-09-19T03:30:00Z">
        <w:r w:rsidRPr="0033182C">
          <w:rPr>
            <w:rFonts w:cs="Times New Roman"/>
          </w:rPr>
          <w:t xml:space="preserve">Lihat </w:t>
        </w:r>
      </w:ins>
      <w:r w:rsidR="001902C6" w:rsidRPr="0033182C">
        <w:rPr>
          <w:rFonts w:cs="Times New Roman"/>
        </w:rPr>
        <w:t>Grafik Aktuator</w:t>
      </w:r>
      <w:bookmarkEnd w:id="1974"/>
    </w:p>
    <w:p w14:paraId="7CD2FF18" w14:textId="16E99959" w:rsidR="00AA4E15" w:rsidRPr="0033182C" w:rsidRDefault="00AA4E15">
      <w:pPr>
        <w:ind w:firstLine="567"/>
        <w:rPr>
          <w:ins w:id="1976" w:author="Windows User" w:date="2019-09-19T03:30:00Z"/>
          <w:rFonts w:cs="Times New Roman"/>
          <w:rPrChange w:id="1977" w:author="Windows User" w:date="2019-09-19T04:07:00Z">
            <w:rPr>
              <w:ins w:id="1978" w:author="Windows User" w:date="2019-09-19T03:30:00Z"/>
              <w:b/>
            </w:rPr>
          </w:rPrChange>
        </w:rPr>
        <w:pPrChange w:id="1979" w:author="Windows User" w:date="2019-09-19T04:07:00Z">
          <w:pPr/>
        </w:pPrChange>
      </w:pPr>
      <w:ins w:id="1980" w:author="Windows User" w:date="2019-09-19T03:30:00Z">
        <w:r w:rsidRPr="0033182C">
          <w:rPr>
            <w:rFonts w:cs="Times New Roman"/>
            <w:i/>
          </w:rPr>
          <w:t>Aktivity diagram</w:t>
        </w:r>
        <w:r w:rsidRPr="0033182C">
          <w:rPr>
            <w:rFonts w:cs="Times New Roman"/>
          </w:rPr>
          <w:t xml:space="preserve"> lihat grafik </w:t>
        </w:r>
      </w:ins>
      <w:r w:rsidRPr="0033182C">
        <w:rPr>
          <w:rFonts w:cs="Times New Roman"/>
        </w:rPr>
        <w:t xml:space="preserve">aktuator </w:t>
      </w:r>
      <w:ins w:id="1981" w:author="Windows User" w:date="2019-09-19T03:30:00Z">
        <w:r w:rsidRPr="0033182C">
          <w:rPr>
            <w:rFonts w:cs="Times New Roman"/>
          </w:rPr>
          <w:t xml:space="preserve">dapat dilihat pada </w:t>
        </w:r>
      </w:ins>
      <w:ins w:id="1982" w:author="Windows User" w:date="2019-09-19T04:06:00Z">
        <w:r w:rsidRPr="0033182C">
          <w:rPr>
            <w:rFonts w:cs="Times New Roman"/>
          </w:rPr>
          <w:t>G</w:t>
        </w:r>
      </w:ins>
      <w:ins w:id="1983" w:author="Windows User" w:date="2019-09-19T03:30:00Z">
        <w:r w:rsidRPr="0033182C">
          <w:rPr>
            <w:rFonts w:cs="Times New Roman"/>
          </w:rPr>
          <w:t xml:space="preserve">ambar </w:t>
        </w:r>
      </w:ins>
      <w:r w:rsidR="002B0652" w:rsidRPr="0033182C">
        <w:rPr>
          <w:rFonts w:cs="Times New Roman"/>
        </w:rPr>
        <w:t>B</w:t>
      </w:r>
      <w:ins w:id="1984" w:author="Windows User" w:date="2019-09-19T03:30:00Z">
        <w:r w:rsidRPr="0033182C">
          <w:rPr>
            <w:rFonts w:cs="Times New Roman"/>
          </w:rPr>
          <w:t>.1</w:t>
        </w:r>
      </w:ins>
      <w:r w:rsidR="002B0652" w:rsidRPr="0033182C">
        <w:rPr>
          <w:rFonts w:cs="Times New Roman"/>
        </w:rPr>
        <w:t>0</w:t>
      </w:r>
      <w:ins w:id="1985" w:author="Windows User" w:date="2019-09-19T03:30:00Z">
        <w:r w:rsidRPr="0033182C">
          <w:rPr>
            <w:rFonts w:cs="Times New Roman"/>
          </w:rPr>
          <w:t xml:space="preserve">. Pengguna dapat melihat grafik </w:t>
        </w:r>
      </w:ins>
      <w:r w:rsidRPr="0033182C">
        <w:rPr>
          <w:rFonts w:cs="Times New Roman"/>
        </w:rPr>
        <w:t xml:space="preserve">aktuator </w:t>
      </w:r>
      <w:ins w:id="1986" w:author="Windows User" w:date="2019-09-19T03:30:00Z">
        <w:r w:rsidRPr="0033182C">
          <w:rPr>
            <w:rFonts w:cs="Times New Roman"/>
          </w:rPr>
          <w:t>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w:t>
        </w:r>
      </w:ins>
      <w:ins w:id="1987" w:author="Windows User" w:date="2019-09-19T04:06:00Z">
        <w:r w:rsidRPr="0033182C">
          <w:rPr>
            <w:rFonts w:cs="Times New Roman"/>
          </w:rPr>
          <w:t xml:space="preserve">dengan memilih menu </w:t>
        </w:r>
      </w:ins>
      <w:ins w:id="1988" w:author="Windows User" w:date="2019-09-19T04:07:00Z">
        <w:r w:rsidRPr="0033182C">
          <w:rPr>
            <w:rFonts w:cs="Times New Roman"/>
          </w:rPr>
          <w:t xml:space="preserve">grafik dan sub menu </w:t>
        </w:r>
      </w:ins>
      <w:ins w:id="1989" w:author="Windows User" w:date="2019-09-19T04:06:00Z">
        <w:r w:rsidRPr="0033182C">
          <w:rPr>
            <w:rFonts w:cs="Times New Roman"/>
          </w:rPr>
          <w:t xml:space="preserve">lihat </w:t>
        </w:r>
      </w:ins>
      <w:ins w:id="1990" w:author="Windows User" w:date="2019-09-19T04:07:00Z">
        <w:r w:rsidRPr="0033182C">
          <w:rPr>
            <w:rFonts w:cs="Times New Roman"/>
            <w:rPrChange w:id="1991" w:author="Windows User" w:date="2019-09-19T04:07:00Z">
              <w:rPr>
                <w:rFonts w:cs="Times New Roman"/>
                <w:i/>
              </w:rPr>
            </w:rPrChange>
          </w:rPr>
          <w:t>grafik</w:t>
        </w:r>
      </w:ins>
      <w:r w:rsidRPr="0033182C">
        <w:rPr>
          <w:rFonts w:cs="Times New Roman"/>
        </w:rPr>
        <w:t xml:space="preserve"> aktuator</w:t>
      </w:r>
      <w:ins w:id="1992" w:author="Windows User" w:date="2019-09-19T04:06:00Z">
        <w:r w:rsidRPr="0033182C">
          <w:rPr>
            <w:rFonts w:cs="Times New Roman"/>
          </w:rPr>
          <w:t xml:space="preserve">. Maka, sistem akan menampilkan </w:t>
        </w:r>
      </w:ins>
      <w:ins w:id="1993" w:author="Windows User" w:date="2019-09-19T04:07:00Z">
        <w:r w:rsidRPr="0033182C">
          <w:rPr>
            <w:rFonts w:cs="Times New Roman"/>
            <w:rPrChange w:id="1994" w:author="Windows User" w:date="2019-09-19T04:07:00Z">
              <w:rPr>
                <w:rFonts w:cs="Times New Roman"/>
                <w:i/>
              </w:rPr>
            </w:rPrChange>
          </w:rPr>
          <w:t>grafik</w:t>
        </w:r>
      </w:ins>
      <w:ins w:id="1995" w:author="Windows User" w:date="2019-09-19T04:06:00Z">
        <w:r w:rsidRPr="0033182C">
          <w:rPr>
            <w:rFonts w:cs="Times New Roman"/>
            <w:i/>
          </w:rPr>
          <w:t xml:space="preserve"> </w:t>
        </w:r>
      </w:ins>
      <w:r w:rsidRPr="0033182C">
        <w:rPr>
          <w:rFonts w:cs="Times New Roman"/>
        </w:rPr>
        <w:t>aktuator</w:t>
      </w:r>
      <w:ins w:id="1996" w:author="Windows User" w:date="2019-09-19T04:06:00Z">
        <w:r w:rsidRPr="0033182C">
          <w:rPr>
            <w:rFonts w:cs="Times New Roman"/>
            <w:i/>
          </w:rPr>
          <w:t>.</w:t>
        </w:r>
      </w:ins>
    </w:p>
    <w:p w14:paraId="12EA9FEF" w14:textId="77777777" w:rsidR="00872B65" w:rsidRPr="0033182C" w:rsidRDefault="00872B65">
      <w:pPr>
        <w:pStyle w:val="Heading3"/>
        <w:rPr>
          <w:ins w:id="1997" w:author="Windows User" w:date="2019-09-19T03:30:00Z"/>
          <w:rFonts w:cs="Times New Roman"/>
        </w:rPr>
        <w:pPrChange w:id="1998" w:author="Windows User" w:date="2019-09-19T04:12:00Z">
          <w:pPr>
            <w:pStyle w:val="Heading3"/>
            <w:numPr>
              <w:numId w:val="43"/>
            </w:numPr>
            <w:ind w:left="2160" w:hanging="180"/>
          </w:pPr>
        </w:pPrChange>
      </w:pPr>
      <w:bookmarkStart w:id="1999" w:name="_Toc23880384"/>
      <w:ins w:id="2000" w:author="Windows User" w:date="2019-09-19T03:30:00Z">
        <w:r w:rsidRPr="0033182C">
          <w:rPr>
            <w:rFonts w:cs="Times New Roman"/>
          </w:rPr>
          <w:t>Log out</w:t>
        </w:r>
        <w:bookmarkEnd w:id="1999"/>
      </w:ins>
    </w:p>
    <w:p w14:paraId="62B9D14D" w14:textId="2792650E" w:rsidR="008A3658" w:rsidRPr="0033182C" w:rsidRDefault="00872B65" w:rsidP="008A3658">
      <w:pPr>
        <w:ind w:firstLine="567"/>
        <w:rPr>
          <w:rFonts w:cs="Times New Roman"/>
          <w:i/>
          <w:szCs w:val="24"/>
        </w:rPr>
      </w:pPr>
      <w:ins w:id="2001" w:author="Windows User" w:date="2019-09-19T03:30:00Z">
        <w:r w:rsidRPr="0033182C">
          <w:rPr>
            <w:rFonts w:cs="Times New Roman"/>
            <w:i/>
          </w:rPr>
          <w:t>Aktivity diagram</w:t>
        </w:r>
        <w:r w:rsidRPr="0033182C">
          <w:rPr>
            <w:rFonts w:cs="Times New Roman"/>
          </w:rPr>
          <w:t xml:space="preserve"> log out dapat dilihat pada gambar </w:t>
        </w:r>
      </w:ins>
      <w:r w:rsidR="002B0652" w:rsidRPr="0033182C">
        <w:rPr>
          <w:rFonts w:cs="Times New Roman"/>
        </w:rPr>
        <w:t>B</w:t>
      </w:r>
      <w:ins w:id="2002" w:author="Windows User" w:date="2019-09-19T03:30:00Z">
        <w:r w:rsidRPr="0033182C">
          <w:rPr>
            <w:rFonts w:cs="Times New Roman"/>
          </w:rPr>
          <w:t>.1</w:t>
        </w:r>
      </w:ins>
      <w:r w:rsidR="002B0652" w:rsidRPr="0033182C">
        <w:rPr>
          <w:rFonts w:cs="Times New Roman"/>
        </w:rPr>
        <w:t>1</w:t>
      </w:r>
      <w:ins w:id="2003" w:author="Windows User" w:date="2019-09-19T03:30:00Z">
        <w:r w:rsidRPr="0033182C">
          <w:rPr>
            <w:rFonts w:cs="Times New Roman"/>
          </w:rPr>
          <w:t xml:space="preserve">. Pengguna dapat keluar dari sistem dengan memilih menu </w:t>
        </w:r>
        <w:r w:rsidRPr="0033182C">
          <w:rPr>
            <w:rFonts w:cs="Times New Roman"/>
            <w:i/>
            <w:rPrChange w:id="2004" w:author="Windows User" w:date="2019-09-19T04:12:00Z">
              <w:rPr/>
            </w:rPrChange>
          </w:rPr>
          <w:t>log out.</w:t>
        </w:r>
      </w:ins>
      <w:ins w:id="2005" w:author="Windows User" w:date="2019-09-19T04:13:00Z">
        <w:r w:rsidRPr="0033182C">
          <w:rPr>
            <w:rFonts w:cs="Times New Roman"/>
            <w:szCs w:val="24"/>
          </w:rPr>
          <w:t xml:space="preserve"> Maka sistem akan kembali menampilkan halaman </w:t>
        </w:r>
        <w:r w:rsidRPr="0033182C">
          <w:rPr>
            <w:rFonts w:cs="Times New Roman"/>
            <w:i/>
            <w:szCs w:val="24"/>
            <w:rPrChange w:id="2006" w:author="Windows User" w:date="2019-09-19T04:13:00Z">
              <w:rPr>
                <w:rFonts w:cs="Times New Roman"/>
                <w:szCs w:val="24"/>
              </w:rPr>
            </w:rPrChange>
          </w:rPr>
          <w:t>log in</w:t>
        </w:r>
        <w:r w:rsidRPr="0033182C">
          <w:rPr>
            <w:rFonts w:cs="Times New Roman"/>
            <w:i/>
            <w:szCs w:val="24"/>
          </w:rPr>
          <w:t>.</w:t>
        </w:r>
      </w:ins>
    </w:p>
    <w:p w14:paraId="4547B178" w14:textId="77777777" w:rsidR="00872B65" w:rsidRPr="0033182C" w:rsidRDefault="00872B65">
      <w:pPr>
        <w:pStyle w:val="Heading2"/>
        <w:ind w:left="426" w:hanging="426"/>
        <w:rPr>
          <w:ins w:id="2007" w:author="Windows User" w:date="2019-09-19T21:47:00Z"/>
          <w:rFonts w:cs="Times New Roman"/>
        </w:rPr>
        <w:pPrChange w:id="2008" w:author="Windows User" w:date="2019-09-19T00:50:00Z">
          <w:pPr>
            <w:spacing w:after="160" w:line="259" w:lineRule="auto"/>
            <w:jc w:val="left"/>
          </w:pPr>
        </w:pPrChange>
      </w:pPr>
      <w:bookmarkStart w:id="2009" w:name="_Toc23880385"/>
      <w:ins w:id="2010" w:author="Windows User" w:date="2019-09-19T00:54:00Z">
        <w:r w:rsidRPr="0033182C">
          <w:rPr>
            <w:rFonts w:cs="Times New Roman"/>
          </w:rPr>
          <w:t>Sequence Diagram</w:t>
        </w:r>
      </w:ins>
      <w:bookmarkEnd w:id="2009"/>
    </w:p>
    <w:p w14:paraId="6A701ED5" w14:textId="77777777" w:rsidR="00872B65" w:rsidRPr="0033182C" w:rsidRDefault="00872B65">
      <w:pPr>
        <w:ind w:firstLine="426"/>
        <w:rPr>
          <w:ins w:id="2011" w:author="Windows User" w:date="2019-09-19T21:33:00Z"/>
          <w:rFonts w:cs="Times New Roman"/>
        </w:rPr>
        <w:pPrChange w:id="2012" w:author="Windows User" w:date="2019-09-19T21:48:00Z">
          <w:pPr>
            <w:spacing w:after="160" w:line="259" w:lineRule="auto"/>
            <w:jc w:val="left"/>
          </w:pPr>
        </w:pPrChange>
      </w:pPr>
      <w:ins w:id="2013" w:author="Windows User" w:date="2019-09-19T21:47:00Z">
        <w:r w:rsidRPr="0033182C">
          <w:rPr>
            <w:rFonts w:cs="Times New Roman"/>
          </w:rPr>
          <w:t xml:space="preserve">Diagram yang menggambarkan interaksi antar objek yang </w:t>
        </w:r>
      </w:ins>
      <w:r w:rsidRPr="0033182C">
        <w:rPr>
          <w:rFonts w:cs="Times New Roman"/>
        </w:rPr>
        <w:t>dapat berkomunikasi</w:t>
      </w:r>
      <w:ins w:id="2014" w:author="Windows User" w:date="2019-09-19T21:47:00Z">
        <w:r w:rsidRPr="0033182C">
          <w:rPr>
            <w:rFonts w:cs="Times New Roman"/>
          </w:rPr>
          <w:t>. Diagram ini juga berisi pesan yang terjadi antara objek-objek untuk melakukan suatu tugas atau aksi tertentu.</w:t>
        </w:r>
      </w:ins>
    </w:p>
    <w:p w14:paraId="6A5BD434" w14:textId="77777777" w:rsidR="00872B65" w:rsidRPr="0033182C" w:rsidRDefault="00872B65">
      <w:pPr>
        <w:pStyle w:val="Heading3"/>
        <w:rPr>
          <w:ins w:id="2015" w:author="Windows User" w:date="2019-09-19T21:33:00Z"/>
          <w:rFonts w:cs="Times New Roman"/>
        </w:rPr>
        <w:pPrChange w:id="2016" w:author="Windows User" w:date="2019-09-19T21:35:00Z">
          <w:pPr>
            <w:pStyle w:val="Heading3"/>
            <w:numPr>
              <w:numId w:val="45"/>
            </w:numPr>
            <w:ind w:left="2160" w:hanging="180"/>
          </w:pPr>
        </w:pPrChange>
      </w:pPr>
      <w:bookmarkStart w:id="2017" w:name="_Toc23880386"/>
      <w:ins w:id="2018" w:author="Windows User" w:date="2019-09-19T21:33:00Z">
        <w:r w:rsidRPr="0033182C">
          <w:rPr>
            <w:rFonts w:cs="Times New Roman"/>
            <w:rPrChange w:id="2019" w:author="Windows User" w:date="2019-09-19T21:42:00Z">
              <w:rPr>
                <w:b w:val="0"/>
              </w:rPr>
            </w:rPrChange>
          </w:rPr>
          <w:t>Log</w:t>
        </w:r>
      </w:ins>
      <w:ins w:id="2020" w:author="Windows User" w:date="2019-09-19T21:43:00Z">
        <w:r w:rsidRPr="0033182C">
          <w:rPr>
            <w:rFonts w:cs="Times New Roman"/>
          </w:rPr>
          <w:t xml:space="preserve"> I</w:t>
        </w:r>
      </w:ins>
      <w:ins w:id="2021" w:author="Windows User" w:date="2019-09-19T21:33:00Z">
        <w:r w:rsidRPr="0033182C">
          <w:rPr>
            <w:rFonts w:cs="Times New Roman"/>
            <w:rPrChange w:id="2022" w:author="Windows User" w:date="2019-09-19T21:42:00Z">
              <w:rPr>
                <w:b w:val="0"/>
              </w:rPr>
            </w:rPrChange>
          </w:rPr>
          <w:t>n</w:t>
        </w:r>
        <w:bookmarkEnd w:id="2017"/>
      </w:ins>
    </w:p>
    <w:p w14:paraId="5FE8AE46" w14:textId="631F63FE" w:rsidR="00872B65" w:rsidRPr="0033182C" w:rsidRDefault="00872B65" w:rsidP="00872B65">
      <w:pPr>
        <w:ind w:firstLine="567"/>
        <w:rPr>
          <w:rFonts w:cs="Times New Roman"/>
          <w:szCs w:val="24"/>
        </w:rPr>
      </w:pPr>
      <w:ins w:id="2023" w:author="Windows User" w:date="2019-09-19T21:33:00Z">
        <w:r w:rsidRPr="0033182C">
          <w:rPr>
            <w:rFonts w:cs="Times New Roman"/>
            <w:i/>
            <w:szCs w:val="24"/>
          </w:rPr>
          <w:t>Sequence diagram</w:t>
        </w:r>
        <w:r w:rsidRPr="0033182C">
          <w:rPr>
            <w:rFonts w:cs="Times New Roman"/>
            <w:szCs w:val="24"/>
          </w:rPr>
          <w:t xml:space="preserve"> </w:t>
        </w:r>
        <w:r w:rsidRPr="0033182C">
          <w:rPr>
            <w:rFonts w:cs="Times New Roman"/>
            <w:i/>
            <w:szCs w:val="24"/>
            <w:rPrChange w:id="2024" w:author="Windows User" w:date="2019-09-19T21:43:00Z">
              <w:rPr>
                <w:rFonts w:cs="Times New Roman"/>
                <w:szCs w:val="24"/>
              </w:rPr>
            </w:rPrChange>
          </w:rPr>
          <w:t>log</w:t>
        </w:r>
      </w:ins>
      <w:ins w:id="2025" w:author="Windows User" w:date="2019-09-19T21:43:00Z">
        <w:r w:rsidRPr="0033182C">
          <w:rPr>
            <w:rFonts w:cs="Times New Roman"/>
            <w:i/>
            <w:szCs w:val="24"/>
            <w:rPrChange w:id="2026" w:author="Windows User" w:date="2019-09-19T21:43:00Z">
              <w:rPr>
                <w:rFonts w:cs="Times New Roman"/>
                <w:szCs w:val="24"/>
              </w:rPr>
            </w:rPrChange>
          </w:rPr>
          <w:t xml:space="preserve"> </w:t>
        </w:r>
      </w:ins>
      <w:ins w:id="2027" w:author="Windows User" w:date="2019-09-19T21:33:00Z">
        <w:r w:rsidRPr="0033182C">
          <w:rPr>
            <w:rFonts w:cs="Times New Roman"/>
            <w:i/>
            <w:szCs w:val="24"/>
            <w:rPrChange w:id="2028" w:author="Windows User" w:date="2019-09-19T21:43:00Z">
              <w:rPr>
                <w:rFonts w:cs="Times New Roman"/>
                <w:szCs w:val="24"/>
              </w:rPr>
            </w:rPrChange>
          </w:rPr>
          <w:t>in</w:t>
        </w:r>
        <w:r w:rsidRPr="0033182C">
          <w:rPr>
            <w:rFonts w:cs="Times New Roman"/>
            <w:szCs w:val="24"/>
          </w:rPr>
          <w:t xml:space="preserve"> sistem  menggambarkan proses interaksi objek pada proses memasuki sistem.</w:t>
        </w:r>
      </w:ins>
      <w:ins w:id="2029" w:author="Windows User" w:date="2019-09-19T21:41:00Z">
        <w:r w:rsidRPr="0033182C">
          <w:rPr>
            <w:rFonts w:cs="Times New Roman"/>
            <w:szCs w:val="24"/>
          </w:rPr>
          <w:t xml:space="preserve"> Ketika pengguna memilih tombol </w:t>
        </w:r>
        <w:r w:rsidRPr="0033182C">
          <w:rPr>
            <w:rFonts w:cs="Times New Roman"/>
            <w:i/>
            <w:szCs w:val="24"/>
            <w:rPrChange w:id="2030" w:author="Windows User" w:date="2019-09-19T21:42:00Z">
              <w:rPr>
                <w:rFonts w:cs="Times New Roman"/>
                <w:szCs w:val="24"/>
              </w:rPr>
            </w:rPrChange>
          </w:rPr>
          <w:t>log in</w:t>
        </w:r>
        <w:r w:rsidRPr="0033182C">
          <w:rPr>
            <w:rFonts w:cs="Times New Roman"/>
            <w:szCs w:val="24"/>
          </w:rPr>
          <w:t xml:space="preserve"> maka</w:t>
        </w:r>
      </w:ins>
      <w:ins w:id="2031" w:author="Windows User" w:date="2019-09-19T21:43:00Z">
        <w:r w:rsidRPr="0033182C">
          <w:rPr>
            <w:rFonts w:cs="Times New Roman"/>
            <w:szCs w:val="24"/>
          </w:rPr>
          <w:t xml:space="preserve">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ins>
      <w:ins w:id="2032" w:author="Windows User" w:date="2019-09-19T21:44:00Z">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w:t>
        </w:r>
      </w:ins>
      <w:ins w:id="2033" w:author="Windows User" w:date="2019-09-19T21:45:00Z">
        <w:r w:rsidRPr="0033182C">
          <w:rPr>
            <w:rFonts w:cs="Times New Roman"/>
            <w:szCs w:val="24"/>
          </w:rPr>
          <w:t xml:space="preserve"> Jika data yang dikirimkan sesuai maka tampilan akan berpindah ke </w:t>
        </w:r>
        <w:r w:rsidRPr="0033182C">
          <w:rPr>
            <w:rFonts w:cs="Times New Roman"/>
            <w:i/>
            <w:szCs w:val="24"/>
            <w:rPrChange w:id="2034" w:author="Windows User" w:date="2019-09-19T21:45:00Z">
              <w:rPr>
                <w:rFonts w:cs="Times New Roman"/>
                <w:szCs w:val="24"/>
              </w:rPr>
            </w:rPrChange>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ins>
      <w:ins w:id="2035" w:author="Windows User" w:date="2019-09-19T21:46:00Z">
        <w:r w:rsidRPr="0033182C">
          <w:rPr>
            <w:rFonts w:cs="Times New Roman"/>
            <w:i/>
            <w:szCs w:val="24"/>
          </w:rPr>
          <w:t>log in.</w:t>
        </w:r>
      </w:ins>
      <w:ins w:id="2036" w:author="Windows User" w:date="2019-09-19T21:41:00Z">
        <w:r w:rsidRPr="0033182C">
          <w:rPr>
            <w:rFonts w:cs="Times New Roman"/>
            <w:szCs w:val="24"/>
          </w:rPr>
          <w:t xml:space="preserve"> </w:t>
        </w:r>
      </w:ins>
      <w:ins w:id="2037" w:author="Windows User" w:date="2019-09-19T21:33:00Z">
        <w:r w:rsidRPr="0033182C">
          <w:rPr>
            <w:rFonts w:cs="Times New Roman"/>
            <w:szCs w:val="24"/>
          </w:rPr>
          <w:t xml:space="preserve"> Proses ini dapat dilihat pada </w:t>
        </w:r>
      </w:ins>
      <w:ins w:id="2038" w:author="Windows User" w:date="2019-09-19T21:47:00Z">
        <w:r w:rsidRPr="0033182C">
          <w:rPr>
            <w:rFonts w:cs="Times New Roman"/>
            <w:szCs w:val="24"/>
          </w:rPr>
          <w:t>G</w:t>
        </w:r>
      </w:ins>
      <w:ins w:id="2039" w:author="Windows User" w:date="2019-09-19T21:33:00Z">
        <w:r w:rsidRPr="0033182C">
          <w:rPr>
            <w:rFonts w:cs="Times New Roman"/>
            <w:szCs w:val="24"/>
          </w:rPr>
          <w:t xml:space="preserve">ambar </w:t>
        </w:r>
      </w:ins>
      <w:r w:rsidR="00EE7D0E" w:rsidRPr="0033182C">
        <w:rPr>
          <w:rFonts w:cs="Times New Roman"/>
          <w:szCs w:val="24"/>
        </w:rPr>
        <w:t>C</w:t>
      </w:r>
      <w:ins w:id="2040" w:author="Windows User" w:date="2019-09-19T21:33:00Z">
        <w:r w:rsidRPr="0033182C">
          <w:rPr>
            <w:rFonts w:cs="Times New Roman"/>
            <w:szCs w:val="24"/>
          </w:rPr>
          <w:t>.</w:t>
        </w:r>
      </w:ins>
      <w:r w:rsidR="00EE7D0E" w:rsidRPr="0033182C">
        <w:rPr>
          <w:rFonts w:cs="Times New Roman"/>
          <w:szCs w:val="24"/>
        </w:rPr>
        <w:t>1</w:t>
      </w:r>
      <w:ins w:id="2041" w:author="Windows User" w:date="2019-09-19T21:33:00Z">
        <w:r w:rsidRPr="0033182C">
          <w:rPr>
            <w:rFonts w:cs="Times New Roman"/>
            <w:szCs w:val="24"/>
          </w:rPr>
          <w:t>.</w:t>
        </w:r>
      </w:ins>
    </w:p>
    <w:p w14:paraId="43BACE55" w14:textId="77777777" w:rsidR="00872B65" w:rsidRPr="0033182C" w:rsidRDefault="00872B65">
      <w:pPr>
        <w:pStyle w:val="Heading3"/>
        <w:rPr>
          <w:ins w:id="2042" w:author="Windows User" w:date="2019-09-19T21:33:00Z"/>
          <w:rFonts w:cs="Times New Roman"/>
        </w:rPr>
        <w:pPrChange w:id="2043" w:author="Windows User" w:date="2019-09-19T21:36:00Z">
          <w:pPr>
            <w:pStyle w:val="Heading3"/>
            <w:numPr>
              <w:numId w:val="45"/>
            </w:numPr>
            <w:ind w:left="2160" w:hanging="180"/>
          </w:pPr>
        </w:pPrChange>
      </w:pPr>
      <w:bookmarkStart w:id="2044" w:name="_Toc23880387"/>
      <w:ins w:id="2045" w:author="Windows User" w:date="2019-09-19T21:33:00Z">
        <w:r w:rsidRPr="0033182C">
          <w:rPr>
            <w:rFonts w:cs="Times New Roman"/>
          </w:rPr>
          <w:lastRenderedPageBreak/>
          <w:t>Tambah User</w:t>
        </w:r>
        <w:bookmarkEnd w:id="2044"/>
      </w:ins>
    </w:p>
    <w:p w14:paraId="708A6D8A" w14:textId="7675E9B4" w:rsidR="00872B65" w:rsidRPr="0033182C" w:rsidRDefault="00872B65" w:rsidP="00872B65">
      <w:pPr>
        <w:ind w:firstLine="567"/>
        <w:rPr>
          <w:rFonts w:cs="Times New Roman"/>
          <w:szCs w:val="24"/>
        </w:rPr>
      </w:pPr>
      <w:ins w:id="2046" w:author="Windows User" w:date="2019-09-19T21:33:00Z">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w:t>
        </w:r>
      </w:ins>
      <w:ins w:id="2047" w:author="Windows User" w:date="2019-09-19T21:48:00Z">
        <w:r w:rsidRPr="0033182C">
          <w:rPr>
            <w:rFonts w:cs="Times New Roman"/>
            <w:szCs w:val="24"/>
          </w:rPr>
          <w:t xml:space="preserve">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Change w:id="2048" w:author="Windows User" w:date="2019-09-19T21:50:00Z">
              <w:rPr>
                <w:rFonts w:cs="Times New Roman"/>
                <w:szCs w:val="24"/>
              </w:rPr>
            </w:rPrChange>
          </w:rPr>
          <w:t>pop up</w:t>
        </w:r>
        <w:r w:rsidRPr="0033182C">
          <w:rPr>
            <w:rFonts w:cs="Times New Roman"/>
            <w:szCs w:val="24"/>
          </w:rPr>
          <w:t xml:space="preserve"> </w:t>
        </w:r>
      </w:ins>
      <w:ins w:id="2049" w:author="Windows User" w:date="2019-09-19T21:49:00Z">
        <w:r w:rsidRPr="0033182C">
          <w:rPr>
            <w:rFonts w:cs="Times New Roman"/>
            <w:szCs w:val="24"/>
          </w:rPr>
          <w:t>“berhasil simpan”</w:t>
        </w:r>
      </w:ins>
      <w:ins w:id="2050" w:author="Windows User" w:date="2019-09-19T21:48:00Z">
        <w:r w:rsidRPr="0033182C">
          <w:rPr>
            <w:rFonts w:cs="Times New Roman"/>
            <w:szCs w:val="24"/>
          </w:rPr>
          <w:t xml:space="preserve">. Sebaliknya jika salah maka akan </w:t>
        </w:r>
      </w:ins>
      <w:ins w:id="2051" w:author="Windows User" w:date="2019-09-19T21:49:00Z">
        <w:r w:rsidRPr="0033182C">
          <w:rPr>
            <w:rFonts w:cs="Times New Roman"/>
            <w:szCs w:val="24"/>
          </w:rPr>
          <w:t xml:space="preserve">muncul </w:t>
        </w:r>
        <w:r w:rsidRPr="0033182C">
          <w:rPr>
            <w:rFonts w:cs="Times New Roman"/>
            <w:i/>
            <w:szCs w:val="24"/>
            <w:rPrChange w:id="2052" w:author="Windows User" w:date="2019-09-19T21:50:00Z">
              <w:rPr>
                <w:rFonts w:cs="Times New Roman"/>
                <w:szCs w:val="24"/>
              </w:rPr>
            </w:rPrChange>
          </w:rPr>
          <w:t>pop up</w:t>
        </w:r>
      </w:ins>
      <w:ins w:id="2053" w:author="Windows User" w:date="2019-09-19T21:50:00Z">
        <w:r w:rsidRPr="0033182C">
          <w:rPr>
            <w:rFonts w:cs="Times New Roman"/>
            <w:i/>
            <w:szCs w:val="24"/>
          </w:rPr>
          <w:t xml:space="preserve"> </w:t>
        </w:r>
        <w:r w:rsidRPr="0033182C">
          <w:rPr>
            <w:rFonts w:cs="Times New Roman"/>
            <w:szCs w:val="24"/>
          </w:rPr>
          <w:t>“inputan salah”</w:t>
        </w:r>
      </w:ins>
      <w:ins w:id="2054" w:author="Windows User" w:date="2019-09-19T21:48:00Z">
        <w:r w:rsidRPr="0033182C">
          <w:rPr>
            <w:rFonts w:cs="Times New Roman"/>
            <w:i/>
            <w:szCs w:val="24"/>
          </w:rPr>
          <w:t>.</w:t>
        </w:r>
        <w:r w:rsidRPr="0033182C">
          <w:rPr>
            <w:rFonts w:cs="Times New Roman"/>
            <w:szCs w:val="24"/>
          </w:rPr>
          <w:t xml:space="preserve">  </w:t>
        </w:r>
      </w:ins>
      <w:ins w:id="2055" w:author="Windows User" w:date="2019-09-19T21:33:00Z">
        <w:r w:rsidRPr="0033182C">
          <w:rPr>
            <w:rFonts w:cs="Times New Roman"/>
            <w:szCs w:val="24"/>
          </w:rPr>
          <w:t xml:space="preserve">Proses ini dapat dilihat pada </w:t>
        </w:r>
      </w:ins>
      <w:ins w:id="2056" w:author="Windows User" w:date="2019-09-19T21:52:00Z">
        <w:r w:rsidRPr="0033182C">
          <w:rPr>
            <w:rFonts w:cs="Times New Roman"/>
            <w:szCs w:val="24"/>
          </w:rPr>
          <w:t>G</w:t>
        </w:r>
      </w:ins>
      <w:ins w:id="2057" w:author="Windows User" w:date="2019-09-19T21:33:00Z">
        <w:r w:rsidRPr="0033182C">
          <w:rPr>
            <w:rFonts w:cs="Times New Roman"/>
            <w:szCs w:val="24"/>
          </w:rPr>
          <w:t xml:space="preserve">ambar </w:t>
        </w:r>
      </w:ins>
      <w:r w:rsidR="00EE7D0E" w:rsidRPr="0033182C">
        <w:rPr>
          <w:rFonts w:cs="Times New Roman"/>
          <w:szCs w:val="24"/>
        </w:rPr>
        <w:t>C</w:t>
      </w:r>
      <w:ins w:id="2058" w:author="Windows User" w:date="2019-09-19T21:33:00Z">
        <w:r w:rsidRPr="0033182C">
          <w:rPr>
            <w:rFonts w:cs="Times New Roman"/>
            <w:szCs w:val="24"/>
          </w:rPr>
          <w:t>.</w:t>
        </w:r>
      </w:ins>
      <w:r w:rsidR="00EE7D0E" w:rsidRPr="0033182C">
        <w:rPr>
          <w:rFonts w:cs="Times New Roman"/>
          <w:szCs w:val="24"/>
        </w:rPr>
        <w:t>2.</w:t>
      </w:r>
    </w:p>
    <w:p w14:paraId="0DC36D4C" w14:textId="77777777" w:rsidR="00872B65" w:rsidRPr="0033182C" w:rsidRDefault="00872B65">
      <w:pPr>
        <w:pStyle w:val="Heading3"/>
        <w:rPr>
          <w:ins w:id="2059" w:author="Windows User" w:date="2019-09-19T21:33:00Z"/>
          <w:rFonts w:cs="Times New Roman"/>
        </w:rPr>
        <w:pPrChange w:id="2060" w:author="Windows User" w:date="2019-09-19T21:36:00Z">
          <w:pPr>
            <w:pStyle w:val="Heading3"/>
            <w:numPr>
              <w:numId w:val="45"/>
            </w:numPr>
            <w:ind w:left="2160" w:hanging="180"/>
          </w:pPr>
        </w:pPrChange>
      </w:pPr>
      <w:bookmarkStart w:id="2061" w:name="_Toc23880388"/>
      <w:ins w:id="2062" w:author="Windows User" w:date="2019-09-19T21:33:00Z">
        <w:r w:rsidRPr="0033182C">
          <w:rPr>
            <w:rFonts w:cs="Times New Roman"/>
          </w:rPr>
          <w:t>Edit user</w:t>
        </w:r>
        <w:bookmarkEnd w:id="2061"/>
      </w:ins>
    </w:p>
    <w:p w14:paraId="1D44C3DE" w14:textId="217C2C0F" w:rsidR="00872B65" w:rsidRPr="0033182C" w:rsidRDefault="00872B65" w:rsidP="00872B65">
      <w:pPr>
        <w:ind w:firstLine="567"/>
        <w:rPr>
          <w:rFonts w:cs="Times New Roman"/>
          <w:szCs w:val="24"/>
        </w:rPr>
      </w:pPr>
      <w:ins w:id="2063" w:author="Windows User" w:date="2019-09-19T21:33:00Z">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w:t>
        </w:r>
      </w:ins>
      <w:ins w:id="2064" w:author="Windows User" w:date="2019-09-19T21:50:00Z">
        <w:r w:rsidRPr="0033182C">
          <w:rPr>
            <w:rFonts w:cs="Times New Roman"/>
            <w:szCs w:val="24"/>
          </w:rPr>
          <w:t xml:space="preserve"> Ketika pengguna memilih tombol </w:t>
        </w:r>
      </w:ins>
      <w:ins w:id="2065" w:author="Windows User" w:date="2019-09-19T21:51:00Z">
        <w:r w:rsidRPr="0033182C">
          <w:rPr>
            <w:rFonts w:cs="Times New Roman"/>
            <w:szCs w:val="24"/>
          </w:rPr>
          <w:t>edit</w:t>
        </w:r>
      </w:ins>
      <w:ins w:id="2066" w:author="Windows User" w:date="2019-09-19T21:50:00Z">
        <w:r w:rsidRPr="0033182C">
          <w:rPr>
            <w:rFonts w:cs="Times New Roman"/>
            <w:szCs w:val="24"/>
          </w:rPr>
          <w:t xml:space="preserve">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w:t>
        </w:r>
      </w:ins>
      <w:ins w:id="2067" w:author="Windows User" w:date="2019-09-19T21:33:00Z">
        <w:r w:rsidRPr="0033182C">
          <w:rPr>
            <w:rFonts w:cs="Times New Roman"/>
            <w:szCs w:val="24"/>
          </w:rPr>
          <w:t xml:space="preserve"> Proses ini dapat dilihat pada</w:t>
        </w:r>
      </w:ins>
      <w:r w:rsidR="00EE7D0E" w:rsidRPr="0033182C">
        <w:rPr>
          <w:rFonts w:cs="Times New Roman"/>
          <w:szCs w:val="24"/>
        </w:rPr>
        <w:t xml:space="preserve"> </w:t>
      </w:r>
      <w:r w:rsidR="00EE7D0E" w:rsidRPr="0033182C">
        <w:rPr>
          <w:rFonts w:cs="Times New Roman"/>
        </w:rPr>
        <w:t>lampiran</w:t>
      </w:r>
      <w:ins w:id="2068" w:author="Windows User" w:date="2019-09-19T21:33:00Z">
        <w:r w:rsidRPr="0033182C">
          <w:rPr>
            <w:rFonts w:cs="Times New Roman"/>
            <w:szCs w:val="24"/>
          </w:rPr>
          <w:t xml:space="preserve"> </w:t>
        </w:r>
      </w:ins>
      <w:ins w:id="2069" w:author="Windows User" w:date="2019-09-19T21:52:00Z">
        <w:r w:rsidRPr="0033182C">
          <w:rPr>
            <w:rFonts w:cs="Times New Roman"/>
            <w:szCs w:val="24"/>
          </w:rPr>
          <w:t>G</w:t>
        </w:r>
      </w:ins>
      <w:ins w:id="2070" w:author="Windows User" w:date="2019-09-19T21:33:00Z">
        <w:r w:rsidRPr="0033182C">
          <w:rPr>
            <w:rFonts w:cs="Times New Roman"/>
            <w:szCs w:val="24"/>
          </w:rPr>
          <w:t xml:space="preserve">ambar </w:t>
        </w:r>
      </w:ins>
      <w:r w:rsidR="00EE7D0E" w:rsidRPr="0033182C">
        <w:rPr>
          <w:rFonts w:cs="Times New Roman"/>
          <w:szCs w:val="24"/>
        </w:rPr>
        <w:t>C.3</w:t>
      </w:r>
      <w:ins w:id="2071" w:author="Windows User" w:date="2019-09-19T21:33:00Z">
        <w:r w:rsidRPr="0033182C">
          <w:rPr>
            <w:rFonts w:cs="Times New Roman"/>
            <w:szCs w:val="24"/>
          </w:rPr>
          <w:t>.</w:t>
        </w:r>
      </w:ins>
    </w:p>
    <w:p w14:paraId="22EA91A3" w14:textId="77777777" w:rsidR="00872B65" w:rsidRPr="0033182C" w:rsidRDefault="00872B65">
      <w:pPr>
        <w:pStyle w:val="Heading3"/>
        <w:rPr>
          <w:ins w:id="2072" w:author="Windows User" w:date="2019-09-19T21:33:00Z"/>
          <w:rFonts w:cs="Times New Roman"/>
        </w:rPr>
        <w:pPrChange w:id="2073" w:author="Windows User" w:date="2019-09-19T21:36:00Z">
          <w:pPr>
            <w:pStyle w:val="Heading3"/>
            <w:numPr>
              <w:numId w:val="45"/>
            </w:numPr>
            <w:ind w:left="2160" w:hanging="180"/>
          </w:pPr>
        </w:pPrChange>
      </w:pPr>
      <w:bookmarkStart w:id="2074" w:name="_Toc23880389"/>
      <w:ins w:id="2075" w:author="Windows User" w:date="2019-09-19T21:33:00Z">
        <w:r w:rsidRPr="0033182C">
          <w:rPr>
            <w:rFonts w:cs="Times New Roman"/>
          </w:rPr>
          <w:t>History Login</w:t>
        </w:r>
        <w:bookmarkEnd w:id="2074"/>
      </w:ins>
    </w:p>
    <w:p w14:paraId="695A14B4" w14:textId="339161C8" w:rsidR="00D8347D" w:rsidRPr="0033182C" w:rsidRDefault="00D8347D" w:rsidP="00D8347D">
      <w:pPr>
        <w:ind w:firstLine="567"/>
        <w:rPr>
          <w:rFonts w:cs="Times New Roman"/>
          <w:szCs w:val="24"/>
        </w:rPr>
      </w:pPr>
      <w:ins w:id="2076" w:author="Windows User" w:date="2019-09-19T21:33:00Z">
        <w:r w:rsidRPr="0033182C">
          <w:rPr>
            <w:rFonts w:cs="Times New Roman"/>
            <w:i/>
            <w:szCs w:val="24"/>
          </w:rPr>
          <w:t>Sequence diagram</w:t>
        </w:r>
        <w:r w:rsidRPr="0033182C">
          <w:rPr>
            <w:rFonts w:cs="Times New Roman"/>
            <w:szCs w:val="24"/>
          </w:rPr>
          <w:t xml:space="preserve"> lihat data </w:t>
        </w:r>
      </w:ins>
      <w:r w:rsidRPr="0033182C">
        <w:rPr>
          <w:rFonts w:cs="Times New Roman"/>
          <w:i/>
          <w:szCs w:val="24"/>
        </w:rPr>
        <w:t>history login</w:t>
      </w:r>
      <w:ins w:id="2077" w:author="Windows User" w:date="2019-09-19T21:33:00Z">
        <w:r w:rsidRPr="0033182C">
          <w:rPr>
            <w:rFonts w:cs="Times New Roman"/>
            <w:szCs w:val="24"/>
          </w:rPr>
          <w:t xml:space="preserve"> menggambarkan interaksi objek pada proses menampilkan data</w:t>
        </w:r>
      </w:ins>
      <w:r w:rsidRPr="0033182C">
        <w:rPr>
          <w:rFonts w:cs="Times New Roman"/>
          <w:szCs w:val="24"/>
        </w:rPr>
        <w:t xml:space="preserve">nya. </w:t>
      </w:r>
      <w:ins w:id="2078" w:author="Windows User" w:date="2019-09-19T23:05:00Z">
        <w:r w:rsidRPr="0033182C">
          <w:rPr>
            <w:rFonts w:cs="Times New Roman"/>
            <w:szCs w:val="24"/>
          </w:rPr>
          <w:t xml:space="preserve">Ketika pengguna memilih menu </w:t>
        </w:r>
      </w:ins>
      <w:ins w:id="2079" w:author="Windows User" w:date="2019-09-19T23:09:00Z">
        <w:r w:rsidRPr="0033182C">
          <w:rPr>
            <w:rFonts w:cs="Times New Roman"/>
            <w:szCs w:val="24"/>
          </w:rPr>
          <w:t xml:space="preserve">lihat </w:t>
        </w:r>
      </w:ins>
      <w:r w:rsidRPr="0033182C">
        <w:rPr>
          <w:rFonts w:cs="Times New Roman"/>
          <w:i/>
          <w:szCs w:val="24"/>
        </w:rPr>
        <w:t>history login</w:t>
      </w:r>
      <w:ins w:id="2080" w:author="Windows User" w:date="2019-09-19T23:09:00Z">
        <w:r w:rsidRPr="0033182C">
          <w:rPr>
            <w:rFonts w:cs="Times New Roman"/>
            <w:szCs w:val="24"/>
          </w:rPr>
          <w:t xml:space="preserve"> </w:t>
        </w:r>
      </w:ins>
      <w:ins w:id="2081"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w:t>
        </w:r>
      </w:ins>
      <w:ins w:id="2082" w:author="Windows User" w:date="2019-09-19T23:10:00Z">
        <w:r w:rsidRPr="0033182C">
          <w:rPr>
            <w:rFonts w:cs="Times New Roman"/>
            <w:szCs w:val="24"/>
          </w:rPr>
          <w:t xml:space="preserve">lihat </w:t>
        </w:r>
      </w:ins>
      <w:r w:rsidRPr="0033182C">
        <w:rPr>
          <w:rFonts w:cs="Times New Roman"/>
          <w:szCs w:val="24"/>
        </w:rPr>
        <w:t xml:space="preserve">history </w:t>
      </w:r>
      <w:ins w:id="2083" w:author="Windows User" w:date="2019-09-19T23:10:00Z">
        <w:r w:rsidRPr="0033182C">
          <w:rPr>
            <w:rFonts w:cs="Times New Roman"/>
            <w:szCs w:val="24"/>
          </w:rPr>
          <w:t xml:space="preserve">sudut aktuator.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w:t>
      </w:r>
      <w:ins w:id="2084"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085" w:author="Windows User" w:date="2019-09-19T21:33:00Z">
        <w:r w:rsidRPr="0033182C">
          <w:rPr>
            <w:rFonts w:cs="Times New Roman"/>
            <w:szCs w:val="24"/>
          </w:rPr>
          <w:t xml:space="preserve">ambar </w:t>
        </w:r>
      </w:ins>
      <w:r w:rsidR="00EE7D0E" w:rsidRPr="0033182C">
        <w:rPr>
          <w:rFonts w:cs="Times New Roman"/>
          <w:szCs w:val="24"/>
        </w:rPr>
        <w:t>C</w:t>
      </w:r>
      <w:ins w:id="2086" w:author="Windows User" w:date="2019-09-19T21:33:00Z">
        <w:r w:rsidRPr="0033182C">
          <w:rPr>
            <w:rFonts w:cs="Times New Roman"/>
            <w:szCs w:val="24"/>
          </w:rPr>
          <w:t>.</w:t>
        </w:r>
      </w:ins>
      <w:r w:rsidR="00EE7D0E" w:rsidRPr="0033182C">
        <w:rPr>
          <w:rFonts w:cs="Times New Roman"/>
          <w:szCs w:val="24"/>
        </w:rPr>
        <w:t>4</w:t>
      </w:r>
      <w:ins w:id="2087" w:author="Windows User" w:date="2019-09-19T21:33:00Z">
        <w:r w:rsidRPr="0033182C">
          <w:rPr>
            <w:rFonts w:cs="Times New Roman"/>
            <w:szCs w:val="24"/>
          </w:rPr>
          <w:t>.</w:t>
        </w:r>
      </w:ins>
    </w:p>
    <w:p w14:paraId="72B49447" w14:textId="063FD9E5" w:rsidR="00872B65" w:rsidRPr="0033182C" w:rsidRDefault="00872B65">
      <w:pPr>
        <w:pStyle w:val="Heading3"/>
        <w:rPr>
          <w:ins w:id="2088" w:author="Windows User" w:date="2019-09-19T21:33:00Z"/>
          <w:rFonts w:cs="Times New Roman"/>
        </w:rPr>
        <w:pPrChange w:id="2089" w:author="Windows User" w:date="2019-09-19T21:37:00Z">
          <w:pPr>
            <w:pStyle w:val="Heading3"/>
            <w:numPr>
              <w:numId w:val="45"/>
            </w:numPr>
            <w:ind w:left="2160" w:hanging="180"/>
          </w:pPr>
        </w:pPrChange>
      </w:pPr>
      <w:bookmarkStart w:id="2090" w:name="_Toc23880390"/>
      <w:ins w:id="2091" w:author="Windows User" w:date="2019-09-19T21:33:00Z">
        <w:r w:rsidRPr="0033182C">
          <w:rPr>
            <w:rFonts w:cs="Times New Roman"/>
          </w:rPr>
          <w:t xml:space="preserve">Lihat Data </w:t>
        </w:r>
      </w:ins>
      <w:r w:rsidR="00537807" w:rsidRPr="0033182C">
        <w:rPr>
          <w:rFonts w:cs="Times New Roman"/>
          <w:i/>
        </w:rPr>
        <w:t>History</w:t>
      </w:r>
      <w:ins w:id="2092" w:author="Windows User" w:date="2019-09-19T21:33:00Z">
        <w:r w:rsidR="00D15C69" w:rsidRPr="0033182C">
          <w:rPr>
            <w:rFonts w:cs="Times New Roman"/>
          </w:rPr>
          <w:t xml:space="preserve"> Aktuator</w:t>
        </w:r>
        <w:bookmarkEnd w:id="2090"/>
      </w:ins>
    </w:p>
    <w:p w14:paraId="14A94FCC" w14:textId="5C9F2863" w:rsidR="00872B65" w:rsidRPr="0033182C" w:rsidRDefault="00872B65" w:rsidP="00872B65">
      <w:pPr>
        <w:ind w:firstLine="567"/>
        <w:rPr>
          <w:rFonts w:cs="Times New Roman"/>
          <w:szCs w:val="24"/>
        </w:rPr>
      </w:pPr>
      <w:ins w:id="2093" w:author="Windows User" w:date="2019-09-19T21:33:00Z">
        <w:r w:rsidRPr="0033182C">
          <w:rPr>
            <w:rFonts w:cs="Times New Roman"/>
            <w:i/>
            <w:szCs w:val="24"/>
          </w:rPr>
          <w:t>Sequence diagram</w:t>
        </w:r>
        <w:r w:rsidRPr="0033182C">
          <w:rPr>
            <w:rFonts w:cs="Times New Roman"/>
            <w:szCs w:val="24"/>
          </w:rPr>
          <w:t xml:space="preserve"> lihat data </w:t>
        </w:r>
      </w:ins>
      <w:r w:rsidR="00C76422" w:rsidRPr="0033182C">
        <w:rPr>
          <w:rFonts w:cs="Times New Roman"/>
          <w:i/>
          <w:szCs w:val="24"/>
        </w:rPr>
        <w:t xml:space="preserve">history </w:t>
      </w:r>
      <w:ins w:id="2094" w:author="Windows User" w:date="2019-09-19T21:33:00Z">
        <w:r w:rsidRPr="0033182C">
          <w:rPr>
            <w:rFonts w:cs="Times New Roman"/>
            <w:szCs w:val="24"/>
          </w:rPr>
          <w:t xml:space="preserve">aktuator menggambarkan interaksi objek pada proses menampilkan data sudut aktuator. </w:t>
        </w:r>
      </w:ins>
      <w:ins w:id="2095" w:author="Windows User" w:date="2019-09-19T23:05:00Z">
        <w:r w:rsidRPr="0033182C">
          <w:rPr>
            <w:rFonts w:cs="Times New Roman"/>
            <w:szCs w:val="24"/>
          </w:rPr>
          <w:t xml:space="preserve">Ketika pengguna memilih menu </w:t>
        </w:r>
      </w:ins>
      <w:ins w:id="2096" w:author="Windows User" w:date="2019-09-19T23:09:00Z">
        <w:r w:rsidRPr="0033182C">
          <w:rPr>
            <w:rFonts w:cs="Times New Roman"/>
            <w:szCs w:val="24"/>
          </w:rPr>
          <w:t xml:space="preserve">lihat </w:t>
        </w:r>
      </w:ins>
      <w:r w:rsidR="00F35DE0" w:rsidRPr="0033182C">
        <w:rPr>
          <w:rFonts w:cs="Times New Roman"/>
          <w:szCs w:val="24"/>
        </w:rPr>
        <w:t xml:space="preserve">history </w:t>
      </w:r>
      <w:ins w:id="2097" w:author="Windows User" w:date="2019-09-19T23:09:00Z">
        <w:r w:rsidRPr="0033182C">
          <w:rPr>
            <w:rFonts w:cs="Times New Roman"/>
            <w:szCs w:val="24"/>
          </w:rPr>
          <w:t>sudut aktuator</w:t>
        </w:r>
      </w:ins>
      <w:ins w:id="2098" w:author="Windows User" w:date="2019-09-19T23:05:00Z">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w:t>
        </w:r>
      </w:ins>
      <w:ins w:id="2099" w:author="Windows User" w:date="2019-09-19T23:10:00Z">
        <w:r w:rsidRPr="0033182C">
          <w:rPr>
            <w:rFonts w:cs="Times New Roman"/>
            <w:szCs w:val="24"/>
          </w:rPr>
          <w:t>lihat</w:t>
        </w:r>
        <w:r w:rsidRPr="0033182C">
          <w:rPr>
            <w:rFonts w:cs="Times New Roman"/>
            <w:i/>
            <w:szCs w:val="24"/>
          </w:rPr>
          <w:t xml:space="preserve"> </w:t>
        </w:r>
      </w:ins>
      <w:r w:rsidR="00F35DE0" w:rsidRPr="0033182C">
        <w:rPr>
          <w:rFonts w:cs="Times New Roman"/>
          <w:i/>
          <w:szCs w:val="24"/>
        </w:rPr>
        <w:t>history</w:t>
      </w:r>
      <w:r w:rsidR="00C76422" w:rsidRPr="0033182C">
        <w:rPr>
          <w:rFonts w:cs="Times New Roman"/>
          <w:szCs w:val="24"/>
        </w:rPr>
        <w:t xml:space="preserve"> </w:t>
      </w:r>
      <w:ins w:id="2100" w:author="Windows User" w:date="2019-09-19T23:10:00Z">
        <w:r w:rsidRPr="0033182C">
          <w:rPr>
            <w:rFonts w:cs="Times New Roman"/>
            <w:szCs w:val="24"/>
          </w:rPr>
          <w:t xml:space="preserve">aktuator. </w:t>
        </w:r>
      </w:ins>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ins w:id="2101" w:author="Windows User" w:date="2019-09-19T21:33:00Z">
        <w:r w:rsidRPr="0033182C">
          <w:rPr>
            <w:rFonts w:cs="Times New Roman"/>
            <w:szCs w:val="24"/>
          </w:rPr>
          <w:t xml:space="preserve">Proses ini dapat dilihat pada </w:t>
        </w:r>
      </w:ins>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ins w:id="2102" w:author="Windows User" w:date="2019-09-19T21:33:00Z">
        <w:r w:rsidRPr="0033182C">
          <w:rPr>
            <w:rFonts w:cs="Times New Roman"/>
            <w:szCs w:val="24"/>
          </w:rPr>
          <w:t xml:space="preserve">ambar </w:t>
        </w:r>
      </w:ins>
      <w:r w:rsidR="00EE7D0E" w:rsidRPr="0033182C">
        <w:rPr>
          <w:rFonts w:cs="Times New Roman"/>
          <w:szCs w:val="24"/>
        </w:rPr>
        <w:t>C</w:t>
      </w:r>
      <w:ins w:id="2103" w:author="Windows User" w:date="2019-09-19T21:33:00Z">
        <w:r w:rsidRPr="0033182C">
          <w:rPr>
            <w:rFonts w:cs="Times New Roman"/>
            <w:szCs w:val="24"/>
          </w:rPr>
          <w:t>.</w:t>
        </w:r>
      </w:ins>
      <w:r w:rsidR="00EE7D0E" w:rsidRPr="0033182C">
        <w:rPr>
          <w:rFonts w:cs="Times New Roman"/>
          <w:szCs w:val="24"/>
        </w:rPr>
        <w:t>5</w:t>
      </w:r>
      <w:ins w:id="2104" w:author="Windows User" w:date="2019-09-19T21:33:00Z">
        <w:r w:rsidRPr="0033182C">
          <w:rPr>
            <w:rFonts w:cs="Times New Roman"/>
            <w:szCs w:val="24"/>
          </w:rPr>
          <w:t>.</w:t>
        </w:r>
      </w:ins>
    </w:p>
    <w:p w14:paraId="189F4A17" w14:textId="53CCD5E6" w:rsidR="00872B65" w:rsidRPr="0033182C" w:rsidRDefault="00872B65">
      <w:pPr>
        <w:pStyle w:val="Heading3"/>
        <w:rPr>
          <w:ins w:id="2105" w:author="Windows User" w:date="2019-09-19T21:33:00Z"/>
          <w:rFonts w:cs="Times New Roman"/>
        </w:rPr>
        <w:pPrChange w:id="2106" w:author="Windows User" w:date="2019-09-19T21:37:00Z">
          <w:pPr>
            <w:pStyle w:val="Heading3"/>
            <w:numPr>
              <w:numId w:val="45"/>
            </w:numPr>
            <w:ind w:left="2160" w:hanging="180"/>
          </w:pPr>
        </w:pPrChange>
      </w:pPr>
      <w:bookmarkStart w:id="2107" w:name="_Toc23880391"/>
      <w:ins w:id="2108" w:author="Windows User" w:date="2019-09-19T21:33:00Z">
        <w:r w:rsidRPr="0033182C">
          <w:rPr>
            <w:rFonts w:cs="Times New Roman"/>
          </w:rPr>
          <w:t xml:space="preserve">Lihat </w:t>
        </w:r>
      </w:ins>
      <w:r w:rsidR="00D15C69" w:rsidRPr="0033182C">
        <w:rPr>
          <w:rFonts w:cs="Times New Roman"/>
        </w:rPr>
        <w:t xml:space="preserve">Data </w:t>
      </w:r>
      <w:r w:rsidR="00D15C69" w:rsidRPr="0033182C">
        <w:rPr>
          <w:rFonts w:cs="Times New Roman"/>
          <w:i/>
        </w:rPr>
        <w:t>History Tracker</w:t>
      </w:r>
      <w:bookmarkEnd w:id="2107"/>
    </w:p>
    <w:p w14:paraId="4CA2FFAD" w14:textId="3E7643F1" w:rsidR="004D599A" w:rsidRPr="0033182C" w:rsidRDefault="00D8347D" w:rsidP="00C76422">
      <w:pPr>
        <w:ind w:firstLine="567"/>
        <w:rPr>
          <w:rFonts w:cs="Times New Roman"/>
          <w:szCs w:val="24"/>
        </w:rPr>
      </w:pPr>
      <w:ins w:id="2109" w:author="Windows User" w:date="2019-09-19T21:33:00Z">
        <w:r w:rsidRPr="0033182C">
          <w:rPr>
            <w:rFonts w:cs="Times New Roman"/>
            <w:i/>
            <w:szCs w:val="24"/>
          </w:rPr>
          <w:t>Sequence diagram</w:t>
        </w:r>
        <w:r w:rsidRPr="0033182C">
          <w:rPr>
            <w:rFonts w:cs="Times New Roman"/>
            <w:szCs w:val="24"/>
          </w:rPr>
          <w:t xml:space="preserve"> lihat data </w:t>
        </w:r>
      </w:ins>
      <w:r w:rsidR="00C76422" w:rsidRPr="0033182C">
        <w:rPr>
          <w:rFonts w:cs="Times New Roman"/>
          <w:i/>
          <w:szCs w:val="24"/>
        </w:rPr>
        <w:t>history</w:t>
      </w:r>
      <w:ins w:id="2110" w:author="Windows User" w:date="2019-09-19T21:33:00Z">
        <w:r w:rsidRPr="0033182C">
          <w:rPr>
            <w:rFonts w:cs="Times New Roman"/>
            <w:szCs w:val="24"/>
          </w:rPr>
          <w:t xml:space="preserve"> </w:t>
        </w:r>
      </w:ins>
      <w:r w:rsidR="00C76422" w:rsidRPr="0033182C">
        <w:rPr>
          <w:rFonts w:cs="Times New Roman"/>
          <w:i/>
          <w:szCs w:val="24"/>
        </w:rPr>
        <w:t>tracker</w:t>
      </w:r>
      <w:ins w:id="2111" w:author="Windows User" w:date="2019-09-19T21:33:00Z">
        <w:r w:rsidRPr="0033182C">
          <w:rPr>
            <w:rFonts w:cs="Times New Roman"/>
            <w:szCs w:val="24"/>
          </w:rPr>
          <w:t xml:space="preserve"> menggambarkan interaksi objek pada proses menampilkan data sudut aktuator. </w:t>
        </w:r>
      </w:ins>
      <w:ins w:id="2112" w:author="Windows User" w:date="2019-09-19T23:05:00Z">
        <w:r w:rsidRPr="0033182C">
          <w:rPr>
            <w:rFonts w:cs="Times New Roman"/>
            <w:szCs w:val="24"/>
          </w:rPr>
          <w:t xml:space="preserve">Ketika pengguna memilih menu </w:t>
        </w:r>
      </w:ins>
      <w:ins w:id="2113" w:author="Windows User" w:date="2019-09-19T23:09:00Z">
        <w:r w:rsidRPr="0033182C">
          <w:rPr>
            <w:rFonts w:cs="Times New Roman"/>
            <w:szCs w:val="24"/>
          </w:rPr>
          <w:t xml:space="preserve">lihat </w:t>
        </w:r>
      </w:ins>
      <w:r w:rsidRPr="0033182C">
        <w:rPr>
          <w:rFonts w:cs="Times New Roman"/>
          <w:szCs w:val="24"/>
        </w:rPr>
        <w:t xml:space="preserve">history </w:t>
      </w:r>
      <w:ins w:id="2114" w:author="Windows User" w:date="2019-09-19T23:09:00Z">
        <w:r w:rsidRPr="0033182C">
          <w:rPr>
            <w:rFonts w:cs="Times New Roman"/>
            <w:szCs w:val="24"/>
          </w:rPr>
          <w:t xml:space="preserve">sudut </w:t>
        </w:r>
      </w:ins>
      <w:r w:rsidR="00C76422" w:rsidRPr="0033182C">
        <w:rPr>
          <w:rFonts w:cs="Times New Roman"/>
          <w:i/>
          <w:szCs w:val="24"/>
        </w:rPr>
        <w:t>tracker</w:t>
      </w:r>
      <w:ins w:id="2115" w:author="Windows User" w:date="2019-09-19T23:05:00Z">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ins>
      <w:r w:rsidR="00C76422" w:rsidRPr="0033182C">
        <w:rPr>
          <w:rFonts w:cs="Times New Roman"/>
          <w:i/>
          <w:szCs w:val="24"/>
        </w:rPr>
        <w:t xml:space="preserve"> controller</w:t>
      </w:r>
      <w:ins w:id="2116" w:author="Windows User" w:date="2019-09-19T23:05:00Z">
        <w:r w:rsidR="00C76422" w:rsidRPr="0033182C">
          <w:rPr>
            <w:rFonts w:cs="Times New Roman"/>
            <w:szCs w:val="24"/>
          </w:rPr>
          <w:t xml:space="preserve"> </w:t>
        </w:r>
        <w:r w:rsidRPr="0033182C">
          <w:rPr>
            <w:rFonts w:cs="Times New Roman"/>
            <w:szCs w:val="24"/>
          </w:rPr>
          <w:t xml:space="preserve">untuk menampilkan halaman </w:t>
        </w:r>
      </w:ins>
      <w:ins w:id="2117" w:author="Windows User" w:date="2019-09-19T23:10:00Z">
        <w:r w:rsidRPr="0033182C">
          <w:rPr>
            <w:rFonts w:cs="Times New Roman"/>
            <w:szCs w:val="24"/>
          </w:rPr>
          <w:t xml:space="preserve">lihat </w:t>
        </w:r>
      </w:ins>
      <w:r w:rsidRPr="0033182C">
        <w:rPr>
          <w:rFonts w:cs="Times New Roman"/>
          <w:szCs w:val="24"/>
        </w:rPr>
        <w:t xml:space="preserve">history </w:t>
      </w:r>
      <w:ins w:id="2118" w:author="Windows User" w:date="2019-09-19T23:10:00Z">
        <w:r w:rsidRPr="0033182C">
          <w:rPr>
            <w:rFonts w:cs="Times New Roman"/>
            <w:szCs w:val="24"/>
          </w:rPr>
          <w:t xml:space="preserve">sudut aktuator. </w:t>
        </w:r>
      </w:ins>
      <w:r w:rsidRPr="0033182C">
        <w:rPr>
          <w:rFonts w:cs="Times New Roman"/>
          <w:szCs w:val="24"/>
        </w:rPr>
        <w:t xml:space="preserve">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w:t>
      </w:r>
      <w:ins w:id="2119"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20" w:author="Windows User" w:date="2019-09-19T21:33:00Z">
        <w:r w:rsidRPr="0033182C">
          <w:rPr>
            <w:rFonts w:cs="Times New Roman"/>
            <w:szCs w:val="24"/>
          </w:rPr>
          <w:t xml:space="preserve">ambar </w:t>
        </w:r>
      </w:ins>
      <w:r w:rsidR="00EE7D0E" w:rsidRPr="0033182C">
        <w:rPr>
          <w:rFonts w:cs="Times New Roman"/>
          <w:szCs w:val="24"/>
        </w:rPr>
        <w:t>C</w:t>
      </w:r>
      <w:ins w:id="2121" w:author="Windows User" w:date="2019-09-19T21:33:00Z">
        <w:r w:rsidRPr="0033182C">
          <w:rPr>
            <w:rFonts w:cs="Times New Roman"/>
            <w:szCs w:val="24"/>
          </w:rPr>
          <w:t>.</w:t>
        </w:r>
      </w:ins>
      <w:r w:rsidR="00EE7D0E" w:rsidRPr="0033182C">
        <w:rPr>
          <w:rFonts w:cs="Times New Roman"/>
          <w:szCs w:val="24"/>
        </w:rPr>
        <w:t>6</w:t>
      </w:r>
      <w:ins w:id="2122" w:author="Windows User" w:date="2019-09-19T21:33:00Z">
        <w:r w:rsidRPr="0033182C">
          <w:rPr>
            <w:rFonts w:cs="Times New Roman"/>
            <w:szCs w:val="24"/>
          </w:rPr>
          <w:t>.</w:t>
        </w:r>
      </w:ins>
    </w:p>
    <w:p w14:paraId="74A6384F" w14:textId="1B95992F" w:rsidR="00872B65" w:rsidRPr="0033182C" w:rsidRDefault="009935E8">
      <w:pPr>
        <w:pStyle w:val="Heading3"/>
        <w:rPr>
          <w:ins w:id="2123" w:author="Windows User" w:date="2019-09-19T21:33:00Z"/>
          <w:rFonts w:cs="Times New Roman"/>
        </w:rPr>
        <w:pPrChange w:id="2124" w:author="Windows User" w:date="2019-09-19T21:38:00Z">
          <w:pPr>
            <w:pStyle w:val="Heading3"/>
            <w:numPr>
              <w:numId w:val="45"/>
            </w:numPr>
            <w:ind w:left="2160" w:hanging="180"/>
          </w:pPr>
        </w:pPrChange>
      </w:pPr>
      <w:bookmarkStart w:id="2125" w:name="_Toc23880392"/>
      <w:r w:rsidRPr="0033182C">
        <w:rPr>
          <w:rFonts w:cs="Times New Roman"/>
        </w:rPr>
        <w:t>Lihat Grafik Sensor</w:t>
      </w:r>
      <w:bookmarkEnd w:id="2125"/>
    </w:p>
    <w:p w14:paraId="04571EE2" w14:textId="64BC8BE6" w:rsidR="00C76422" w:rsidRPr="0033182C" w:rsidRDefault="00C76422" w:rsidP="00C76422">
      <w:pPr>
        <w:ind w:firstLine="567"/>
        <w:rPr>
          <w:rFonts w:cs="Times New Roman"/>
          <w:szCs w:val="24"/>
        </w:rPr>
      </w:pPr>
      <w:ins w:id="2126" w:author="Windows User" w:date="2019-09-19T21:33:00Z">
        <w:r w:rsidRPr="0033182C">
          <w:rPr>
            <w:rFonts w:cs="Times New Roman"/>
            <w:i/>
            <w:szCs w:val="24"/>
          </w:rPr>
          <w:t>Sequence diagram</w:t>
        </w:r>
        <w:r w:rsidRPr="0033182C">
          <w:rPr>
            <w:rFonts w:cs="Times New Roman"/>
            <w:szCs w:val="24"/>
          </w:rPr>
          <w:t xml:space="preserve"> lihat </w:t>
        </w:r>
      </w:ins>
      <w:r w:rsidRPr="0033182C">
        <w:rPr>
          <w:rFonts w:cs="Times New Roman"/>
          <w:szCs w:val="24"/>
        </w:rPr>
        <w:t>grafik sensor</w:t>
      </w:r>
      <w:ins w:id="2127" w:author="Windows User" w:date="2019-09-19T21:33:00Z">
        <w:r w:rsidRPr="0033182C">
          <w:rPr>
            <w:rFonts w:cs="Times New Roman"/>
            <w:szCs w:val="24"/>
          </w:rPr>
          <w:t xml:space="preserve"> menggambarkan interaksi objek pada proses menampilkan </w:t>
        </w:r>
      </w:ins>
      <w:r w:rsidRPr="0033182C">
        <w:rPr>
          <w:rFonts w:cs="Times New Roman"/>
          <w:szCs w:val="24"/>
        </w:rPr>
        <w:t>grafik sensor</w:t>
      </w:r>
      <w:ins w:id="2128" w:author="Windows User" w:date="2019-09-19T21:33:00Z">
        <w:r w:rsidRPr="0033182C">
          <w:rPr>
            <w:rFonts w:cs="Times New Roman"/>
            <w:szCs w:val="24"/>
          </w:rPr>
          <w:t xml:space="preserve">. </w:t>
        </w:r>
      </w:ins>
      <w:ins w:id="2129" w:author="Windows User" w:date="2019-09-19T23:05:00Z">
        <w:r w:rsidRPr="0033182C">
          <w:rPr>
            <w:rFonts w:cs="Times New Roman"/>
            <w:szCs w:val="24"/>
          </w:rPr>
          <w:t xml:space="preserve">Ketika pengguna memilih menu </w:t>
        </w:r>
      </w:ins>
      <w:ins w:id="2130" w:author="Windows User" w:date="2019-09-19T23:09:00Z">
        <w:r w:rsidRPr="0033182C">
          <w:rPr>
            <w:rFonts w:cs="Times New Roman"/>
            <w:szCs w:val="24"/>
          </w:rPr>
          <w:t xml:space="preserve">lihat </w:t>
        </w:r>
      </w:ins>
      <w:r w:rsidRPr="0033182C">
        <w:rPr>
          <w:rFonts w:cs="Times New Roman"/>
          <w:szCs w:val="24"/>
        </w:rPr>
        <w:t>grafik sensor</w:t>
      </w:r>
      <w:ins w:id="2131" w:author="Windows User" w:date="2019-09-19T21:33:00Z">
        <w:r w:rsidRPr="0033182C">
          <w:rPr>
            <w:rFonts w:cs="Times New Roman"/>
            <w:szCs w:val="24"/>
          </w:rPr>
          <w:t xml:space="preserve"> </w:t>
        </w:r>
      </w:ins>
      <w:ins w:id="2132"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33" w:author="Windows User" w:date="2019-09-19T23:05:00Z">
        <w:r w:rsidRPr="0033182C">
          <w:rPr>
            <w:rFonts w:cs="Times New Roman"/>
            <w:szCs w:val="24"/>
          </w:rPr>
          <w:t xml:space="preserve"> untuk menampilkan halaman </w:t>
        </w:r>
      </w:ins>
      <w:ins w:id="2134" w:author="Windows User" w:date="2019-09-19T23:10:00Z">
        <w:r w:rsidRPr="0033182C">
          <w:rPr>
            <w:rFonts w:cs="Times New Roman"/>
            <w:szCs w:val="24"/>
          </w:rPr>
          <w:t xml:space="preserve">lihat </w:t>
        </w:r>
      </w:ins>
      <w:r w:rsidR="00966745" w:rsidRPr="0033182C">
        <w:rPr>
          <w:rFonts w:cs="Times New Roman"/>
          <w:szCs w:val="24"/>
        </w:rPr>
        <w:t>grafik sensor</w:t>
      </w:r>
      <w:ins w:id="2135" w:author="Windows User" w:date="2019-09-19T23:10:00Z">
        <w:r w:rsidRPr="0033182C">
          <w:rPr>
            <w:rFonts w:cs="Times New Roman"/>
            <w:szCs w:val="24"/>
          </w:rPr>
          <w:t xml:space="preserve">. </w:t>
        </w:r>
      </w:ins>
      <w:r w:rsidRPr="0033182C">
        <w:rPr>
          <w:rFonts w:cs="Times New Roman"/>
          <w:szCs w:val="24"/>
        </w:rPr>
        <w:t xml:space="preserve">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w:t>
      </w:r>
      <w:ins w:id="2136"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37" w:author="Windows User" w:date="2019-09-19T21:33:00Z">
        <w:r w:rsidRPr="0033182C">
          <w:rPr>
            <w:rFonts w:cs="Times New Roman"/>
            <w:szCs w:val="24"/>
          </w:rPr>
          <w:t xml:space="preserve">ambar </w:t>
        </w:r>
      </w:ins>
      <w:r w:rsidR="00EE7D0E" w:rsidRPr="0033182C">
        <w:rPr>
          <w:rFonts w:cs="Times New Roman"/>
          <w:szCs w:val="24"/>
        </w:rPr>
        <w:t>C</w:t>
      </w:r>
      <w:ins w:id="2138" w:author="Windows User" w:date="2019-09-19T21:33:00Z">
        <w:r w:rsidRPr="0033182C">
          <w:rPr>
            <w:rFonts w:cs="Times New Roman"/>
            <w:szCs w:val="24"/>
          </w:rPr>
          <w:t>.</w:t>
        </w:r>
      </w:ins>
      <w:r w:rsidR="00EE7D0E" w:rsidRPr="0033182C">
        <w:rPr>
          <w:rFonts w:cs="Times New Roman"/>
          <w:szCs w:val="24"/>
        </w:rPr>
        <w:t>7</w:t>
      </w:r>
      <w:ins w:id="2139" w:author="Windows User" w:date="2019-09-19T21:33:00Z">
        <w:r w:rsidRPr="0033182C">
          <w:rPr>
            <w:rFonts w:cs="Times New Roman"/>
            <w:szCs w:val="24"/>
          </w:rPr>
          <w:t>.</w:t>
        </w:r>
      </w:ins>
    </w:p>
    <w:p w14:paraId="1FBD0140" w14:textId="638A8513" w:rsidR="00872B65" w:rsidRPr="0033182C" w:rsidRDefault="004D599A">
      <w:pPr>
        <w:pStyle w:val="Heading3"/>
        <w:rPr>
          <w:ins w:id="2140" w:author="Windows User" w:date="2019-09-19T21:33:00Z"/>
          <w:rFonts w:cs="Times New Roman"/>
        </w:rPr>
        <w:pPrChange w:id="2141" w:author="Windows User" w:date="2019-09-19T21:38:00Z">
          <w:pPr>
            <w:pStyle w:val="Heading3"/>
            <w:numPr>
              <w:numId w:val="45"/>
            </w:numPr>
            <w:ind w:left="2160" w:hanging="180"/>
          </w:pPr>
        </w:pPrChange>
      </w:pPr>
      <w:bookmarkStart w:id="2142" w:name="_Toc23880393"/>
      <w:r w:rsidRPr="0033182C">
        <w:rPr>
          <w:rFonts w:cs="Times New Roman"/>
        </w:rPr>
        <w:t xml:space="preserve">Lihat Nilai </w:t>
      </w:r>
      <w:r w:rsidRPr="0033182C">
        <w:rPr>
          <w:rFonts w:cs="Times New Roman"/>
          <w:i/>
        </w:rPr>
        <w:t>Setpoint</w:t>
      </w:r>
      <w:bookmarkEnd w:id="2142"/>
    </w:p>
    <w:p w14:paraId="6C27196F" w14:textId="4D39B3DB" w:rsidR="006F54F2" w:rsidRPr="0033182C" w:rsidRDefault="00966745" w:rsidP="006F54F2">
      <w:pPr>
        <w:ind w:firstLine="567"/>
        <w:rPr>
          <w:rFonts w:cs="Times New Roman"/>
          <w:szCs w:val="24"/>
        </w:rPr>
      </w:pPr>
      <w:ins w:id="2143"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 xml:space="preserve">nilai </w:t>
      </w:r>
      <w:r w:rsidRPr="0033182C">
        <w:rPr>
          <w:rFonts w:cs="Times New Roman"/>
          <w:i/>
          <w:szCs w:val="24"/>
        </w:rPr>
        <w:t>setpoint</w:t>
      </w:r>
      <w:ins w:id="2144" w:author="Windows User" w:date="2019-09-19T21:33:00Z">
        <w:r w:rsidRPr="0033182C">
          <w:rPr>
            <w:rFonts w:cs="Times New Roman"/>
            <w:szCs w:val="24"/>
          </w:rPr>
          <w:t xml:space="preserve"> menggambarkan interaksi objek pada proses menampilkan</w:t>
        </w:r>
      </w:ins>
      <w:r w:rsidR="006F54F2" w:rsidRPr="0033182C">
        <w:rPr>
          <w:rFonts w:cs="Times New Roman"/>
          <w:szCs w:val="24"/>
        </w:rPr>
        <w:t>nya</w:t>
      </w:r>
      <w:ins w:id="2145" w:author="Windows User" w:date="2019-09-19T21:33:00Z">
        <w:r w:rsidR="006F54F2" w:rsidRPr="0033182C">
          <w:rPr>
            <w:rFonts w:cs="Times New Roman"/>
            <w:szCs w:val="24"/>
          </w:rPr>
          <w:t xml:space="preserve">. </w:t>
        </w:r>
      </w:ins>
      <w:ins w:id="2146" w:author="Windows User" w:date="2019-09-19T23:05:00Z">
        <w:r w:rsidR="006F54F2" w:rsidRPr="0033182C">
          <w:rPr>
            <w:rFonts w:cs="Times New Roman"/>
            <w:szCs w:val="24"/>
          </w:rPr>
          <w:t xml:space="preserve">Ketika pengguna memilih menu </w:t>
        </w:r>
      </w:ins>
      <w:ins w:id="2147" w:author="Windows User" w:date="2019-09-19T23:09:00Z">
        <w:r w:rsidR="006F54F2" w:rsidRPr="0033182C">
          <w:rPr>
            <w:rFonts w:cs="Times New Roman"/>
            <w:szCs w:val="24"/>
          </w:rPr>
          <w:t xml:space="preserve">lihat </w:t>
        </w:r>
      </w:ins>
      <w:r w:rsidR="006F54F2" w:rsidRPr="0033182C">
        <w:rPr>
          <w:rFonts w:cs="Times New Roman"/>
          <w:szCs w:val="24"/>
        </w:rPr>
        <w:t xml:space="preserve">nilai </w:t>
      </w:r>
      <w:r w:rsidR="006F54F2" w:rsidRPr="0033182C">
        <w:rPr>
          <w:rFonts w:cs="Times New Roman"/>
          <w:i/>
          <w:szCs w:val="24"/>
        </w:rPr>
        <w:t>setpoint</w:t>
      </w:r>
      <w:ins w:id="2148" w:author="Windows User" w:date="2019-09-19T21:33:00Z">
        <w:r w:rsidR="006F54F2" w:rsidRPr="0033182C">
          <w:rPr>
            <w:rFonts w:cs="Times New Roman"/>
            <w:szCs w:val="24"/>
          </w:rPr>
          <w:t xml:space="preserve"> </w:t>
        </w:r>
      </w:ins>
      <w:ins w:id="2149" w:author="Windows User" w:date="2019-09-19T23:05:00Z">
        <w:r w:rsidR="006F54F2" w:rsidRPr="0033182C">
          <w:rPr>
            <w:rFonts w:cs="Times New Roman"/>
            <w:szCs w:val="24"/>
          </w:rPr>
          <w:t xml:space="preserve">maka </w:t>
        </w:r>
        <w:r w:rsidR="006F54F2" w:rsidRPr="0033182C">
          <w:rPr>
            <w:rFonts w:cs="Times New Roman"/>
            <w:i/>
            <w:szCs w:val="24"/>
          </w:rPr>
          <w:t xml:space="preserve">view </w:t>
        </w:r>
        <w:r w:rsidR="006F54F2" w:rsidRPr="0033182C">
          <w:rPr>
            <w:rFonts w:cs="Times New Roman"/>
            <w:szCs w:val="24"/>
          </w:rPr>
          <w:t>meminta data pada</w:t>
        </w:r>
      </w:ins>
      <w:r w:rsidR="006F54F2" w:rsidRPr="0033182C">
        <w:rPr>
          <w:rFonts w:cs="Times New Roman"/>
          <w:szCs w:val="24"/>
        </w:rPr>
        <w:t xml:space="preserve"> </w:t>
      </w:r>
      <w:r w:rsidR="006F54F2" w:rsidRPr="0033182C">
        <w:rPr>
          <w:rFonts w:cs="Times New Roman"/>
          <w:i/>
          <w:szCs w:val="24"/>
        </w:rPr>
        <w:t>controller</w:t>
      </w:r>
      <w:ins w:id="2150" w:author="Windows User" w:date="2019-09-19T23:05:00Z">
        <w:r w:rsidR="006F54F2" w:rsidRPr="0033182C">
          <w:rPr>
            <w:rFonts w:cs="Times New Roman"/>
            <w:szCs w:val="24"/>
          </w:rPr>
          <w:t xml:space="preserve"> untuk menampilkan halaman </w:t>
        </w:r>
      </w:ins>
      <w:ins w:id="2151" w:author="Windows User" w:date="2019-09-19T23:10:00Z">
        <w:r w:rsidR="006F54F2" w:rsidRPr="0033182C">
          <w:rPr>
            <w:rFonts w:cs="Times New Roman"/>
            <w:szCs w:val="24"/>
          </w:rPr>
          <w:t xml:space="preserve">lihat </w:t>
        </w:r>
      </w:ins>
      <w:r w:rsidR="006F54F2" w:rsidRPr="0033182C">
        <w:rPr>
          <w:rFonts w:cs="Times New Roman"/>
          <w:szCs w:val="24"/>
        </w:rPr>
        <w:t>grafik sensor</w:t>
      </w:r>
      <w:ins w:id="2152" w:author="Windows User" w:date="2019-09-19T23:10:00Z">
        <w:r w:rsidR="006F54F2" w:rsidRPr="0033182C">
          <w:rPr>
            <w:rFonts w:cs="Times New Roman"/>
            <w:szCs w:val="24"/>
          </w:rPr>
          <w:t xml:space="preserve">. </w:t>
        </w:r>
      </w:ins>
      <w:r w:rsidR="006F54F2" w:rsidRPr="0033182C">
        <w:rPr>
          <w:rFonts w:cs="Times New Roman"/>
          <w:szCs w:val="24"/>
        </w:rPr>
        <w:t xml:space="preserve">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w:t>
      </w:r>
      <w:ins w:id="2153" w:author="Windows User" w:date="2019-09-19T21:33:00Z">
        <w:r w:rsidR="006F54F2"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54" w:author="Windows User" w:date="2019-09-19T21:33:00Z">
        <w:r w:rsidR="006F54F2" w:rsidRPr="0033182C">
          <w:rPr>
            <w:rFonts w:cs="Times New Roman"/>
            <w:szCs w:val="24"/>
          </w:rPr>
          <w:t xml:space="preserve">ambar </w:t>
        </w:r>
      </w:ins>
      <w:r w:rsidR="00EE7D0E" w:rsidRPr="0033182C">
        <w:rPr>
          <w:rFonts w:cs="Times New Roman"/>
          <w:szCs w:val="24"/>
        </w:rPr>
        <w:t>C</w:t>
      </w:r>
      <w:ins w:id="2155" w:author="Windows User" w:date="2019-09-19T21:33:00Z">
        <w:r w:rsidR="006F54F2" w:rsidRPr="0033182C">
          <w:rPr>
            <w:rFonts w:cs="Times New Roman"/>
            <w:szCs w:val="24"/>
          </w:rPr>
          <w:t>.</w:t>
        </w:r>
      </w:ins>
      <w:r w:rsidR="00EE7D0E" w:rsidRPr="0033182C">
        <w:rPr>
          <w:rFonts w:cs="Times New Roman"/>
          <w:szCs w:val="24"/>
        </w:rPr>
        <w:t>8</w:t>
      </w:r>
      <w:ins w:id="2156" w:author="Windows User" w:date="2019-09-19T21:33:00Z">
        <w:r w:rsidR="006F54F2" w:rsidRPr="0033182C">
          <w:rPr>
            <w:rFonts w:cs="Times New Roman"/>
            <w:szCs w:val="24"/>
          </w:rPr>
          <w:t>.</w:t>
        </w:r>
      </w:ins>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pPr>
        <w:pStyle w:val="Heading3"/>
        <w:rPr>
          <w:ins w:id="2157" w:author="Windows User" w:date="2019-09-19T21:33:00Z"/>
          <w:rFonts w:cs="Times New Roman"/>
        </w:rPr>
        <w:pPrChange w:id="2158" w:author="Windows User" w:date="2019-09-19T21:38:00Z">
          <w:pPr>
            <w:pStyle w:val="Heading3"/>
            <w:numPr>
              <w:numId w:val="45"/>
            </w:numPr>
            <w:ind w:left="2160" w:hanging="180"/>
          </w:pPr>
        </w:pPrChange>
      </w:pPr>
      <w:bookmarkStart w:id="2159" w:name="_Toc23880394"/>
      <w:r w:rsidRPr="0033182C">
        <w:rPr>
          <w:rFonts w:cs="Times New Roman"/>
        </w:rPr>
        <w:t xml:space="preserve">Lihat </w:t>
      </w:r>
      <w:ins w:id="2160" w:author="Windows User" w:date="2019-09-19T21:33:00Z">
        <w:r w:rsidR="00872B65" w:rsidRPr="0033182C">
          <w:rPr>
            <w:rFonts w:cs="Times New Roman"/>
          </w:rPr>
          <w:t>Grafik</w:t>
        </w:r>
        <w:r w:rsidR="00872B65" w:rsidRPr="0033182C">
          <w:rPr>
            <w:rFonts w:cs="Times New Roman"/>
            <w:i/>
          </w:rPr>
          <w:t xml:space="preserve"> </w:t>
        </w:r>
      </w:ins>
      <w:r w:rsidRPr="0033182C">
        <w:rPr>
          <w:rFonts w:cs="Times New Roman"/>
          <w:i/>
        </w:rPr>
        <w:t>Tracker</w:t>
      </w:r>
      <w:bookmarkEnd w:id="2159"/>
    </w:p>
    <w:p w14:paraId="0446DE45" w14:textId="36296A34" w:rsidR="006F54F2" w:rsidRPr="0033182C" w:rsidRDefault="006F54F2" w:rsidP="006F54F2">
      <w:pPr>
        <w:ind w:firstLine="567"/>
        <w:rPr>
          <w:rFonts w:cs="Times New Roman"/>
          <w:szCs w:val="24"/>
        </w:rPr>
      </w:pPr>
      <w:ins w:id="2161"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 xml:space="preserve">lihat grafik </w:t>
      </w:r>
      <w:r w:rsidRPr="0033182C">
        <w:rPr>
          <w:rFonts w:cs="Times New Roman"/>
          <w:i/>
          <w:szCs w:val="24"/>
        </w:rPr>
        <w:t>tracker</w:t>
      </w:r>
      <w:ins w:id="2162" w:author="Windows User" w:date="2019-09-19T21:33:00Z">
        <w:r w:rsidRPr="0033182C">
          <w:rPr>
            <w:rFonts w:cs="Times New Roman"/>
            <w:szCs w:val="24"/>
          </w:rPr>
          <w:t xml:space="preserve"> menggambarkan interaksi objek pada proses menampilkan</w:t>
        </w:r>
      </w:ins>
      <w:r w:rsidRPr="0033182C">
        <w:rPr>
          <w:rFonts w:cs="Times New Roman"/>
          <w:szCs w:val="24"/>
        </w:rPr>
        <w:t>nya</w:t>
      </w:r>
      <w:r w:rsidR="00474E5D" w:rsidRPr="0033182C">
        <w:rPr>
          <w:rFonts w:cs="Times New Roman"/>
          <w:szCs w:val="24"/>
        </w:rPr>
        <w:t xml:space="preserve"> secara </w:t>
      </w:r>
      <w:r w:rsidR="00474E5D" w:rsidRPr="0033182C">
        <w:rPr>
          <w:rFonts w:cs="Times New Roman"/>
          <w:i/>
          <w:szCs w:val="24"/>
        </w:rPr>
        <w:t>realtime</w:t>
      </w:r>
      <w:ins w:id="2163" w:author="Windows User" w:date="2019-09-19T21:33:00Z">
        <w:r w:rsidRPr="0033182C">
          <w:rPr>
            <w:rFonts w:cs="Times New Roman"/>
            <w:szCs w:val="24"/>
          </w:rPr>
          <w:t xml:space="preserve">. </w:t>
        </w:r>
      </w:ins>
      <w:ins w:id="2164" w:author="Windows User" w:date="2019-09-19T23:05:00Z">
        <w:r w:rsidRPr="0033182C">
          <w:rPr>
            <w:rFonts w:cs="Times New Roman"/>
            <w:szCs w:val="24"/>
          </w:rPr>
          <w:t xml:space="preserve">Ketika pengguna memilih menu </w:t>
        </w:r>
      </w:ins>
      <w:ins w:id="2165" w:author="Windows User" w:date="2019-09-19T23:09:00Z">
        <w:r w:rsidRPr="0033182C">
          <w:rPr>
            <w:rFonts w:cs="Times New Roman"/>
            <w:szCs w:val="24"/>
          </w:rPr>
          <w:t>lihat</w:t>
        </w:r>
      </w:ins>
      <w:r w:rsidRPr="0033182C">
        <w:rPr>
          <w:rFonts w:cs="Times New Roman"/>
          <w:szCs w:val="24"/>
        </w:rPr>
        <w:t xml:space="preserve"> grafik </w:t>
      </w:r>
      <w:r w:rsidRPr="0033182C">
        <w:rPr>
          <w:rFonts w:cs="Times New Roman"/>
          <w:i/>
          <w:szCs w:val="24"/>
        </w:rPr>
        <w:t>tracker</w:t>
      </w:r>
      <w:ins w:id="2166" w:author="Windows User" w:date="2019-09-19T21:33:00Z">
        <w:r w:rsidRPr="0033182C">
          <w:rPr>
            <w:rFonts w:cs="Times New Roman"/>
            <w:szCs w:val="24"/>
          </w:rPr>
          <w:t xml:space="preserve"> </w:t>
        </w:r>
      </w:ins>
      <w:ins w:id="2167"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68" w:author="Windows User" w:date="2019-09-19T23:05:00Z">
        <w:r w:rsidRPr="0033182C">
          <w:rPr>
            <w:rFonts w:cs="Times New Roman"/>
            <w:szCs w:val="24"/>
          </w:rPr>
          <w:t xml:space="preserve"> untuk menampilkan halaman </w:t>
        </w:r>
      </w:ins>
      <w:ins w:id="2169" w:author="Windows User" w:date="2019-09-19T23:10:00Z">
        <w:r w:rsidRPr="0033182C">
          <w:rPr>
            <w:rFonts w:cs="Times New Roman"/>
            <w:szCs w:val="24"/>
          </w:rPr>
          <w:t xml:space="preserve">lihat </w:t>
        </w:r>
      </w:ins>
      <w:r w:rsidRPr="0033182C">
        <w:rPr>
          <w:rFonts w:cs="Times New Roman"/>
          <w:szCs w:val="24"/>
        </w:rPr>
        <w:t xml:space="preserve">grafik </w:t>
      </w:r>
      <w:r w:rsidR="00474E5D" w:rsidRPr="0033182C">
        <w:rPr>
          <w:rFonts w:cs="Times New Roman"/>
          <w:i/>
          <w:szCs w:val="24"/>
        </w:rPr>
        <w:t>tracker</w:t>
      </w:r>
      <w:ins w:id="2170" w:author="Windows User" w:date="2019-09-19T23:10:00Z">
        <w:r w:rsidRPr="0033182C">
          <w:rPr>
            <w:rFonts w:cs="Times New Roman"/>
            <w:szCs w:val="24"/>
          </w:rPr>
          <w:t xml:space="preserve">.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w:t>
      </w:r>
      <w:ins w:id="2171"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72" w:author="Windows User" w:date="2019-09-19T21:33:00Z">
        <w:r w:rsidRPr="0033182C">
          <w:rPr>
            <w:rFonts w:cs="Times New Roman"/>
            <w:szCs w:val="24"/>
          </w:rPr>
          <w:t xml:space="preserve">ambar </w:t>
        </w:r>
      </w:ins>
      <w:r w:rsidR="00EE7D0E" w:rsidRPr="0033182C">
        <w:rPr>
          <w:rFonts w:cs="Times New Roman"/>
          <w:szCs w:val="24"/>
        </w:rPr>
        <w:t>C</w:t>
      </w:r>
      <w:ins w:id="2173" w:author="Windows User" w:date="2019-09-19T21:33:00Z">
        <w:r w:rsidRPr="0033182C">
          <w:rPr>
            <w:rFonts w:cs="Times New Roman"/>
            <w:szCs w:val="24"/>
          </w:rPr>
          <w:t>.</w:t>
        </w:r>
      </w:ins>
      <w:r w:rsidR="00EE7D0E" w:rsidRPr="0033182C">
        <w:rPr>
          <w:rFonts w:cs="Times New Roman"/>
          <w:szCs w:val="24"/>
        </w:rPr>
        <w:t>9</w:t>
      </w:r>
      <w:ins w:id="2174" w:author="Windows User" w:date="2019-09-19T21:33:00Z">
        <w:r w:rsidRPr="0033182C">
          <w:rPr>
            <w:rFonts w:cs="Times New Roman"/>
            <w:szCs w:val="24"/>
          </w:rPr>
          <w:t>.</w:t>
        </w:r>
      </w:ins>
    </w:p>
    <w:p w14:paraId="5FFC4764" w14:textId="416AA346" w:rsidR="004D599A" w:rsidRPr="0033182C" w:rsidRDefault="004D599A">
      <w:pPr>
        <w:pStyle w:val="Heading3"/>
        <w:rPr>
          <w:ins w:id="2175" w:author="Windows User" w:date="2019-09-19T21:33:00Z"/>
          <w:rFonts w:cs="Times New Roman"/>
        </w:rPr>
        <w:pPrChange w:id="2176" w:author="Windows User" w:date="2019-09-19T21:38:00Z">
          <w:pPr>
            <w:pStyle w:val="Heading3"/>
            <w:numPr>
              <w:numId w:val="45"/>
            </w:numPr>
            <w:ind w:left="2160" w:hanging="180"/>
          </w:pPr>
        </w:pPrChange>
      </w:pPr>
      <w:bookmarkStart w:id="2177" w:name="_Toc23880395"/>
      <w:r w:rsidRPr="0033182C">
        <w:rPr>
          <w:rFonts w:cs="Times New Roman"/>
        </w:rPr>
        <w:t xml:space="preserve">Lihat </w:t>
      </w:r>
      <w:ins w:id="2178" w:author="Windows User" w:date="2019-09-19T21:33:00Z">
        <w:r w:rsidRPr="0033182C">
          <w:rPr>
            <w:rFonts w:cs="Times New Roman"/>
          </w:rPr>
          <w:t>Grafik</w:t>
        </w:r>
      </w:ins>
      <w:r w:rsidRPr="0033182C">
        <w:rPr>
          <w:rFonts w:cs="Times New Roman"/>
          <w:i/>
        </w:rPr>
        <w:t xml:space="preserve"> </w:t>
      </w:r>
      <w:r w:rsidRPr="0033182C">
        <w:rPr>
          <w:rFonts w:cs="Times New Roman"/>
        </w:rPr>
        <w:t>Aktuator</w:t>
      </w:r>
      <w:bookmarkEnd w:id="2177"/>
    </w:p>
    <w:p w14:paraId="1FA8A942" w14:textId="37CF22A5" w:rsidR="00474E5D" w:rsidRPr="0033182C" w:rsidRDefault="00474E5D" w:rsidP="00474E5D">
      <w:pPr>
        <w:ind w:firstLine="567"/>
        <w:rPr>
          <w:rFonts w:cs="Times New Roman"/>
          <w:szCs w:val="24"/>
        </w:rPr>
      </w:pPr>
      <w:ins w:id="2179"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lihat grafik aktuator</w:t>
      </w:r>
      <w:ins w:id="2180" w:author="Windows User" w:date="2019-09-19T21:33:00Z">
        <w:r w:rsidRPr="0033182C">
          <w:rPr>
            <w:rFonts w:cs="Times New Roman"/>
            <w:szCs w:val="24"/>
          </w:rPr>
          <w:t xml:space="preserve"> menggambarkan interaksi objek pada proses menampilkan</w:t>
        </w:r>
      </w:ins>
      <w:r w:rsidRPr="0033182C">
        <w:rPr>
          <w:rFonts w:cs="Times New Roman"/>
          <w:szCs w:val="24"/>
        </w:rPr>
        <w:t xml:space="preserve">nya secara </w:t>
      </w:r>
      <w:r w:rsidRPr="0033182C">
        <w:rPr>
          <w:rFonts w:cs="Times New Roman"/>
          <w:i/>
          <w:szCs w:val="24"/>
        </w:rPr>
        <w:t>realtime</w:t>
      </w:r>
      <w:ins w:id="2181" w:author="Windows User" w:date="2019-09-19T21:33:00Z">
        <w:r w:rsidRPr="0033182C">
          <w:rPr>
            <w:rFonts w:cs="Times New Roman"/>
            <w:szCs w:val="24"/>
          </w:rPr>
          <w:t xml:space="preserve">. </w:t>
        </w:r>
      </w:ins>
      <w:ins w:id="2182" w:author="Windows User" w:date="2019-09-19T23:05:00Z">
        <w:r w:rsidRPr="0033182C">
          <w:rPr>
            <w:rFonts w:cs="Times New Roman"/>
            <w:szCs w:val="24"/>
          </w:rPr>
          <w:t xml:space="preserve">Ketika pengguna memilih menu </w:t>
        </w:r>
      </w:ins>
      <w:ins w:id="2183" w:author="Windows User" w:date="2019-09-19T23:09:00Z">
        <w:r w:rsidRPr="0033182C">
          <w:rPr>
            <w:rFonts w:cs="Times New Roman"/>
            <w:szCs w:val="24"/>
          </w:rPr>
          <w:t>lihat</w:t>
        </w:r>
      </w:ins>
      <w:r w:rsidRPr="0033182C">
        <w:rPr>
          <w:rFonts w:cs="Times New Roman"/>
          <w:szCs w:val="24"/>
        </w:rPr>
        <w:t xml:space="preserve"> grafik aktuator</w:t>
      </w:r>
      <w:ins w:id="2184" w:author="Windows User" w:date="2019-09-19T21:33:00Z">
        <w:r w:rsidRPr="0033182C">
          <w:rPr>
            <w:rFonts w:cs="Times New Roman"/>
            <w:szCs w:val="24"/>
          </w:rPr>
          <w:t xml:space="preserve"> </w:t>
        </w:r>
      </w:ins>
      <w:ins w:id="2185"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86" w:author="Windows User" w:date="2019-09-19T23:05:00Z">
        <w:r w:rsidRPr="0033182C">
          <w:rPr>
            <w:rFonts w:cs="Times New Roman"/>
            <w:szCs w:val="24"/>
          </w:rPr>
          <w:t xml:space="preserve"> untuk menampilkan halaman </w:t>
        </w:r>
      </w:ins>
      <w:ins w:id="2187" w:author="Windows User" w:date="2019-09-19T23:10:00Z">
        <w:r w:rsidRPr="0033182C">
          <w:rPr>
            <w:rFonts w:cs="Times New Roman"/>
            <w:szCs w:val="24"/>
          </w:rPr>
          <w:t xml:space="preserve">lihat </w:t>
        </w:r>
      </w:ins>
      <w:r w:rsidRPr="0033182C">
        <w:rPr>
          <w:rFonts w:cs="Times New Roman"/>
          <w:szCs w:val="24"/>
        </w:rPr>
        <w:t>grafik aktuator</w:t>
      </w:r>
      <w:ins w:id="2188" w:author="Windows User" w:date="2019-09-19T23:10:00Z">
        <w:r w:rsidRPr="0033182C">
          <w:rPr>
            <w:rFonts w:cs="Times New Roman"/>
            <w:szCs w:val="24"/>
          </w:rPr>
          <w:t xml:space="preserve">.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w:t>
      </w:r>
      <w:ins w:id="2189"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90" w:author="Windows User" w:date="2019-09-19T21:33:00Z">
        <w:r w:rsidRPr="0033182C">
          <w:rPr>
            <w:rFonts w:cs="Times New Roman"/>
            <w:szCs w:val="24"/>
          </w:rPr>
          <w:t xml:space="preserve">ambar </w:t>
        </w:r>
      </w:ins>
      <w:r w:rsidR="00EE7D0E" w:rsidRPr="0033182C">
        <w:rPr>
          <w:rFonts w:cs="Times New Roman"/>
          <w:szCs w:val="24"/>
        </w:rPr>
        <w:t>C</w:t>
      </w:r>
      <w:ins w:id="2191" w:author="Windows User" w:date="2019-09-19T21:33:00Z">
        <w:r w:rsidRPr="0033182C">
          <w:rPr>
            <w:rFonts w:cs="Times New Roman"/>
            <w:szCs w:val="24"/>
          </w:rPr>
          <w:t>.</w:t>
        </w:r>
      </w:ins>
      <w:r w:rsidR="00EE7D0E" w:rsidRPr="0033182C">
        <w:rPr>
          <w:rFonts w:cs="Times New Roman"/>
          <w:szCs w:val="24"/>
        </w:rPr>
        <w:t>1</w:t>
      </w:r>
      <w:r w:rsidRPr="0033182C">
        <w:rPr>
          <w:rFonts w:cs="Times New Roman"/>
          <w:szCs w:val="24"/>
        </w:rPr>
        <w:t>0</w:t>
      </w:r>
      <w:ins w:id="2192" w:author="Windows User" w:date="2019-09-19T21:33:00Z">
        <w:r w:rsidRPr="0033182C">
          <w:rPr>
            <w:rFonts w:cs="Times New Roman"/>
            <w:szCs w:val="24"/>
          </w:rPr>
          <w:t>.</w:t>
        </w:r>
      </w:ins>
    </w:p>
    <w:p w14:paraId="215DC0DB" w14:textId="77777777" w:rsidR="00872B65" w:rsidRPr="0033182C" w:rsidRDefault="00872B65">
      <w:pPr>
        <w:pStyle w:val="Heading3"/>
        <w:rPr>
          <w:ins w:id="2193" w:author="Windows User" w:date="2019-09-19T21:33:00Z"/>
          <w:rFonts w:cs="Times New Roman"/>
        </w:rPr>
        <w:pPrChange w:id="2194" w:author="Windows User" w:date="2019-09-19T21:40:00Z">
          <w:pPr>
            <w:pStyle w:val="Heading3"/>
            <w:numPr>
              <w:numId w:val="45"/>
            </w:numPr>
            <w:ind w:left="2160" w:hanging="180"/>
          </w:pPr>
        </w:pPrChange>
      </w:pPr>
      <w:bookmarkStart w:id="2195" w:name="_Toc23880396"/>
      <w:ins w:id="2196" w:author="Windows User" w:date="2019-09-19T21:33:00Z">
        <w:r w:rsidRPr="0033182C">
          <w:rPr>
            <w:rFonts w:cs="Times New Roman"/>
          </w:rPr>
          <w:t>Log out</w:t>
        </w:r>
        <w:bookmarkEnd w:id="2195"/>
      </w:ins>
    </w:p>
    <w:p w14:paraId="24BC4855" w14:textId="6EF62FC5" w:rsidR="00872B65" w:rsidRPr="0033182C" w:rsidRDefault="00872B65" w:rsidP="00872B65">
      <w:pPr>
        <w:ind w:firstLine="567"/>
        <w:rPr>
          <w:rFonts w:cs="Times New Roman"/>
          <w:szCs w:val="24"/>
        </w:rPr>
      </w:pPr>
      <w:ins w:id="2197" w:author="Windows User" w:date="2019-09-19T21:33:00Z">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w:t>
        </w:r>
      </w:ins>
      <w:ins w:id="2198" w:author="Windows User" w:date="2019-09-19T23:35:00Z">
        <w:r w:rsidRPr="0033182C">
          <w:rPr>
            <w:rFonts w:cs="Times New Roman"/>
            <w:szCs w:val="24"/>
          </w:rPr>
          <w:t xml:space="preserve"> Ketika pengguna memilih menu </w:t>
        </w:r>
        <w:r w:rsidRPr="0033182C">
          <w:rPr>
            <w:rFonts w:cs="Times New Roman"/>
            <w:i/>
            <w:szCs w:val="24"/>
            <w:rPrChange w:id="2199" w:author="Windows User" w:date="2019-09-19T23:35:00Z">
              <w:rPr>
                <w:rFonts w:cs="Times New Roman"/>
                <w:szCs w:val="24"/>
              </w:rPr>
            </w:rPrChange>
          </w:rPr>
          <w:t>log out</w:t>
        </w:r>
        <w:r w:rsidRPr="0033182C">
          <w:rPr>
            <w:rFonts w:cs="Times New Roman"/>
            <w:i/>
            <w:szCs w:val="24"/>
          </w:rPr>
          <w:t xml:space="preserve">. Controller </w:t>
        </w:r>
      </w:ins>
      <w:ins w:id="2200" w:author="Windows User" w:date="2019-09-19T23:36:00Z">
        <w:r w:rsidRPr="0033182C">
          <w:rPr>
            <w:rFonts w:cs="Times New Roman"/>
            <w:szCs w:val="24"/>
          </w:rPr>
          <w:t xml:space="preserve"> akan menampilkan kembali</w:t>
        </w:r>
      </w:ins>
      <w:ins w:id="2201" w:author="Windows User" w:date="2019-09-19T21:33:00Z">
        <w:r w:rsidRPr="0033182C">
          <w:rPr>
            <w:rFonts w:cs="Times New Roman"/>
            <w:szCs w:val="24"/>
          </w:rPr>
          <w:t xml:space="preserve"> </w:t>
        </w:r>
      </w:ins>
      <w:ins w:id="2202" w:author="Windows User" w:date="2019-09-19T23:36:00Z">
        <w:r w:rsidRPr="0033182C">
          <w:rPr>
            <w:rFonts w:cs="Times New Roman"/>
            <w:szCs w:val="24"/>
          </w:rPr>
          <w:t xml:space="preserve">halaman </w:t>
        </w:r>
        <w:r w:rsidRPr="0033182C">
          <w:rPr>
            <w:rFonts w:cs="Times New Roman"/>
            <w:i/>
            <w:szCs w:val="24"/>
          </w:rPr>
          <w:t xml:space="preserve">log in. </w:t>
        </w:r>
      </w:ins>
      <w:ins w:id="2203"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204" w:author="Windows User" w:date="2019-09-19T21:33:00Z">
        <w:r w:rsidRPr="0033182C">
          <w:rPr>
            <w:rFonts w:cs="Times New Roman"/>
            <w:szCs w:val="24"/>
          </w:rPr>
          <w:t xml:space="preserve">ambar </w:t>
        </w:r>
      </w:ins>
      <w:r w:rsidR="00EE7D0E" w:rsidRPr="0033182C">
        <w:rPr>
          <w:rFonts w:cs="Times New Roman"/>
          <w:szCs w:val="24"/>
        </w:rPr>
        <w:t>C</w:t>
      </w:r>
      <w:ins w:id="2205" w:author="Windows User" w:date="2019-09-19T21:33:00Z">
        <w:r w:rsidRPr="0033182C">
          <w:rPr>
            <w:rFonts w:cs="Times New Roman"/>
            <w:szCs w:val="24"/>
          </w:rPr>
          <w:t>.</w:t>
        </w:r>
      </w:ins>
      <w:r w:rsidR="00EE7D0E" w:rsidRPr="0033182C">
        <w:rPr>
          <w:rFonts w:cs="Times New Roman"/>
          <w:szCs w:val="24"/>
        </w:rPr>
        <w:t>11</w:t>
      </w:r>
      <w:ins w:id="2206" w:author="Windows User" w:date="2019-09-19T21:33:00Z">
        <w:r w:rsidRPr="0033182C">
          <w:rPr>
            <w:rFonts w:cs="Times New Roman"/>
            <w:szCs w:val="24"/>
          </w:rPr>
          <w:t>.</w:t>
        </w:r>
      </w:ins>
    </w:p>
    <w:p w14:paraId="2CBC2839" w14:textId="77196CB1" w:rsidR="000407AE" w:rsidRPr="0033182C" w:rsidRDefault="000407AE" w:rsidP="000407AE">
      <w:pPr>
        <w:keepNext/>
        <w:rPr>
          <w:rFonts w:cs="Times New Roman"/>
        </w:rPr>
      </w:pPr>
    </w:p>
    <w:p w14:paraId="294A85B8" w14:textId="1EF0360D" w:rsidR="00EF6E89" w:rsidRPr="0033182C" w:rsidRDefault="00EF6E89">
      <w:pPr>
        <w:pStyle w:val="Heading2"/>
        <w:ind w:left="426" w:hanging="426"/>
        <w:rPr>
          <w:ins w:id="2207" w:author="Windows User" w:date="2019-09-19T21:47:00Z"/>
          <w:rFonts w:cs="Times New Roman"/>
        </w:rPr>
        <w:pPrChange w:id="2208" w:author="Windows User" w:date="2019-09-19T00:50:00Z">
          <w:pPr>
            <w:spacing w:after="160" w:line="259" w:lineRule="auto"/>
            <w:jc w:val="left"/>
          </w:pPr>
        </w:pPrChange>
      </w:pPr>
      <w:bookmarkStart w:id="2209" w:name="_Toc23880397"/>
      <w:r w:rsidRPr="0033182C">
        <w:rPr>
          <w:rFonts w:cs="Times New Roman"/>
          <w:i/>
        </w:rPr>
        <w:t>Entity Relationship Diagram</w:t>
      </w:r>
      <w:r w:rsidRPr="0033182C">
        <w:rPr>
          <w:rFonts w:cs="Times New Roman"/>
        </w:rPr>
        <w:t xml:space="preserve"> (ERD)</w:t>
      </w:r>
      <w:bookmarkEnd w:id="2209"/>
    </w:p>
    <w:p w14:paraId="2AF89B84" w14:textId="6B43FEA5" w:rsidR="00EF6E89" w:rsidRPr="0033182C" w:rsidRDefault="00EF6E89">
      <w:pPr>
        <w:ind w:firstLine="426"/>
        <w:rPr>
          <w:rFonts w:cs="Times New Roman"/>
        </w:rPr>
        <w:pPrChange w:id="2210" w:author="Windows User" w:date="2019-09-19T21:48:00Z">
          <w:pPr>
            <w:spacing w:after="160" w:line="259" w:lineRule="auto"/>
            <w:jc w:val="left"/>
          </w:pPr>
        </w:pPrChange>
      </w:pPr>
      <w:ins w:id="2211" w:author="Windows User" w:date="2019-09-19T21:47:00Z">
        <w:r w:rsidRPr="0033182C">
          <w:rPr>
            <w:rFonts w:cs="Times New Roman"/>
          </w:rPr>
          <w:t xml:space="preserve">Diagram yang menggambarkan interaksi antar </w:t>
        </w:r>
      </w:ins>
      <w:r w:rsidRPr="0033182C">
        <w:rPr>
          <w:rFonts w:cs="Times New Roman"/>
        </w:rPr>
        <w:t>tabel</w:t>
      </w:r>
      <w:ins w:id="2212" w:author="Windows User" w:date="2019-09-19T21:47:00Z">
        <w:r w:rsidRPr="0033182C">
          <w:rPr>
            <w:rFonts w:cs="Times New Roman"/>
          </w:rPr>
          <w:t xml:space="preserve"> yang </w:t>
        </w:r>
      </w:ins>
      <w:r w:rsidRPr="0033182C">
        <w:rPr>
          <w:rFonts w:cs="Times New Roman"/>
        </w:rPr>
        <w:t>dapat berkomunikasi</w:t>
      </w:r>
      <w:ins w:id="2213" w:author="Windows User" w:date="2019-09-19T21:47:00Z">
        <w:r w:rsidRPr="0033182C">
          <w:rPr>
            <w:rFonts w:cs="Times New Roman"/>
          </w:rPr>
          <w:t xml:space="preserve">. Diagram ini juga berisi </w:t>
        </w:r>
      </w:ins>
      <w:r w:rsidRPr="0033182C">
        <w:rPr>
          <w:rFonts w:cs="Times New Roman"/>
        </w:rPr>
        <w:t>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0CF9AB37" w:rsidR="004336C4" w:rsidRPr="0033182C" w:rsidRDefault="00A96857" w:rsidP="00A96857">
      <w:pPr>
        <w:pStyle w:val="Caption"/>
        <w:jc w:val="center"/>
        <w:rPr>
          <w:rFonts w:cs="Times New Roman"/>
          <w:i w:val="0"/>
          <w:color w:val="auto"/>
          <w:sz w:val="22"/>
        </w:rPr>
      </w:pPr>
      <w:bookmarkStart w:id="2214" w:name="_Toc2388025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ERD</w:t>
      </w:r>
      <w:bookmarkEnd w:id="2214"/>
    </w:p>
    <w:p w14:paraId="67EBEECA" w14:textId="428D8490" w:rsidR="00EF6E89" w:rsidRPr="0033182C" w:rsidRDefault="00EF6E89">
      <w:pPr>
        <w:pStyle w:val="Heading2"/>
        <w:ind w:left="426" w:hanging="426"/>
        <w:rPr>
          <w:ins w:id="2215" w:author="Windows User" w:date="2019-09-19T21:47:00Z"/>
          <w:rFonts w:cs="Times New Roman"/>
          <w:i/>
        </w:rPr>
        <w:pPrChange w:id="2216" w:author="Windows User" w:date="2019-09-19T00:50:00Z">
          <w:pPr>
            <w:spacing w:after="160" w:line="259" w:lineRule="auto"/>
            <w:jc w:val="left"/>
          </w:pPr>
        </w:pPrChange>
      </w:pPr>
      <w:bookmarkStart w:id="2217" w:name="_Toc23880398"/>
      <w:r w:rsidRPr="0033182C">
        <w:rPr>
          <w:rFonts w:cs="Times New Roman"/>
          <w:i/>
        </w:rPr>
        <w:t>Class Diagram</w:t>
      </w:r>
      <w:bookmarkEnd w:id="2217"/>
    </w:p>
    <w:p w14:paraId="26D32D97" w14:textId="72263560" w:rsidR="00EF6E89" w:rsidRPr="0033182C" w:rsidRDefault="00EF6E89" w:rsidP="00EF6E89">
      <w:pPr>
        <w:spacing w:after="0"/>
        <w:ind w:firstLine="426"/>
        <w:rPr>
          <w:rFonts w:cs="Times New Roman"/>
        </w:rPr>
      </w:pPr>
      <w:ins w:id="2218" w:author="Windows User" w:date="2019-09-19T21:47:00Z">
        <w:r w:rsidRPr="0033182C">
          <w:rPr>
            <w:rFonts w:cs="Times New Roman"/>
          </w:rPr>
          <w:t xml:space="preserve">Diagram yang menggambarkan interaksi antar </w:t>
        </w:r>
      </w:ins>
      <w:r w:rsidRPr="0033182C">
        <w:rPr>
          <w:rFonts w:cs="Times New Roman"/>
          <w:i/>
        </w:rPr>
        <w:t xml:space="preserve">class </w:t>
      </w:r>
      <w:r w:rsidRPr="0033182C">
        <w:rPr>
          <w:rFonts w:cs="Times New Roman"/>
        </w:rPr>
        <w:t xml:space="preserve">pada sistem seperti </w:t>
      </w:r>
      <w:r w:rsidRPr="0033182C">
        <w:rPr>
          <w:rFonts w:cs="Times New Roman"/>
          <w:i/>
        </w:rPr>
        <w:t>class</w:t>
      </w:r>
      <w:ins w:id="2219" w:author="Windows User" w:date="2019-09-19T21:47:00Z">
        <w:r w:rsidRPr="0033182C">
          <w:rPr>
            <w:rFonts w:cs="Times New Roman"/>
            <w:i/>
          </w:rPr>
          <w:t xml:space="preserve"> </w:t>
        </w:r>
      </w:ins>
      <w:r w:rsidRPr="0033182C">
        <w:rPr>
          <w:rFonts w:cs="Times New Roman"/>
          <w:i/>
        </w:rPr>
        <w:t xml:space="preserve">model, view </w:t>
      </w:r>
      <w:r w:rsidRPr="0033182C">
        <w:rPr>
          <w:rFonts w:cs="Times New Roman"/>
        </w:rPr>
        <w:t>dan</w:t>
      </w:r>
      <w:r w:rsidRPr="0033182C">
        <w:rPr>
          <w:rFonts w:cs="Times New Roman"/>
          <w:i/>
        </w:rPr>
        <w:t xml:space="preserve"> controller</w:t>
      </w:r>
      <w:ins w:id="2220" w:author="Windows User" w:date="2019-09-19T21:47:00Z">
        <w:r w:rsidRPr="0033182C">
          <w:rPr>
            <w:rFonts w:cs="Times New Roman"/>
          </w:rPr>
          <w:t xml:space="preserve">. </w:t>
        </w:r>
      </w:ins>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6E10304A" w:rsidR="00D11161" w:rsidRPr="0033182C" w:rsidRDefault="004643D5" w:rsidP="004643D5">
      <w:pPr>
        <w:pStyle w:val="Caption"/>
        <w:jc w:val="center"/>
        <w:rPr>
          <w:rFonts w:cs="Times New Roman"/>
          <w:i w:val="0"/>
          <w:color w:val="auto"/>
          <w:sz w:val="22"/>
        </w:rPr>
      </w:pPr>
      <w:bookmarkStart w:id="2221" w:name="_Toc2388025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i w:val="0"/>
          <w:color w:val="auto"/>
          <w:sz w:val="22"/>
        </w:rPr>
        <w:t xml:space="preserve"> Class Diagram</w:t>
      </w:r>
      <w:bookmarkEnd w:id="2221"/>
    </w:p>
    <w:p w14:paraId="69E155F1" w14:textId="58487625" w:rsidR="004C6314" w:rsidRPr="0033182C" w:rsidRDefault="00835FA0" w:rsidP="004C6314">
      <w:pPr>
        <w:pStyle w:val="Heading2"/>
        <w:ind w:left="426" w:hanging="426"/>
        <w:rPr>
          <w:rFonts w:cs="Times New Roman"/>
          <w:i/>
        </w:rPr>
      </w:pPr>
      <w:bookmarkStart w:id="2222"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2222"/>
    </w:p>
    <w:p w14:paraId="6134A5B4" w14:textId="1423F7AB" w:rsidR="00EF6E89" w:rsidRPr="0033182C" w:rsidRDefault="00835FA0">
      <w:pPr>
        <w:ind w:firstLine="426"/>
        <w:rPr>
          <w:rFonts w:cs="Times New Roman"/>
        </w:rPr>
        <w:pPrChange w:id="2223" w:author="Windows User" w:date="2019-09-19T21:48:00Z">
          <w:pPr>
            <w:spacing w:after="160" w:line="259" w:lineRule="auto"/>
            <w:jc w:val="left"/>
          </w:pPr>
        </w:pPrChange>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pPr>
        <w:pStyle w:val="Heading3"/>
        <w:rPr>
          <w:rFonts w:cs="Times New Roman"/>
          <w:i/>
        </w:rPr>
        <w:pPrChange w:id="2224" w:author="Windows User" w:date="2019-09-19T02:26:00Z">
          <w:pPr/>
        </w:pPrChange>
      </w:pPr>
      <w:bookmarkStart w:id="2225" w:name="_Toc23880400"/>
      <w:r w:rsidRPr="0033182C">
        <w:rPr>
          <w:rFonts w:cs="Times New Roman"/>
          <w:i/>
        </w:rPr>
        <w:t>User Interface Log In</w:t>
      </w:r>
      <w:bookmarkEnd w:id="2225"/>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ins w:id="2226" w:author="Windows User" w:date="2019-09-19T01:09:00Z">
        <w:r w:rsidRPr="0033182C">
          <w:rPr>
            <w:rFonts w:cs="Times New Roman"/>
          </w:rPr>
          <w:t xml:space="preserve"> dalam sistem. </w:t>
        </w:r>
      </w:ins>
      <w:ins w:id="2227" w:author="Windows User" w:date="2019-09-19T01:11:00Z">
        <w:r w:rsidRPr="0033182C">
          <w:rPr>
            <w:rFonts w:cs="Times New Roman"/>
          </w:rPr>
          <w:t>Seluruh akt</w:t>
        </w:r>
      </w:ins>
      <w:ins w:id="2228" w:author="Windows User" w:date="2019-09-19T01:48:00Z">
        <w:r w:rsidRPr="0033182C">
          <w:rPr>
            <w:rFonts w:cs="Times New Roman"/>
          </w:rPr>
          <w:t xml:space="preserve">or </w:t>
        </w:r>
      </w:ins>
      <w:ins w:id="2229" w:author="Windows User" w:date="2019-09-19T01:09:00Z">
        <w:r w:rsidRPr="0033182C">
          <w:rPr>
            <w:rFonts w:cs="Times New Roman"/>
          </w:rPr>
          <w:t xml:space="preserve">yang akan memasuki sistem harus memasukkan </w:t>
        </w:r>
        <w:r w:rsidRPr="0033182C">
          <w:rPr>
            <w:rFonts w:cs="Times New Roman"/>
            <w:i/>
            <w:rPrChange w:id="2230" w:author="Windows User" w:date="2019-09-19T01:51:00Z">
              <w:rPr>
                <w:rFonts w:cs="Times New Roman"/>
                <w:szCs w:val="24"/>
              </w:rPr>
            </w:rPrChange>
          </w:rPr>
          <w:t>username</w:t>
        </w:r>
        <w:r w:rsidRPr="0033182C">
          <w:rPr>
            <w:rFonts w:cs="Times New Roman"/>
          </w:rPr>
          <w:t xml:space="preserve"> dan </w:t>
        </w:r>
        <w:r w:rsidRPr="0033182C">
          <w:rPr>
            <w:rFonts w:cs="Times New Roman"/>
            <w:i/>
            <w:rPrChange w:id="2231" w:author="Windows User" w:date="2019-09-19T01:51:00Z">
              <w:rPr>
                <w:rFonts w:cs="Times New Roman"/>
                <w:szCs w:val="24"/>
              </w:rPr>
            </w:rPrChange>
          </w:rPr>
          <w:t>password</w:t>
        </w:r>
        <w:r w:rsidRPr="0033182C">
          <w:rPr>
            <w:rFonts w:cs="Times New Roman"/>
          </w:rPr>
          <w:t xml:space="preserve"> yang dimiliki.</w:t>
        </w:r>
      </w:ins>
      <w:ins w:id="2232" w:author="Windows User" w:date="2019-09-19T01:49:00Z">
        <w:r w:rsidRPr="0033182C">
          <w:rPr>
            <w:rFonts w:cs="Times New Roman"/>
          </w:rPr>
          <w:t xml:space="preserve"> Jika </w:t>
        </w:r>
        <w:r w:rsidRPr="0033182C">
          <w:rPr>
            <w:rFonts w:cs="Times New Roman"/>
            <w:i/>
            <w:rPrChange w:id="2233" w:author="Windows User" w:date="2019-09-19T01:51:00Z">
              <w:rPr>
                <w:rFonts w:cs="Times New Roman"/>
                <w:szCs w:val="24"/>
              </w:rPr>
            </w:rPrChange>
          </w:rPr>
          <w:t>usernam</w:t>
        </w:r>
        <w:r w:rsidRPr="0033182C">
          <w:rPr>
            <w:rFonts w:cs="Times New Roman"/>
          </w:rPr>
          <w:t xml:space="preserve">e dan </w:t>
        </w:r>
        <w:r w:rsidRPr="0033182C">
          <w:rPr>
            <w:rFonts w:cs="Times New Roman"/>
            <w:i/>
            <w:rPrChange w:id="2234" w:author="Windows User" w:date="2019-09-19T01:51:00Z">
              <w:rPr>
                <w:rFonts w:cs="Times New Roman"/>
                <w:szCs w:val="24"/>
              </w:rPr>
            </w:rPrChange>
          </w:rPr>
          <w:t>password</w:t>
        </w:r>
        <w:r w:rsidRPr="0033182C">
          <w:rPr>
            <w:rFonts w:cs="Times New Roman"/>
          </w:rPr>
          <w:t xml:space="preserve"> yang dimasukkan benar maka akan berhasil masuk ke </w:t>
        </w:r>
      </w:ins>
      <w:ins w:id="2235" w:author="Windows User" w:date="2019-09-19T01:51:00Z">
        <w:r w:rsidRPr="0033182C">
          <w:rPr>
            <w:rFonts w:cs="Times New Roman"/>
          </w:rPr>
          <w:t>sistem</w:t>
        </w:r>
      </w:ins>
      <w:ins w:id="2236" w:author="Windows User" w:date="2019-09-19T01:50:00Z">
        <w:r w:rsidRPr="0033182C">
          <w:rPr>
            <w:rFonts w:cs="Times New Roman"/>
          </w:rPr>
          <w:t>, sebaliknya jika salah maka akan muncul pemberitahuan jika</w:t>
        </w:r>
        <w:r w:rsidRPr="0033182C">
          <w:rPr>
            <w:rFonts w:cs="Times New Roman"/>
            <w:i/>
            <w:rPrChange w:id="2237" w:author="Windows User" w:date="2019-09-19T01:52:00Z">
              <w:rPr>
                <w:rFonts w:cs="Times New Roman"/>
                <w:szCs w:val="24"/>
              </w:rPr>
            </w:rPrChange>
          </w:rPr>
          <w:t xml:space="preserve"> username</w:t>
        </w:r>
        <w:r w:rsidRPr="0033182C">
          <w:rPr>
            <w:rFonts w:cs="Times New Roman"/>
          </w:rPr>
          <w:t xml:space="preserve"> atau </w:t>
        </w:r>
        <w:r w:rsidRPr="0033182C">
          <w:rPr>
            <w:rFonts w:cs="Times New Roman"/>
            <w:i/>
            <w:rPrChange w:id="2238" w:author="Windows User" w:date="2019-09-19T01:51:00Z">
              <w:rPr>
                <w:rFonts w:cs="Times New Roman"/>
                <w:szCs w:val="24"/>
              </w:rPr>
            </w:rPrChange>
          </w:rPr>
          <w:t>password</w:t>
        </w:r>
        <w:r w:rsidRPr="0033182C">
          <w:rPr>
            <w:rFonts w:cs="Times New Roman"/>
          </w:rPr>
          <w:t xml:space="preserve"> salah.</w:t>
        </w:r>
      </w:ins>
      <w:ins w:id="2239" w:author="Windows User" w:date="2019-09-19T01:09:00Z">
        <w:r w:rsidRPr="0033182C">
          <w:rPr>
            <w:rFonts w:cs="Times New Roman"/>
          </w:rPr>
          <w:t xml:space="preserve"> </w:t>
        </w:r>
      </w:ins>
      <w:r w:rsidR="00A86A5B" w:rsidRPr="0033182C">
        <w:rPr>
          <w:rFonts w:cs="Times New Roman"/>
          <w:i/>
        </w:rPr>
        <w:t xml:space="preserve">User Interface Log In </w:t>
      </w:r>
      <w:ins w:id="2240" w:author="Windows User" w:date="2019-09-19T01:09:00Z">
        <w:r w:rsidRPr="0033182C">
          <w:rPr>
            <w:rFonts w:cs="Times New Roman"/>
          </w:rPr>
          <w:t xml:space="preserve">dapat dilihat pada </w:t>
        </w:r>
      </w:ins>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2241" w:name="_Toc23880401"/>
      <w:r w:rsidRPr="0033182C">
        <w:rPr>
          <w:rFonts w:cs="Times New Roman"/>
          <w:i/>
        </w:rPr>
        <w:t>User Interface</w:t>
      </w:r>
      <w:r w:rsidRPr="0033182C">
        <w:rPr>
          <w:rFonts w:cs="Times New Roman"/>
        </w:rPr>
        <w:t xml:space="preserve"> Tambah User</w:t>
      </w:r>
      <w:bookmarkEnd w:id="2241"/>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menambahkan pengguna yang bisa mengakses sistem</w:t>
      </w:r>
      <w:ins w:id="2242" w:author="Windows User" w:date="2019-09-19T01:55:00Z">
        <w:r w:rsidRPr="0033182C">
          <w:rPr>
            <w:rFonts w:cs="Times New Roman"/>
            <w:szCs w:val="24"/>
          </w:rPr>
          <w:t xml:space="preserve">. Fitur untuk menambah data </w:t>
        </w:r>
      </w:ins>
      <w:ins w:id="2243" w:author="Windows User" w:date="2019-09-19T02:00:00Z">
        <w:r w:rsidRPr="0033182C">
          <w:rPr>
            <w:rFonts w:cs="Times New Roman"/>
            <w:szCs w:val="24"/>
          </w:rPr>
          <w:t>pengguna</w:t>
        </w:r>
      </w:ins>
      <w:ins w:id="2244" w:author="Windows User" w:date="2019-09-19T01:55:00Z">
        <w:r w:rsidRPr="0033182C">
          <w:rPr>
            <w:rFonts w:cs="Times New Roman"/>
            <w:szCs w:val="24"/>
          </w:rPr>
          <w:t xml:space="preserve"> </w:t>
        </w:r>
      </w:ins>
      <w:ins w:id="2245" w:author="Windows User" w:date="2019-09-19T01:56:00Z">
        <w:r w:rsidRPr="0033182C">
          <w:rPr>
            <w:rFonts w:cs="Times New Roman"/>
            <w:szCs w:val="24"/>
          </w:rPr>
          <w:t>hanya</w:t>
        </w:r>
      </w:ins>
      <w:ins w:id="2246" w:author="Windows User" w:date="2019-09-19T01:55:00Z">
        <w:r w:rsidRPr="0033182C">
          <w:rPr>
            <w:rFonts w:cs="Times New Roman"/>
            <w:szCs w:val="24"/>
          </w:rPr>
          <w:t xml:space="preserve"> dapat dilakukan oleh admin. </w:t>
        </w:r>
      </w:ins>
      <w:ins w:id="2247" w:author="Windows User" w:date="2019-09-19T01:56:00Z">
        <w:r w:rsidRPr="0033182C">
          <w:rPr>
            <w:rFonts w:cs="Times New Roman"/>
            <w:szCs w:val="24"/>
          </w:rPr>
          <w:t xml:space="preserve">Admin harus masuk pada menu tambah </w:t>
        </w:r>
      </w:ins>
      <w:ins w:id="2248" w:author="Windows User" w:date="2019-09-19T02:00:00Z">
        <w:r w:rsidRPr="0033182C">
          <w:rPr>
            <w:rFonts w:cs="Times New Roman"/>
            <w:szCs w:val="24"/>
          </w:rPr>
          <w:t>pengguna</w:t>
        </w:r>
      </w:ins>
      <w:ins w:id="2249" w:author="Windows User" w:date="2019-09-19T01:56:00Z">
        <w:r w:rsidRPr="0033182C">
          <w:rPr>
            <w:rFonts w:cs="Times New Roman"/>
            <w:szCs w:val="24"/>
          </w:rPr>
          <w:t xml:space="preserve"> terlebih dahulu. </w:t>
        </w:r>
      </w:ins>
      <w:ins w:id="2250" w:author="Windows User" w:date="2019-09-19T01:57:00Z">
        <w:r w:rsidRPr="0033182C">
          <w:rPr>
            <w:rFonts w:cs="Times New Roman"/>
            <w:szCs w:val="24"/>
          </w:rPr>
          <w:t>Setelah itu mengisikan</w:t>
        </w:r>
      </w:ins>
      <w:ins w:id="2251" w:author="Windows User" w:date="2019-09-19T02:00:00Z">
        <w:r w:rsidRPr="0033182C">
          <w:rPr>
            <w:rFonts w:cs="Times New Roman"/>
            <w:szCs w:val="24"/>
          </w:rPr>
          <w:t xml:space="preserve"> dan </w:t>
        </w:r>
        <w:r w:rsidRPr="0033182C">
          <w:rPr>
            <w:rFonts w:cs="Times New Roman"/>
            <w:i/>
            <w:szCs w:val="24"/>
            <w:rPrChange w:id="2252" w:author="Windows User" w:date="2019-09-19T02:00:00Z">
              <w:rPr>
                <w:rFonts w:cs="Times New Roman"/>
                <w:szCs w:val="24"/>
              </w:rPr>
            </w:rPrChange>
          </w:rPr>
          <w:t>password</w:t>
        </w:r>
      </w:ins>
      <w:ins w:id="2253" w:author="Windows User" w:date="2019-09-19T02:01:00Z">
        <w:r w:rsidRPr="0033182C">
          <w:rPr>
            <w:rFonts w:cs="Times New Roman"/>
            <w:i/>
            <w:szCs w:val="24"/>
          </w:rPr>
          <w:t xml:space="preserve">. </w:t>
        </w:r>
        <w:r w:rsidRPr="0033182C">
          <w:rPr>
            <w:rFonts w:cs="Times New Roman"/>
            <w:szCs w:val="24"/>
          </w:rPr>
          <w:t>Data pengguna berhasil ditambahkan jika inputan sudah benar. Sebaliknya jika inputan salah maka akan muncul peringatan bahwa data yang dimasukkan salah atau tidak sesuai.</w:t>
        </w:r>
      </w:ins>
      <w:ins w:id="2254" w:author="Windows User" w:date="2019-09-19T01:57:00Z">
        <w:r w:rsidRPr="0033182C">
          <w:rPr>
            <w:rFonts w:cs="Times New Roman"/>
            <w:szCs w:val="24"/>
          </w:rPr>
          <w:t xml:space="preserve"> </w:t>
        </w:r>
      </w:ins>
      <w:r w:rsidRPr="0033182C">
        <w:rPr>
          <w:rFonts w:cs="Times New Roman"/>
          <w:i/>
          <w:szCs w:val="24"/>
        </w:rPr>
        <w:t>User interface</w:t>
      </w:r>
      <w:ins w:id="2255" w:author="Windows User" w:date="2019-09-19T01:55:00Z">
        <w:r w:rsidRPr="0033182C">
          <w:rPr>
            <w:rFonts w:cs="Times New Roman"/>
            <w:szCs w:val="24"/>
          </w:rPr>
          <w:t xml:space="preserve"> tambah user dapat dilihat pada </w:t>
        </w:r>
      </w:ins>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2256" w:name="_Toc23880402"/>
      <w:r w:rsidRPr="0033182C">
        <w:rPr>
          <w:rFonts w:cs="Times New Roman"/>
          <w:i/>
        </w:rPr>
        <w:t xml:space="preserve">User Interface </w:t>
      </w:r>
      <w:r w:rsidR="006C0CB8" w:rsidRPr="0033182C">
        <w:rPr>
          <w:rFonts w:cs="Times New Roman"/>
        </w:rPr>
        <w:t>Edit User</w:t>
      </w:r>
      <w:bookmarkEnd w:id="2256"/>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ins w:id="2257" w:author="Windows User" w:date="2019-09-19T01:55:00Z">
        <w:r w:rsidRPr="0033182C">
          <w:rPr>
            <w:rFonts w:cs="Times New Roman"/>
            <w:szCs w:val="24"/>
          </w:rPr>
          <w:t>untuk</w:t>
        </w:r>
      </w:ins>
      <w:ins w:id="2258" w:author="Windows User" w:date="2019-09-19T02:06:00Z">
        <w:r w:rsidRPr="0033182C">
          <w:rPr>
            <w:rFonts w:cs="Times New Roman"/>
            <w:szCs w:val="24"/>
          </w:rPr>
          <w:t xml:space="preserve"> mengubah</w:t>
        </w:r>
      </w:ins>
      <w:ins w:id="2259" w:author="Windows User" w:date="2019-09-19T01:55:00Z">
        <w:r w:rsidRPr="0033182C">
          <w:rPr>
            <w:rFonts w:cs="Times New Roman"/>
            <w:szCs w:val="24"/>
          </w:rPr>
          <w:t xml:space="preserve"> data </w:t>
        </w:r>
        <w:r w:rsidRPr="0033182C">
          <w:rPr>
            <w:rFonts w:cs="Times New Roman"/>
            <w:i/>
            <w:szCs w:val="24"/>
            <w:rPrChange w:id="2260" w:author="Windows User" w:date="2019-09-19T02:07:00Z">
              <w:rPr>
                <w:rFonts w:cs="Times New Roman"/>
                <w:szCs w:val="24"/>
              </w:rPr>
            </w:rPrChange>
          </w:rPr>
          <w:t>user</w:t>
        </w:r>
        <w:r w:rsidRPr="0033182C">
          <w:rPr>
            <w:rFonts w:cs="Times New Roman"/>
            <w:szCs w:val="24"/>
          </w:rPr>
          <w:t xml:space="preserve"> bisa dilakukan oleh admin.</w:t>
        </w:r>
      </w:ins>
      <w:ins w:id="2261" w:author="Windows User" w:date="2019-09-19T02:09:00Z">
        <w:r w:rsidRPr="0033182C">
          <w:rPr>
            <w:rFonts w:cs="Times New Roman"/>
            <w:szCs w:val="24"/>
          </w:rPr>
          <w:t xml:space="preserve"> Mengubah data </w:t>
        </w:r>
        <w:r w:rsidRPr="0033182C">
          <w:rPr>
            <w:rFonts w:cs="Times New Roman"/>
            <w:i/>
            <w:szCs w:val="24"/>
          </w:rPr>
          <w:t xml:space="preserve">user </w:t>
        </w:r>
        <w:r w:rsidRPr="0033182C">
          <w:rPr>
            <w:rFonts w:cs="Times New Roman"/>
            <w:szCs w:val="24"/>
          </w:rPr>
          <w:t>dapat</w:t>
        </w:r>
      </w:ins>
      <w:ins w:id="2262" w:author="Windows User" w:date="2019-09-19T02:10:00Z">
        <w:r w:rsidRPr="0033182C">
          <w:rPr>
            <w:rFonts w:cs="Times New Roman"/>
            <w:szCs w:val="24"/>
          </w:rPr>
          <w:t xml:space="preserve"> </w:t>
        </w:r>
      </w:ins>
      <w:ins w:id="2263" w:author="Windows User" w:date="2019-09-19T02:09:00Z">
        <w:r w:rsidRPr="0033182C">
          <w:rPr>
            <w:rFonts w:cs="Times New Roman"/>
            <w:szCs w:val="24"/>
          </w:rPr>
          <w:t xml:space="preserve">dilakukan </w:t>
        </w:r>
      </w:ins>
      <w:ins w:id="2264" w:author="Windows User" w:date="2019-09-19T02:10:00Z">
        <w:r w:rsidRPr="0033182C">
          <w:rPr>
            <w:rFonts w:cs="Times New Roman"/>
            <w:szCs w:val="24"/>
          </w:rPr>
          <w:t xml:space="preserve">dengan menekan tombol edit pada masing-masing baris data yang diinginkan. Setelah itu ubah data </w:t>
        </w:r>
        <w:r w:rsidRPr="0033182C">
          <w:rPr>
            <w:rFonts w:cs="Times New Roman"/>
            <w:i/>
            <w:szCs w:val="24"/>
            <w:rPrChange w:id="2265" w:author="Windows User" w:date="2019-09-19T02:11:00Z">
              <w:rPr>
                <w:rFonts w:cs="Times New Roman"/>
                <w:szCs w:val="24"/>
              </w:rPr>
            </w:rPrChange>
          </w:rPr>
          <w:t>username</w:t>
        </w:r>
      </w:ins>
      <w:ins w:id="2266" w:author="Windows User" w:date="2019-09-19T02:11:00Z">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pada</w:t>
        </w:r>
      </w:ins>
      <w:ins w:id="2267" w:author="Windows User" w:date="2019-09-19T02:12:00Z">
        <w:r w:rsidRPr="0033182C">
          <w:rPr>
            <w:rFonts w:cs="Times New Roman"/>
            <w:szCs w:val="24"/>
          </w:rPr>
          <w:t xml:space="preserve"> </w:t>
        </w:r>
      </w:ins>
      <w:ins w:id="2268" w:author="Windows User" w:date="2019-09-19T02:11:00Z">
        <w:r w:rsidRPr="0033182C">
          <w:rPr>
            <w:rFonts w:cs="Times New Roman"/>
            <w:szCs w:val="24"/>
          </w:rPr>
          <w:t>form</w:t>
        </w:r>
      </w:ins>
      <w:ins w:id="2269" w:author="Windows User" w:date="2019-09-19T02:12:00Z">
        <w:r w:rsidRPr="0033182C">
          <w:rPr>
            <w:rFonts w:cs="Times New Roman"/>
            <w:szCs w:val="24"/>
          </w:rPr>
          <w:t xml:space="preserve"> yang telah disediakan</w:t>
        </w:r>
      </w:ins>
      <w:ins w:id="2270" w:author="Windows User" w:date="2019-09-19T02:11:00Z">
        <w:r w:rsidRPr="0033182C">
          <w:rPr>
            <w:rFonts w:cs="Times New Roman"/>
            <w:szCs w:val="24"/>
          </w:rPr>
          <w:t>.</w:t>
        </w:r>
      </w:ins>
      <w:ins w:id="2271" w:author="Windows User" w:date="2019-09-19T02:12:00Z">
        <w:r w:rsidRPr="0033182C">
          <w:rPr>
            <w:rFonts w:cs="Times New Roman"/>
            <w:szCs w:val="24"/>
          </w:rPr>
          <w:t xml:space="preserve"> Klik tombol </w:t>
        </w:r>
        <w:r w:rsidRPr="0033182C">
          <w:rPr>
            <w:rFonts w:cs="Times New Roman"/>
            <w:i/>
            <w:szCs w:val="24"/>
            <w:rPrChange w:id="2272" w:author="Windows User" w:date="2019-09-19T02:12:00Z">
              <w:rPr>
                <w:rFonts w:cs="Times New Roman"/>
                <w:szCs w:val="24"/>
              </w:rPr>
            </w:rPrChange>
          </w:rPr>
          <w:t>update</w:t>
        </w:r>
        <w:r w:rsidRPr="0033182C">
          <w:rPr>
            <w:rFonts w:cs="Times New Roman"/>
            <w:szCs w:val="24"/>
          </w:rPr>
          <w:t xml:space="preserve"> untuk menyimpan perubahan data. Jika data yang dimasukkan benar maka data akan tersimpan</w:t>
        </w:r>
      </w:ins>
      <w:ins w:id="2273" w:author="Windows User" w:date="2019-09-19T02:13:00Z">
        <w:r w:rsidRPr="0033182C">
          <w:rPr>
            <w:rFonts w:cs="Times New Roman"/>
            <w:szCs w:val="24"/>
          </w:rPr>
          <w:t xml:space="preserve">, jika salah maka akan muncul </w:t>
        </w:r>
        <w:r w:rsidRPr="0033182C">
          <w:rPr>
            <w:rFonts w:cs="Times New Roman"/>
            <w:i/>
            <w:szCs w:val="24"/>
            <w:rPrChange w:id="2274" w:author="Windows User" w:date="2019-09-19T02:13:00Z">
              <w:rPr>
                <w:rFonts w:cs="Times New Roman"/>
                <w:szCs w:val="24"/>
              </w:rPr>
            </w:rPrChange>
          </w:rPr>
          <w:t>pop up</w:t>
        </w:r>
        <w:r w:rsidRPr="0033182C">
          <w:rPr>
            <w:rFonts w:cs="Times New Roman"/>
            <w:szCs w:val="24"/>
          </w:rPr>
          <w:t xml:space="preserve"> pemberitahuan.</w:t>
        </w:r>
      </w:ins>
      <w:ins w:id="2275" w:author="Windows User" w:date="2019-09-19T01:55:00Z">
        <w:r w:rsidRPr="0033182C">
          <w:rPr>
            <w:rFonts w:cs="Times New Roman"/>
            <w:szCs w:val="24"/>
          </w:rPr>
          <w:t xml:space="preserve"> </w:t>
        </w:r>
      </w:ins>
      <w:r w:rsidRPr="0033182C">
        <w:rPr>
          <w:rFonts w:cs="Times New Roman"/>
          <w:i/>
          <w:szCs w:val="24"/>
        </w:rPr>
        <w:t>User interface</w:t>
      </w:r>
      <w:ins w:id="2276" w:author="Windows User" w:date="2019-09-19T01:55:00Z">
        <w:r w:rsidRPr="0033182C">
          <w:rPr>
            <w:rFonts w:cs="Times New Roman"/>
            <w:szCs w:val="24"/>
          </w:rPr>
          <w:t xml:space="preserve"> edit user dapat dilihat pada </w:t>
        </w:r>
      </w:ins>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2277"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2277"/>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ins w:id="2278" w:author="Windows User" w:date="2019-09-19T01:55:00Z">
        <w:r w:rsidRPr="0033182C">
          <w:rPr>
            <w:rFonts w:cs="Times New Roman"/>
            <w:szCs w:val="24"/>
          </w:rPr>
          <w:t>untuk</w:t>
        </w:r>
      </w:ins>
      <w:ins w:id="2279"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280" w:author="Windows User" w:date="2019-09-19T01:55:00Z">
        <w:r w:rsidRPr="0033182C">
          <w:rPr>
            <w:rFonts w:cs="Times New Roman"/>
            <w:szCs w:val="24"/>
          </w:rPr>
          <w:t>.</w:t>
        </w:r>
      </w:ins>
      <w:ins w:id="2281" w:author="Windows User" w:date="2019-09-19T02:09:00Z">
        <w:r w:rsidRPr="0033182C">
          <w:rPr>
            <w:rFonts w:cs="Times New Roman"/>
            <w:szCs w:val="24"/>
          </w:rPr>
          <w:t xml:space="preserve"> </w:t>
        </w:r>
      </w:ins>
      <w:ins w:id="2282" w:author="Windows User" w:date="2019-09-19T02:16:00Z">
        <w:r w:rsidRPr="0033182C">
          <w:rPr>
            <w:rFonts w:cs="Times New Roman"/>
            <w:szCs w:val="24"/>
          </w:rPr>
          <w:t xml:space="preserve">Fitur untuk melihat </w:t>
        </w:r>
      </w:ins>
      <w:r w:rsidR="00503309" w:rsidRPr="0033182C">
        <w:rPr>
          <w:rFonts w:cs="Times New Roman"/>
          <w:szCs w:val="24"/>
        </w:rPr>
        <w:t xml:space="preserve">data </w:t>
      </w:r>
      <w:ins w:id="2283" w:author="Windows User" w:date="2019-09-19T02:16:00Z">
        <w:r w:rsidRPr="0033182C">
          <w:rPr>
            <w:rFonts w:cs="Times New Roman"/>
            <w:szCs w:val="24"/>
          </w:rPr>
          <w:t>history log</w:t>
        </w:r>
      </w:ins>
      <w:ins w:id="2284" w:author="Windows User" w:date="2019-09-19T02:20:00Z">
        <w:r w:rsidRPr="0033182C">
          <w:rPr>
            <w:rFonts w:cs="Times New Roman"/>
            <w:szCs w:val="24"/>
          </w:rPr>
          <w:t xml:space="preserve"> </w:t>
        </w:r>
      </w:ins>
      <w:ins w:id="2285" w:author="Windows User" w:date="2019-09-19T02:16:00Z">
        <w:r w:rsidRPr="0033182C">
          <w:rPr>
            <w:rFonts w:cs="Times New Roman"/>
            <w:szCs w:val="24"/>
          </w:rPr>
          <w:t xml:space="preserve">in bisa dilakukan oleh admin. </w:t>
        </w:r>
      </w:ins>
      <w:ins w:id="2286"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2287" w:author="Windows User" w:date="2019-09-19T02:21:00Z">
              <w:rPr>
                <w:rFonts w:cs="Times New Roman"/>
                <w:szCs w:val="24"/>
              </w:rPr>
            </w:rPrChange>
          </w:rPr>
          <w:t>History</w:t>
        </w:r>
      </w:ins>
      <w:ins w:id="2288"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2289" w:author="Windows User" w:date="2019-09-19T02:21:00Z">
              <w:rPr>
                <w:rFonts w:cs="Times New Roman"/>
                <w:szCs w:val="24"/>
              </w:rPr>
            </w:rPrChange>
          </w:rPr>
          <w:t>History Log in</w:t>
        </w:r>
        <w:r w:rsidRPr="0033182C">
          <w:rPr>
            <w:rFonts w:cs="Times New Roman"/>
            <w:szCs w:val="24"/>
          </w:rPr>
          <w:t xml:space="preserve">, maka akan </w:t>
        </w:r>
      </w:ins>
      <w:r w:rsidR="00503309" w:rsidRPr="0033182C">
        <w:rPr>
          <w:rFonts w:cs="Times New Roman"/>
          <w:szCs w:val="24"/>
        </w:rPr>
        <w:t>menampilkan</w:t>
      </w:r>
      <w:ins w:id="2290" w:author="Windows User" w:date="2019-09-19T02:21:00Z">
        <w:r w:rsidRPr="0033182C">
          <w:rPr>
            <w:rFonts w:cs="Times New Roman"/>
            <w:szCs w:val="24"/>
          </w:rPr>
          <w:t xml:space="preserve"> tabel siapa saja yang pernah mengakses sistem pada waktu tertentu. </w:t>
        </w:r>
      </w:ins>
      <w:r w:rsidR="00503309" w:rsidRPr="0033182C">
        <w:rPr>
          <w:rFonts w:cs="Times New Roman"/>
          <w:i/>
          <w:szCs w:val="24"/>
        </w:rPr>
        <w:t>User interface</w:t>
      </w:r>
      <w:ins w:id="2291" w:author="Windows User" w:date="2019-09-19T01:55:00Z">
        <w:r w:rsidR="00503309" w:rsidRPr="0033182C">
          <w:rPr>
            <w:rFonts w:cs="Times New Roman"/>
            <w:i/>
            <w:szCs w:val="24"/>
          </w:rPr>
          <w:t xml:space="preserve"> </w:t>
        </w:r>
      </w:ins>
      <w:r w:rsidR="00503309" w:rsidRPr="0033182C">
        <w:rPr>
          <w:rFonts w:cs="Times New Roman"/>
          <w:i/>
          <w:szCs w:val="24"/>
        </w:rPr>
        <w:t xml:space="preserve">history log in </w:t>
      </w:r>
      <w:ins w:id="2292"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2293" w:name="_Toc23880404"/>
      <w:r w:rsidRPr="0033182C">
        <w:rPr>
          <w:rFonts w:cs="Times New Roman"/>
          <w:i/>
        </w:rPr>
        <w:t xml:space="preserve">User Interface </w:t>
      </w:r>
      <w:r w:rsidR="00503309" w:rsidRPr="0033182C">
        <w:rPr>
          <w:rFonts w:cs="Times New Roman"/>
          <w:i/>
        </w:rPr>
        <w:t>History Tracker</w:t>
      </w:r>
      <w:bookmarkEnd w:id="2293"/>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ins w:id="2294" w:author="Windows User" w:date="2019-09-19T01:55:00Z">
        <w:r w:rsidRPr="0033182C">
          <w:rPr>
            <w:rFonts w:cs="Times New Roman"/>
            <w:szCs w:val="24"/>
          </w:rPr>
          <w:t>untuk</w:t>
        </w:r>
      </w:ins>
      <w:ins w:id="2295"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296" w:author="Windows User" w:date="2019-09-19T01:55:00Z">
        <w:r w:rsidRPr="0033182C">
          <w:rPr>
            <w:rFonts w:cs="Times New Roman"/>
            <w:szCs w:val="24"/>
          </w:rPr>
          <w:t>.</w:t>
        </w:r>
      </w:ins>
      <w:ins w:id="2297" w:author="Windows User" w:date="2019-09-19T02:09:00Z">
        <w:r w:rsidRPr="0033182C">
          <w:rPr>
            <w:rFonts w:cs="Times New Roman"/>
            <w:szCs w:val="24"/>
          </w:rPr>
          <w:t xml:space="preserve"> </w:t>
        </w:r>
      </w:ins>
      <w:ins w:id="2298" w:author="Windows User" w:date="2019-09-19T02:16:00Z">
        <w:r w:rsidRPr="0033182C">
          <w:rPr>
            <w:rFonts w:cs="Times New Roman"/>
            <w:szCs w:val="24"/>
          </w:rPr>
          <w:t xml:space="preserve">Fitur untuk melihat </w:t>
        </w:r>
      </w:ins>
      <w:r w:rsidRPr="0033182C">
        <w:rPr>
          <w:rFonts w:cs="Times New Roman"/>
          <w:szCs w:val="24"/>
        </w:rPr>
        <w:t xml:space="preserve">data </w:t>
      </w:r>
      <w:ins w:id="2299" w:author="Windows User" w:date="2019-09-19T02:16:00Z">
        <w:r w:rsidRPr="0033182C">
          <w:rPr>
            <w:rFonts w:cs="Times New Roman"/>
            <w:i/>
            <w:szCs w:val="24"/>
          </w:rPr>
          <w:t xml:space="preserve">history </w:t>
        </w:r>
      </w:ins>
      <w:r w:rsidRPr="0033182C">
        <w:rPr>
          <w:rFonts w:cs="Times New Roman"/>
          <w:i/>
          <w:szCs w:val="24"/>
        </w:rPr>
        <w:t xml:space="preserve">tracker </w:t>
      </w:r>
      <w:ins w:id="2300" w:author="Windows User" w:date="2019-09-19T02:16:00Z">
        <w:r w:rsidRPr="0033182C">
          <w:rPr>
            <w:rFonts w:cs="Times New Roman"/>
            <w:szCs w:val="24"/>
          </w:rPr>
          <w:t xml:space="preserve"> bisa dilakukan oleh </w:t>
        </w:r>
      </w:ins>
      <w:r w:rsidRPr="0033182C">
        <w:rPr>
          <w:rFonts w:cs="Times New Roman"/>
          <w:szCs w:val="24"/>
        </w:rPr>
        <w:t>semua pengguna</w:t>
      </w:r>
      <w:ins w:id="2301" w:author="Windows User" w:date="2019-09-19T02:16:00Z">
        <w:r w:rsidRPr="0033182C">
          <w:rPr>
            <w:rFonts w:cs="Times New Roman"/>
            <w:szCs w:val="24"/>
          </w:rPr>
          <w:t>.</w:t>
        </w:r>
      </w:ins>
      <w:r w:rsidRPr="0033182C">
        <w:rPr>
          <w:rFonts w:cs="Times New Roman"/>
          <w:szCs w:val="24"/>
        </w:rPr>
        <w:t xml:space="preserve"> Pengguna</w:t>
      </w:r>
      <w:ins w:id="2302" w:author="Windows User" w:date="2019-09-19T02:20:00Z">
        <w:r w:rsidRPr="0033182C">
          <w:rPr>
            <w:rFonts w:cs="Times New Roman"/>
            <w:szCs w:val="24"/>
          </w:rPr>
          <w:t xml:space="preserve"> harus masuk kedalam sistem terlebih dahulu. Setelah itu klik menu </w:t>
        </w:r>
        <w:r w:rsidRPr="0033182C">
          <w:rPr>
            <w:rFonts w:cs="Times New Roman"/>
            <w:i/>
            <w:szCs w:val="24"/>
            <w:rPrChange w:id="2303" w:author="Windows User" w:date="2019-09-19T02:21:00Z">
              <w:rPr>
                <w:rFonts w:cs="Times New Roman"/>
                <w:szCs w:val="24"/>
              </w:rPr>
            </w:rPrChange>
          </w:rPr>
          <w:t>History</w:t>
        </w:r>
      </w:ins>
      <w:ins w:id="2304" w:author="Windows User" w:date="2019-09-19T02:21:00Z">
        <w:r w:rsidRPr="0033182C">
          <w:rPr>
            <w:rFonts w:cs="Times New Roman"/>
            <w:i/>
            <w:szCs w:val="24"/>
          </w:rPr>
          <w:t xml:space="preserve"> </w:t>
        </w:r>
      </w:ins>
      <w:r w:rsidRPr="0033182C">
        <w:rPr>
          <w:rFonts w:cs="Times New Roman"/>
          <w:i/>
          <w:szCs w:val="24"/>
        </w:rPr>
        <w:t xml:space="preserve"> Tracker</w:t>
      </w:r>
      <w:ins w:id="2305" w:author="Windows User" w:date="2019-09-19T02:21:00Z">
        <w:r w:rsidRPr="0033182C">
          <w:rPr>
            <w:rFonts w:cs="Times New Roman"/>
            <w:szCs w:val="24"/>
          </w:rPr>
          <w:t xml:space="preserve">, maka akan </w:t>
        </w:r>
      </w:ins>
      <w:r w:rsidRPr="0033182C">
        <w:rPr>
          <w:rFonts w:cs="Times New Roman"/>
          <w:szCs w:val="24"/>
        </w:rPr>
        <w:t>menampilakn</w:t>
      </w:r>
      <w:ins w:id="2306" w:author="Windows User" w:date="2019-09-19T02:21:00Z">
        <w:r w:rsidRPr="0033182C">
          <w:rPr>
            <w:rFonts w:cs="Times New Roman"/>
            <w:szCs w:val="24"/>
          </w:rPr>
          <w:t xml:space="preserve"> </w:t>
        </w:r>
        <w:r w:rsidR="001117F6" w:rsidRPr="0033182C">
          <w:rPr>
            <w:rFonts w:cs="Times New Roman"/>
            <w:szCs w:val="24"/>
          </w:rPr>
          <w:t xml:space="preserve">tabel </w:t>
        </w:r>
      </w:ins>
      <w:r w:rsidR="001117F6" w:rsidRPr="0033182C">
        <w:rPr>
          <w:rFonts w:cs="Times New Roman"/>
          <w:szCs w:val="24"/>
        </w:rPr>
        <w:t xml:space="preserve">sudut yang pernah dilalui </w:t>
      </w:r>
      <w:r w:rsidR="001117F6" w:rsidRPr="0033182C">
        <w:rPr>
          <w:rFonts w:cs="Times New Roman"/>
          <w:i/>
          <w:szCs w:val="24"/>
        </w:rPr>
        <w:t>tracker</w:t>
      </w:r>
      <w:ins w:id="2307" w:author="Windows User" w:date="2019-09-19T02:21:00Z">
        <w:r w:rsidRPr="0033182C">
          <w:rPr>
            <w:rFonts w:cs="Times New Roman"/>
            <w:szCs w:val="24"/>
          </w:rPr>
          <w:t xml:space="preserve"> pada waktu tertentu. </w:t>
        </w:r>
      </w:ins>
      <w:r w:rsidRPr="0033182C">
        <w:rPr>
          <w:rFonts w:cs="Times New Roman"/>
          <w:i/>
          <w:szCs w:val="24"/>
        </w:rPr>
        <w:t>User interface</w:t>
      </w:r>
      <w:ins w:id="2308" w:author="Windows User" w:date="2019-09-19T01:55:00Z">
        <w:r w:rsidRPr="0033182C">
          <w:rPr>
            <w:rFonts w:cs="Times New Roman"/>
            <w:i/>
            <w:szCs w:val="24"/>
          </w:rPr>
          <w:t xml:space="preserve"> </w:t>
        </w:r>
      </w:ins>
      <w:r w:rsidRPr="0033182C">
        <w:rPr>
          <w:rFonts w:cs="Times New Roman"/>
          <w:i/>
          <w:szCs w:val="24"/>
        </w:rPr>
        <w:t xml:space="preserve">history tracker </w:t>
      </w:r>
      <w:ins w:id="2309"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2310"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2310"/>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ins w:id="2311" w:author="Windows User" w:date="2019-09-19T01:55:00Z">
        <w:r w:rsidRPr="0033182C">
          <w:rPr>
            <w:rFonts w:cs="Times New Roman"/>
            <w:szCs w:val="24"/>
          </w:rPr>
          <w:t>untuk</w:t>
        </w:r>
      </w:ins>
      <w:ins w:id="2312"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313" w:author="Windows User" w:date="2019-09-19T01:55:00Z">
        <w:r w:rsidRPr="0033182C">
          <w:rPr>
            <w:rFonts w:cs="Times New Roman"/>
            <w:szCs w:val="24"/>
          </w:rPr>
          <w:t>.</w:t>
        </w:r>
      </w:ins>
      <w:ins w:id="2314" w:author="Windows User" w:date="2019-09-19T02:09:00Z">
        <w:r w:rsidRPr="0033182C">
          <w:rPr>
            <w:rFonts w:cs="Times New Roman"/>
            <w:szCs w:val="24"/>
          </w:rPr>
          <w:t xml:space="preserve"> </w:t>
        </w:r>
      </w:ins>
      <w:ins w:id="2315" w:author="Windows User" w:date="2019-09-19T02:16:00Z">
        <w:r w:rsidRPr="0033182C">
          <w:rPr>
            <w:rFonts w:cs="Times New Roman"/>
            <w:szCs w:val="24"/>
          </w:rPr>
          <w:t xml:space="preserve">Fitur untuk melihat </w:t>
        </w:r>
      </w:ins>
      <w:r w:rsidRPr="0033182C">
        <w:rPr>
          <w:rFonts w:cs="Times New Roman"/>
          <w:szCs w:val="24"/>
        </w:rPr>
        <w:t xml:space="preserve">data </w:t>
      </w:r>
      <w:ins w:id="2316" w:author="Windows User" w:date="2019-09-19T02:16:00Z">
        <w:r w:rsidRPr="0033182C">
          <w:rPr>
            <w:rFonts w:cs="Times New Roman"/>
            <w:i/>
            <w:szCs w:val="24"/>
          </w:rPr>
          <w:t xml:space="preserve">history </w:t>
        </w:r>
      </w:ins>
      <w:r w:rsidRPr="0033182C">
        <w:rPr>
          <w:rFonts w:cs="Times New Roman"/>
          <w:szCs w:val="24"/>
        </w:rPr>
        <w:t>aktuator</w:t>
      </w:r>
      <w:r w:rsidRPr="0033182C">
        <w:rPr>
          <w:rFonts w:cs="Times New Roman"/>
          <w:i/>
          <w:szCs w:val="24"/>
        </w:rPr>
        <w:t xml:space="preserve"> </w:t>
      </w:r>
      <w:ins w:id="2317" w:author="Windows User" w:date="2019-09-19T02:16:00Z">
        <w:r w:rsidRPr="0033182C">
          <w:rPr>
            <w:rFonts w:cs="Times New Roman"/>
            <w:szCs w:val="24"/>
          </w:rPr>
          <w:t xml:space="preserve"> bisa dilakukan oleh </w:t>
        </w:r>
      </w:ins>
      <w:r w:rsidRPr="0033182C">
        <w:rPr>
          <w:rFonts w:cs="Times New Roman"/>
          <w:szCs w:val="24"/>
        </w:rPr>
        <w:t>semua pengguna</w:t>
      </w:r>
      <w:ins w:id="2318" w:author="Windows User" w:date="2019-09-19T02:16:00Z">
        <w:r w:rsidRPr="0033182C">
          <w:rPr>
            <w:rFonts w:cs="Times New Roman"/>
            <w:szCs w:val="24"/>
          </w:rPr>
          <w:t>.</w:t>
        </w:r>
      </w:ins>
      <w:r w:rsidRPr="0033182C">
        <w:rPr>
          <w:rFonts w:cs="Times New Roman"/>
          <w:szCs w:val="24"/>
        </w:rPr>
        <w:t xml:space="preserve"> Pengguna</w:t>
      </w:r>
      <w:ins w:id="2319" w:author="Windows User" w:date="2019-09-19T02:20:00Z">
        <w:r w:rsidRPr="0033182C">
          <w:rPr>
            <w:rFonts w:cs="Times New Roman"/>
            <w:szCs w:val="24"/>
          </w:rPr>
          <w:t xml:space="preserve"> harus masuk kedalam sistem terlebih dahulu. Setelah itu klik menu </w:t>
        </w:r>
      </w:ins>
      <w:r w:rsidR="007D707A" w:rsidRPr="0033182C">
        <w:rPr>
          <w:rFonts w:cs="Times New Roman"/>
          <w:i/>
          <w:szCs w:val="24"/>
        </w:rPr>
        <w:t>h</w:t>
      </w:r>
      <w:ins w:id="2320" w:author="Windows User" w:date="2019-09-19T02:20:00Z">
        <w:r w:rsidRPr="0033182C">
          <w:rPr>
            <w:rFonts w:cs="Times New Roman"/>
            <w:i/>
            <w:szCs w:val="24"/>
            <w:rPrChange w:id="2321" w:author="Windows User" w:date="2019-09-19T02:21:00Z">
              <w:rPr>
                <w:rFonts w:cs="Times New Roman"/>
                <w:szCs w:val="24"/>
              </w:rPr>
            </w:rPrChange>
          </w:rPr>
          <w:t>istory</w:t>
        </w:r>
      </w:ins>
      <w:ins w:id="2322" w:author="Windows User" w:date="2019-09-19T02:21:00Z">
        <w:r w:rsidRPr="0033182C">
          <w:rPr>
            <w:rFonts w:cs="Times New Roman"/>
            <w:i/>
            <w:szCs w:val="24"/>
          </w:rPr>
          <w:t xml:space="preserve"> </w:t>
        </w:r>
      </w:ins>
      <w:r w:rsidR="007D707A" w:rsidRPr="0033182C">
        <w:rPr>
          <w:rFonts w:cs="Times New Roman"/>
          <w:szCs w:val="24"/>
        </w:rPr>
        <w:t>aktuator</w:t>
      </w:r>
      <w:ins w:id="2323" w:author="Windows User" w:date="2019-09-19T02:21:00Z">
        <w:r w:rsidRPr="0033182C">
          <w:rPr>
            <w:rFonts w:cs="Times New Roman"/>
            <w:szCs w:val="24"/>
          </w:rPr>
          <w:t xml:space="preserve">, maka akan </w:t>
        </w:r>
      </w:ins>
      <w:r w:rsidRPr="0033182C">
        <w:rPr>
          <w:rFonts w:cs="Times New Roman"/>
          <w:szCs w:val="24"/>
        </w:rPr>
        <w:t>menampilakn</w:t>
      </w:r>
      <w:ins w:id="2324" w:author="Windows User" w:date="2019-09-19T02:21:00Z">
        <w:r w:rsidRPr="0033182C">
          <w:rPr>
            <w:rFonts w:cs="Times New Roman"/>
            <w:szCs w:val="24"/>
          </w:rPr>
          <w:t xml:space="preserve"> tabel </w:t>
        </w:r>
      </w:ins>
      <w:r w:rsidR="001117F6" w:rsidRPr="0033182C">
        <w:rPr>
          <w:rFonts w:cs="Times New Roman"/>
          <w:szCs w:val="24"/>
        </w:rPr>
        <w:t xml:space="preserve">sudut yang pernah dilalui aktuator </w:t>
      </w:r>
      <w:ins w:id="2325" w:author="Windows User" w:date="2019-09-19T02:21:00Z">
        <w:r w:rsidRPr="0033182C">
          <w:rPr>
            <w:rFonts w:cs="Times New Roman"/>
            <w:szCs w:val="24"/>
          </w:rPr>
          <w:t xml:space="preserve">pada waktu tertentu. </w:t>
        </w:r>
      </w:ins>
      <w:r w:rsidRPr="0033182C">
        <w:rPr>
          <w:rFonts w:cs="Times New Roman"/>
          <w:i/>
          <w:szCs w:val="24"/>
        </w:rPr>
        <w:t>User interface</w:t>
      </w:r>
      <w:ins w:id="2326" w:author="Windows User" w:date="2019-09-19T01:55:00Z">
        <w:r w:rsidRPr="0033182C">
          <w:rPr>
            <w:rFonts w:cs="Times New Roman"/>
            <w:i/>
            <w:szCs w:val="24"/>
          </w:rPr>
          <w:t xml:space="preserve"> </w:t>
        </w:r>
      </w:ins>
      <w:r w:rsidRPr="0033182C">
        <w:rPr>
          <w:rFonts w:cs="Times New Roman"/>
          <w:i/>
          <w:szCs w:val="24"/>
        </w:rPr>
        <w:t xml:space="preserve">history </w:t>
      </w:r>
      <w:r w:rsidR="007D707A" w:rsidRPr="0033182C">
        <w:rPr>
          <w:rFonts w:cs="Times New Roman"/>
          <w:szCs w:val="24"/>
        </w:rPr>
        <w:t>aktuator</w:t>
      </w:r>
      <w:r w:rsidRPr="0033182C">
        <w:rPr>
          <w:rFonts w:cs="Times New Roman"/>
          <w:i/>
          <w:szCs w:val="24"/>
        </w:rPr>
        <w:t xml:space="preserve"> </w:t>
      </w:r>
      <w:ins w:id="2327"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2328" w:name="_Toc23880406"/>
      <w:r w:rsidRPr="0033182C">
        <w:rPr>
          <w:rFonts w:cs="Times New Roman"/>
          <w:i/>
        </w:rPr>
        <w:t xml:space="preserve">User Interface </w:t>
      </w:r>
      <w:r w:rsidRPr="0033182C">
        <w:rPr>
          <w:rFonts w:cs="Times New Roman"/>
        </w:rPr>
        <w:t>Grafik Sensor</w:t>
      </w:r>
      <w:bookmarkEnd w:id="2328"/>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ins w:id="2329" w:author="Windows User" w:date="2019-09-19T01:55:00Z">
        <w:r w:rsidRPr="0033182C">
          <w:rPr>
            <w:rFonts w:cs="Times New Roman"/>
            <w:szCs w:val="24"/>
          </w:rPr>
          <w:t>untuk</w:t>
        </w:r>
      </w:ins>
      <w:ins w:id="2330" w:author="Windows User" w:date="2019-09-19T02:06:00Z">
        <w:r w:rsidRPr="0033182C">
          <w:rPr>
            <w:rFonts w:cs="Times New Roman"/>
            <w:szCs w:val="24"/>
          </w:rPr>
          <w:t xml:space="preserve"> </w:t>
        </w:r>
      </w:ins>
      <w:r w:rsidRPr="0033182C">
        <w:rPr>
          <w:rFonts w:cs="Times New Roman"/>
          <w:szCs w:val="24"/>
        </w:rPr>
        <w:t xml:space="preserve">menampilkan data </w:t>
      </w:r>
      <w:r w:rsidR="007D707A" w:rsidRPr="0033182C">
        <w:rPr>
          <w:rFonts w:cs="Times New Roman"/>
        </w:rPr>
        <w:t xml:space="preserve">grafik sensor </w:t>
      </w:r>
      <w:ins w:id="2331" w:author="Windows User" w:date="2019-09-19T02:16:00Z">
        <w:r w:rsidRPr="0033182C">
          <w:rPr>
            <w:rFonts w:cs="Times New Roman"/>
            <w:szCs w:val="24"/>
          </w:rPr>
          <w:t xml:space="preserve">Fitur untuk melihat </w:t>
        </w:r>
      </w:ins>
      <w:r w:rsidRPr="0033182C">
        <w:rPr>
          <w:rFonts w:cs="Times New Roman"/>
          <w:szCs w:val="24"/>
        </w:rPr>
        <w:t xml:space="preserve">data </w:t>
      </w:r>
      <w:r w:rsidR="007D707A" w:rsidRPr="0033182C">
        <w:rPr>
          <w:rFonts w:cs="Times New Roman"/>
        </w:rPr>
        <w:t xml:space="preserve">grafik sensor </w:t>
      </w:r>
      <w:ins w:id="2332" w:author="Windows User" w:date="2019-09-19T02:16:00Z">
        <w:r w:rsidRPr="0033182C">
          <w:rPr>
            <w:rFonts w:cs="Times New Roman"/>
            <w:szCs w:val="24"/>
          </w:rPr>
          <w:t xml:space="preserve">bisa dilakukan oleh </w:t>
        </w:r>
      </w:ins>
      <w:r w:rsidRPr="0033182C">
        <w:rPr>
          <w:rFonts w:cs="Times New Roman"/>
          <w:szCs w:val="24"/>
        </w:rPr>
        <w:t>semua pengguna</w:t>
      </w:r>
      <w:ins w:id="2333" w:author="Windows User" w:date="2019-09-19T02:16:00Z">
        <w:r w:rsidRPr="0033182C">
          <w:rPr>
            <w:rFonts w:cs="Times New Roman"/>
            <w:szCs w:val="24"/>
          </w:rPr>
          <w:t>.</w:t>
        </w:r>
      </w:ins>
      <w:r w:rsidRPr="0033182C">
        <w:rPr>
          <w:rFonts w:cs="Times New Roman"/>
          <w:szCs w:val="24"/>
        </w:rPr>
        <w:t xml:space="preserve"> Pengguna</w:t>
      </w:r>
      <w:ins w:id="2334" w:author="Windows User" w:date="2019-09-19T02:20:00Z">
        <w:r w:rsidRPr="0033182C">
          <w:rPr>
            <w:rFonts w:cs="Times New Roman"/>
            <w:szCs w:val="24"/>
          </w:rPr>
          <w:t xml:space="preserve"> harus masuk kedalam sistem terlebih dahulu. Setelah itu klik menu </w:t>
        </w:r>
      </w:ins>
      <w:r w:rsidR="007D707A" w:rsidRPr="0033182C">
        <w:rPr>
          <w:rFonts w:cs="Times New Roman"/>
          <w:szCs w:val="24"/>
        </w:rPr>
        <w:t xml:space="preserve">grafik pilih </w:t>
      </w:r>
      <w:r w:rsidR="007D707A" w:rsidRPr="0033182C">
        <w:rPr>
          <w:rFonts w:cs="Times New Roman"/>
        </w:rPr>
        <w:t>grafik sensor</w:t>
      </w:r>
      <w:ins w:id="2335" w:author="Windows User" w:date="2019-09-19T02:21:00Z">
        <w:r w:rsidRPr="0033182C">
          <w:rPr>
            <w:rFonts w:cs="Times New Roman"/>
            <w:szCs w:val="24"/>
          </w:rPr>
          <w:t xml:space="preserve">, maka akan </w:t>
        </w:r>
      </w:ins>
      <w:r w:rsidRPr="0033182C">
        <w:rPr>
          <w:rFonts w:cs="Times New Roman"/>
          <w:szCs w:val="24"/>
        </w:rPr>
        <w:t>menampilakn</w:t>
      </w:r>
      <w:ins w:id="2336" w:author="Windows User" w:date="2019-09-19T02:21:00Z">
        <w:r w:rsidRPr="0033182C">
          <w:rPr>
            <w:rFonts w:cs="Times New Roman"/>
            <w:szCs w:val="24"/>
          </w:rPr>
          <w:t xml:space="preserve"> </w:t>
        </w:r>
      </w:ins>
      <w:r w:rsidR="001117F6" w:rsidRPr="0033182C">
        <w:rPr>
          <w:rFonts w:cs="Times New Roman"/>
          <w:szCs w:val="24"/>
        </w:rPr>
        <w:t xml:space="preserve">grafik sensor secara </w:t>
      </w:r>
      <w:r w:rsidR="001117F6" w:rsidRPr="0033182C">
        <w:rPr>
          <w:rFonts w:cs="Times New Roman"/>
          <w:i/>
          <w:szCs w:val="24"/>
        </w:rPr>
        <w:t>realtime</w:t>
      </w:r>
      <w:ins w:id="2337" w:author="Windows User" w:date="2019-09-19T02:21:00Z">
        <w:r w:rsidRPr="0033182C">
          <w:rPr>
            <w:rFonts w:cs="Times New Roman"/>
            <w:szCs w:val="24"/>
          </w:rPr>
          <w:t xml:space="preserve">. </w:t>
        </w:r>
      </w:ins>
      <w:r w:rsidRPr="0033182C">
        <w:rPr>
          <w:rFonts w:cs="Times New Roman"/>
          <w:i/>
          <w:szCs w:val="24"/>
        </w:rPr>
        <w:t>User interface</w:t>
      </w:r>
      <w:ins w:id="2338" w:author="Windows User" w:date="2019-09-19T01:55:00Z">
        <w:r w:rsidRPr="0033182C">
          <w:rPr>
            <w:rFonts w:cs="Times New Roman"/>
            <w:i/>
            <w:szCs w:val="24"/>
          </w:rPr>
          <w:t xml:space="preserve"> </w:t>
        </w:r>
      </w:ins>
      <w:r w:rsidR="007D707A" w:rsidRPr="0033182C">
        <w:rPr>
          <w:rFonts w:cs="Times New Roman"/>
        </w:rPr>
        <w:t xml:space="preserve">grafik sensor </w:t>
      </w:r>
      <w:ins w:id="2339"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234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234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ins w:id="2341" w:author="Windows User" w:date="2019-09-19T01:55:00Z">
        <w:r w:rsidRPr="0033182C">
          <w:rPr>
            <w:rFonts w:cs="Times New Roman"/>
            <w:szCs w:val="24"/>
          </w:rPr>
          <w:t>untuk</w:t>
        </w:r>
      </w:ins>
      <w:ins w:id="2342" w:author="Windows User" w:date="2019-09-19T02:06:00Z">
        <w:r w:rsidRPr="0033182C">
          <w:rPr>
            <w:rFonts w:cs="Times New Roman"/>
            <w:szCs w:val="24"/>
          </w:rPr>
          <w:t xml:space="preserve"> </w:t>
        </w:r>
      </w:ins>
      <w:r w:rsidRPr="0033182C">
        <w:rPr>
          <w:rFonts w:cs="Times New Roman"/>
          <w:szCs w:val="24"/>
        </w:rPr>
        <w:t xml:space="preserve">menampilkan data </w:t>
      </w:r>
      <w:r w:rsidR="001117F6" w:rsidRPr="0033182C">
        <w:rPr>
          <w:rFonts w:cs="Times New Roman"/>
          <w:szCs w:val="24"/>
        </w:rPr>
        <w:t xml:space="preserve">nilai </w:t>
      </w:r>
      <w:r w:rsidR="001117F6" w:rsidRPr="0033182C">
        <w:rPr>
          <w:rFonts w:cs="Times New Roman"/>
          <w:i/>
          <w:szCs w:val="24"/>
        </w:rPr>
        <w:t>setpoint</w:t>
      </w:r>
      <w:ins w:id="2343" w:author="Windows User" w:date="2019-09-19T01:55:00Z">
        <w:r w:rsidRPr="0033182C">
          <w:rPr>
            <w:rFonts w:cs="Times New Roman"/>
            <w:szCs w:val="24"/>
          </w:rPr>
          <w:t>.</w:t>
        </w:r>
      </w:ins>
      <w:ins w:id="2344" w:author="Windows User" w:date="2019-09-19T02:09:00Z">
        <w:r w:rsidRPr="0033182C">
          <w:rPr>
            <w:rFonts w:cs="Times New Roman"/>
            <w:szCs w:val="24"/>
          </w:rPr>
          <w:t xml:space="preserve"> </w:t>
        </w:r>
      </w:ins>
      <w:ins w:id="2345" w:author="Windows User" w:date="2019-09-19T02:16:00Z">
        <w:r w:rsidRPr="0033182C">
          <w:rPr>
            <w:rFonts w:cs="Times New Roman"/>
            <w:szCs w:val="24"/>
          </w:rPr>
          <w:t xml:space="preserve">Fitur untuk melihat </w:t>
        </w:r>
      </w:ins>
      <w:r w:rsidRPr="0033182C">
        <w:rPr>
          <w:rFonts w:cs="Times New Roman"/>
          <w:szCs w:val="24"/>
        </w:rPr>
        <w:t xml:space="preserve">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ins w:id="2346" w:author="Windows User" w:date="2019-09-19T02:16:00Z">
        <w:r w:rsidRPr="0033182C">
          <w:rPr>
            <w:rFonts w:cs="Times New Roman"/>
            <w:szCs w:val="24"/>
          </w:rPr>
          <w:t xml:space="preserve">bisa dilakukan oleh </w:t>
        </w:r>
      </w:ins>
      <w:r w:rsidRPr="0033182C">
        <w:rPr>
          <w:rFonts w:cs="Times New Roman"/>
          <w:szCs w:val="24"/>
        </w:rPr>
        <w:t xml:space="preserve">semua </w:t>
      </w:r>
      <w:r w:rsidRPr="0033182C">
        <w:rPr>
          <w:rFonts w:cs="Times New Roman"/>
          <w:szCs w:val="24"/>
        </w:rPr>
        <w:lastRenderedPageBreak/>
        <w:t>pengguna</w:t>
      </w:r>
      <w:ins w:id="2347" w:author="Windows User" w:date="2019-09-19T02:16:00Z">
        <w:r w:rsidRPr="0033182C">
          <w:rPr>
            <w:rFonts w:cs="Times New Roman"/>
            <w:szCs w:val="24"/>
          </w:rPr>
          <w:t>.</w:t>
        </w:r>
      </w:ins>
      <w:r w:rsidRPr="0033182C">
        <w:rPr>
          <w:rFonts w:cs="Times New Roman"/>
          <w:szCs w:val="24"/>
        </w:rPr>
        <w:t xml:space="preserve"> Pengguna</w:t>
      </w:r>
      <w:ins w:id="2348" w:author="Windows User" w:date="2019-09-19T02:20:00Z">
        <w:r w:rsidRPr="0033182C">
          <w:rPr>
            <w:rFonts w:cs="Times New Roman"/>
            <w:szCs w:val="24"/>
          </w:rPr>
          <w:t xml:space="preserve"> harus masuk kedalam sistem terlebih dahulu. Setelah itu klik menu </w:t>
        </w:r>
      </w:ins>
      <w:r w:rsidR="001117F6" w:rsidRPr="0033182C">
        <w:rPr>
          <w:rFonts w:cs="Times New Roman"/>
          <w:szCs w:val="24"/>
        </w:rPr>
        <w:t xml:space="preserve">nilai </w:t>
      </w:r>
      <w:r w:rsidR="001117F6" w:rsidRPr="0033182C">
        <w:rPr>
          <w:rFonts w:cs="Times New Roman"/>
          <w:i/>
          <w:szCs w:val="24"/>
        </w:rPr>
        <w:t>setpoint</w:t>
      </w:r>
      <w:ins w:id="2349" w:author="Windows User" w:date="2019-09-19T02:21:00Z">
        <w:r w:rsidRPr="0033182C">
          <w:rPr>
            <w:rFonts w:cs="Times New Roman"/>
            <w:szCs w:val="24"/>
          </w:rPr>
          <w:t xml:space="preserve">, maka akan </w:t>
        </w:r>
      </w:ins>
      <w:r w:rsidR="001117F6" w:rsidRPr="0033182C">
        <w:rPr>
          <w:rFonts w:cs="Times New Roman"/>
          <w:szCs w:val="24"/>
        </w:rPr>
        <w:t>menampilakan nilai setpoint yang digunakan saat itu</w:t>
      </w:r>
      <w:ins w:id="2350" w:author="Windows User" w:date="2019-09-19T02:21:00Z">
        <w:r w:rsidRPr="0033182C">
          <w:rPr>
            <w:rFonts w:cs="Times New Roman"/>
            <w:szCs w:val="24"/>
          </w:rPr>
          <w:t xml:space="preserve">. </w:t>
        </w:r>
      </w:ins>
      <w:r w:rsidRPr="0033182C">
        <w:rPr>
          <w:rFonts w:cs="Times New Roman"/>
          <w:i/>
          <w:szCs w:val="24"/>
        </w:rPr>
        <w:t>User interface</w:t>
      </w:r>
      <w:ins w:id="2351" w:author="Windows User" w:date="2019-09-19T01:55:00Z">
        <w:r w:rsidRPr="0033182C">
          <w:rPr>
            <w:rFonts w:cs="Times New Roman"/>
            <w:i/>
            <w:szCs w:val="24"/>
          </w:rPr>
          <w:t xml:space="preserve"> </w:t>
        </w:r>
      </w:ins>
      <w:r w:rsidR="001117F6" w:rsidRPr="0033182C">
        <w:rPr>
          <w:rFonts w:cs="Times New Roman"/>
          <w:szCs w:val="24"/>
        </w:rPr>
        <w:t xml:space="preserve">niali </w:t>
      </w:r>
      <w:r w:rsidR="001117F6" w:rsidRPr="0033182C">
        <w:rPr>
          <w:rFonts w:cs="Times New Roman"/>
          <w:i/>
          <w:szCs w:val="24"/>
        </w:rPr>
        <w:t xml:space="preserve">setpoint </w:t>
      </w:r>
      <w:ins w:id="2352"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2353"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2353"/>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ins w:id="2354" w:author="Windows User" w:date="2019-09-19T01:55:00Z">
        <w:r w:rsidRPr="0033182C">
          <w:rPr>
            <w:rFonts w:cs="Times New Roman"/>
            <w:szCs w:val="24"/>
          </w:rPr>
          <w:t>untuk</w:t>
        </w:r>
      </w:ins>
      <w:ins w:id="2355"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rPr>
        <w:t xml:space="preserve">grafik sensor </w:t>
      </w:r>
      <w:ins w:id="2356"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w:t>
      </w:r>
      <w:r w:rsidRPr="0033182C">
        <w:rPr>
          <w:rFonts w:cs="Times New Roman"/>
          <w:i/>
        </w:rPr>
        <w:t>tracker</w:t>
      </w:r>
      <w:r w:rsidRPr="0033182C">
        <w:rPr>
          <w:rFonts w:cs="Times New Roman"/>
        </w:rPr>
        <w:t xml:space="preserve"> </w:t>
      </w:r>
      <w:ins w:id="2357" w:author="Windows User" w:date="2019-09-19T02:16:00Z">
        <w:r w:rsidRPr="0033182C">
          <w:rPr>
            <w:rFonts w:cs="Times New Roman"/>
            <w:szCs w:val="24"/>
          </w:rPr>
          <w:t xml:space="preserve">bisa dilakukan oleh </w:t>
        </w:r>
      </w:ins>
      <w:r w:rsidRPr="0033182C">
        <w:rPr>
          <w:rFonts w:cs="Times New Roman"/>
          <w:szCs w:val="24"/>
        </w:rPr>
        <w:t>semua pengguna</w:t>
      </w:r>
      <w:ins w:id="2358" w:author="Windows User" w:date="2019-09-19T02:16:00Z">
        <w:r w:rsidRPr="0033182C">
          <w:rPr>
            <w:rFonts w:cs="Times New Roman"/>
            <w:szCs w:val="24"/>
          </w:rPr>
          <w:t>.</w:t>
        </w:r>
      </w:ins>
      <w:r w:rsidRPr="0033182C">
        <w:rPr>
          <w:rFonts w:cs="Times New Roman"/>
          <w:szCs w:val="24"/>
        </w:rPr>
        <w:t xml:space="preserve"> Pengguna</w:t>
      </w:r>
      <w:ins w:id="2359"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w:t>
      </w:r>
      <w:r w:rsidRPr="0033182C">
        <w:rPr>
          <w:rFonts w:cs="Times New Roman"/>
          <w:i/>
        </w:rPr>
        <w:t xml:space="preserve"> tracker</w:t>
      </w:r>
      <w:ins w:id="2360" w:author="Windows User" w:date="2019-09-19T02:21:00Z">
        <w:r w:rsidRPr="0033182C">
          <w:rPr>
            <w:rFonts w:cs="Times New Roman"/>
            <w:szCs w:val="24"/>
          </w:rPr>
          <w:t xml:space="preserve">, maka akan </w:t>
        </w:r>
      </w:ins>
      <w:r w:rsidRPr="0033182C">
        <w:rPr>
          <w:rFonts w:cs="Times New Roman"/>
          <w:szCs w:val="24"/>
        </w:rPr>
        <w:t>menampilakn</w:t>
      </w:r>
      <w:ins w:id="2361"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ins w:id="2362" w:author="Windows User" w:date="2019-09-19T02:21:00Z">
        <w:r w:rsidRPr="0033182C">
          <w:rPr>
            <w:rFonts w:cs="Times New Roman"/>
            <w:szCs w:val="24"/>
          </w:rPr>
          <w:t xml:space="preserve">. </w:t>
        </w:r>
      </w:ins>
      <w:r w:rsidRPr="0033182C">
        <w:rPr>
          <w:rFonts w:cs="Times New Roman"/>
          <w:i/>
          <w:szCs w:val="24"/>
        </w:rPr>
        <w:t>User interface</w:t>
      </w:r>
      <w:ins w:id="2363" w:author="Windows User" w:date="2019-09-19T01:55:00Z">
        <w:r w:rsidRPr="0033182C">
          <w:rPr>
            <w:rFonts w:cs="Times New Roman"/>
            <w:i/>
            <w:szCs w:val="24"/>
          </w:rPr>
          <w:t xml:space="preserve"> </w:t>
        </w:r>
      </w:ins>
      <w:r w:rsidRPr="0033182C">
        <w:rPr>
          <w:rFonts w:cs="Times New Roman"/>
        </w:rPr>
        <w:t xml:space="preserve">grafik </w:t>
      </w:r>
      <w:r w:rsidRPr="0033182C">
        <w:rPr>
          <w:rFonts w:cs="Times New Roman"/>
          <w:i/>
        </w:rPr>
        <w:t>tracker</w:t>
      </w:r>
      <w:r w:rsidRPr="0033182C">
        <w:rPr>
          <w:rFonts w:cs="Times New Roman"/>
        </w:rPr>
        <w:t xml:space="preserve"> </w:t>
      </w:r>
      <w:ins w:id="2364" w:author="Windows User" w:date="2019-09-19T02:16:00Z">
        <w:r w:rsidRPr="0033182C">
          <w:rPr>
            <w:rFonts w:cs="Times New Roman"/>
            <w:szCs w:val="24"/>
          </w:rPr>
          <w:t>dapat dilihat pada</w:t>
        </w:r>
      </w:ins>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2365" w:name="_Toc23880409"/>
      <w:r w:rsidRPr="0033182C">
        <w:rPr>
          <w:rFonts w:cs="Times New Roman"/>
          <w:i/>
        </w:rPr>
        <w:t xml:space="preserve">User Interface </w:t>
      </w:r>
      <w:r w:rsidR="00503309" w:rsidRPr="0033182C">
        <w:rPr>
          <w:rFonts w:cs="Times New Roman"/>
        </w:rPr>
        <w:t>Grafik Aktuator</w:t>
      </w:r>
      <w:bookmarkEnd w:id="2365"/>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ins w:id="2366" w:author="Windows User" w:date="2019-09-19T01:55:00Z">
        <w:r w:rsidRPr="0033182C">
          <w:rPr>
            <w:rFonts w:cs="Times New Roman"/>
            <w:szCs w:val="24"/>
          </w:rPr>
          <w:t>untuk</w:t>
        </w:r>
      </w:ins>
      <w:ins w:id="2367"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rPr>
        <w:t xml:space="preserve">grafik aktuator </w:t>
      </w:r>
      <w:ins w:id="2368"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grafik aktuator</w:t>
      </w:r>
      <w:r w:rsidRPr="0033182C">
        <w:rPr>
          <w:rFonts w:cs="Times New Roman"/>
          <w:szCs w:val="24"/>
        </w:rPr>
        <w:t xml:space="preserve"> </w:t>
      </w:r>
      <w:ins w:id="2369" w:author="Windows User" w:date="2019-09-19T02:16:00Z">
        <w:r w:rsidRPr="0033182C">
          <w:rPr>
            <w:rFonts w:cs="Times New Roman"/>
            <w:szCs w:val="24"/>
          </w:rPr>
          <w:t xml:space="preserve">bisa dilakukan oleh </w:t>
        </w:r>
      </w:ins>
      <w:r w:rsidRPr="0033182C">
        <w:rPr>
          <w:rFonts w:cs="Times New Roman"/>
          <w:szCs w:val="24"/>
        </w:rPr>
        <w:t>semua pengguna</w:t>
      </w:r>
      <w:ins w:id="2370" w:author="Windows User" w:date="2019-09-19T02:16:00Z">
        <w:r w:rsidRPr="0033182C">
          <w:rPr>
            <w:rFonts w:cs="Times New Roman"/>
            <w:szCs w:val="24"/>
          </w:rPr>
          <w:t>.</w:t>
        </w:r>
      </w:ins>
      <w:r w:rsidRPr="0033182C">
        <w:rPr>
          <w:rFonts w:cs="Times New Roman"/>
          <w:szCs w:val="24"/>
        </w:rPr>
        <w:t xml:space="preserve"> Pengguna</w:t>
      </w:r>
      <w:ins w:id="2371"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aktuator</w:t>
      </w:r>
      <w:ins w:id="2372" w:author="Windows User" w:date="2019-09-19T02:21:00Z">
        <w:r w:rsidRPr="0033182C">
          <w:rPr>
            <w:rFonts w:cs="Times New Roman"/>
            <w:szCs w:val="24"/>
          </w:rPr>
          <w:t xml:space="preserve">, maka akan </w:t>
        </w:r>
      </w:ins>
      <w:r w:rsidRPr="0033182C">
        <w:rPr>
          <w:rFonts w:cs="Times New Roman"/>
          <w:szCs w:val="24"/>
        </w:rPr>
        <w:t>menampilakn</w:t>
      </w:r>
      <w:ins w:id="2373"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rPr>
        <w:t>aktuator</w:t>
      </w:r>
      <w:r w:rsidRPr="0033182C">
        <w:rPr>
          <w:rFonts w:cs="Times New Roman"/>
          <w:szCs w:val="24"/>
        </w:rPr>
        <w:t xml:space="preserve"> secara </w:t>
      </w:r>
      <w:r w:rsidRPr="0033182C">
        <w:rPr>
          <w:rFonts w:cs="Times New Roman"/>
          <w:i/>
          <w:szCs w:val="24"/>
        </w:rPr>
        <w:t>realtime</w:t>
      </w:r>
      <w:ins w:id="2374" w:author="Windows User" w:date="2019-09-19T02:21:00Z">
        <w:r w:rsidRPr="0033182C">
          <w:rPr>
            <w:rFonts w:cs="Times New Roman"/>
            <w:szCs w:val="24"/>
          </w:rPr>
          <w:t xml:space="preserve">. </w:t>
        </w:r>
      </w:ins>
      <w:r w:rsidRPr="0033182C">
        <w:rPr>
          <w:rFonts w:cs="Times New Roman"/>
          <w:i/>
          <w:szCs w:val="24"/>
        </w:rPr>
        <w:t>User interface</w:t>
      </w:r>
      <w:ins w:id="2375" w:author="Windows User" w:date="2019-09-19T01:55:00Z">
        <w:r w:rsidRPr="0033182C">
          <w:rPr>
            <w:rFonts w:cs="Times New Roman"/>
            <w:i/>
            <w:szCs w:val="24"/>
          </w:rPr>
          <w:t xml:space="preserve"> </w:t>
        </w:r>
      </w:ins>
      <w:r w:rsidRPr="0033182C">
        <w:rPr>
          <w:rFonts w:cs="Times New Roman"/>
        </w:rPr>
        <w:t>grafik aktuator</w:t>
      </w:r>
      <w:r w:rsidRPr="0033182C">
        <w:rPr>
          <w:rFonts w:cs="Times New Roman"/>
          <w:szCs w:val="24"/>
        </w:rPr>
        <w:t xml:space="preserve"> </w:t>
      </w:r>
      <w:ins w:id="2376"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2377" w:name="_Toc23880410"/>
      <w:r w:rsidRPr="0033182C">
        <w:rPr>
          <w:rFonts w:cs="Times New Roman"/>
          <w:i/>
        </w:rPr>
        <w:t xml:space="preserve">User Interface </w:t>
      </w:r>
      <w:r w:rsidR="00503309" w:rsidRPr="0033182C">
        <w:rPr>
          <w:rFonts w:cs="Times New Roman"/>
          <w:i/>
        </w:rPr>
        <w:t>Log Out</w:t>
      </w:r>
      <w:bookmarkEnd w:id="2377"/>
    </w:p>
    <w:p w14:paraId="1FB5C848" w14:textId="2E4569D1" w:rsidR="00E743E0" w:rsidRPr="0033182C" w:rsidRDefault="00503309" w:rsidP="00503309">
      <w:pPr>
        <w:ind w:firstLine="426"/>
        <w:rPr>
          <w:rFonts w:cs="Times New Roman"/>
          <w:szCs w:val="24"/>
        </w:rPr>
      </w:pPr>
      <w:r w:rsidRPr="0033182C">
        <w:rPr>
          <w:rFonts w:cs="Times New Roman"/>
          <w:szCs w:val="24"/>
        </w:rPr>
        <w:t xml:space="preserve">Fitur ini </w:t>
      </w:r>
      <w:ins w:id="2378" w:author="Windows User" w:date="2019-09-19T02:16:00Z">
        <w:r w:rsidRPr="0033182C">
          <w:rPr>
            <w:rFonts w:cs="Times New Roman"/>
            <w:szCs w:val="24"/>
          </w:rPr>
          <w:t xml:space="preserve"> </w:t>
        </w:r>
      </w:ins>
      <w:r w:rsidRPr="0033182C">
        <w:rPr>
          <w:rFonts w:cs="Times New Roman"/>
          <w:szCs w:val="24"/>
        </w:rPr>
        <w:t xml:space="preserve">menggambakarkan desain tampilan </w:t>
      </w:r>
      <w:ins w:id="2379" w:author="Windows User" w:date="2019-09-19T02:16:00Z">
        <w:r w:rsidRPr="0033182C">
          <w:rPr>
            <w:rFonts w:cs="Times New Roman"/>
            <w:szCs w:val="24"/>
          </w:rPr>
          <w:t xml:space="preserve">untuk keluar dari sistem. Fitur ini bisa dilakukan oleh semua </w:t>
        </w:r>
        <w:r w:rsidRPr="0033182C">
          <w:rPr>
            <w:rFonts w:cs="Times New Roman"/>
            <w:i/>
            <w:szCs w:val="24"/>
            <w:rPrChange w:id="2380" w:author="Windows User" w:date="2019-09-19T03:26:00Z">
              <w:rPr>
                <w:rFonts w:cs="Times New Roman"/>
                <w:szCs w:val="24"/>
              </w:rPr>
            </w:rPrChange>
          </w:rPr>
          <w:t>user</w:t>
        </w:r>
        <w:r w:rsidRPr="0033182C">
          <w:rPr>
            <w:rFonts w:cs="Times New Roman"/>
            <w:szCs w:val="24"/>
          </w:rPr>
          <w:t>.</w:t>
        </w:r>
      </w:ins>
      <w:ins w:id="2381" w:author="Windows User" w:date="2019-09-19T03:26:00Z">
        <w:r w:rsidRPr="0033182C">
          <w:rPr>
            <w:rFonts w:cs="Times New Roman"/>
            <w:szCs w:val="24"/>
          </w:rPr>
          <w:t xml:space="preserve"> </w:t>
        </w:r>
        <w:r w:rsidRPr="0033182C">
          <w:rPr>
            <w:rFonts w:cs="Times New Roman"/>
            <w:i/>
            <w:szCs w:val="24"/>
            <w:rPrChange w:id="2382"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r w:rsidRPr="0033182C">
        <w:rPr>
          <w:rFonts w:cs="Times New Roman"/>
          <w:szCs w:val="24"/>
        </w:rPr>
        <w:t xml:space="preserve">sistem </w:t>
      </w:r>
      <w:ins w:id="2383" w:author="Windows User" w:date="2019-09-19T03:27:00Z">
        <w:r w:rsidRPr="0033182C">
          <w:rPr>
            <w:rFonts w:cs="Times New Roman"/>
            <w:szCs w:val="24"/>
          </w:rPr>
          <w:t>akan langsung kembali menampilkan halaman log in.</w:t>
        </w:r>
      </w:ins>
      <w:ins w:id="2384" w:author="Windows User" w:date="2019-09-19T02:16:00Z">
        <w:r w:rsidRPr="0033182C">
          <w:rPr>
            <w:rFonts w:cs="Times New Roman"/>
            <w:szCs w:val="24"/>
          </w:rPr>
          <w:t xml:space="preserve"> </w:t>
        </w:r>
      </w:ins>
      <w:r w:rsidRPr="0033182C">
        <w:rPr>
          <w:rFonts w:cs="Times New Roman"/>
          <w:i/>
          <w:szCs w:val="24"/>
        </w:rPr>
        <w:t>User interface</w:t>
      </w:r>
      <w:ins w:id="2385" w:author="Windows User" w:date="2019-09-19T02:16:00Z">
        <w:r w:rsidRPr="0033182C">
          <w:rPr>
            <w:rFonts w:cs="Times New Roman"/>
            <w:szCs w:val="24"/>
          </w:rPr>
          <w:t xml:space="preserve"> </w:t>
        </w:r>
        <w:r w:rsidRPr="0033182C">
          <w:rPr>
            <w:rFonts w:cs="Times New Roman"/>
            <w:i/>
            <w:szCs w:val="24"/>
            <w:rPrChange w:id="2386" w:author="Windows User" w:date="2019-09-19T03:28:00Z">
              <w:rPr>
                <w:rFonts w:cs="Times New Roman"/>
                <w:szCs w:val="24"/>
              </w:rPr>
            </w:rPrChange>
          </w:rPr>
          <w:t>log out</w:t>
        </w:r>
        <w:r w:rsidRPr="0033182C">
          <w:rPr>
            <w:rFonts w:cs="Times New Roman"/>
            <w:szCs w:val="24"/>
          </w:rPr>
          <w:t xml:space="preserve"> dapat dilihat pada.</w:t>
        </w:r>
      </w:ins>
      <w:r w:rsidR="00EE7D0E" w:rsidRPr="0033182C">
        <w:rPr>
          <w:rFonts w:cs="Times New Roman"/>
        </w:rPr>
        <w:t xml:space="preserve">lampiran Gambar D.11. </w:t>
      </w:r>
    </w:p>
    <w:p w14:paraId="707A1E47" w14:textId="48205C6E" w:rsidR="00E743E0" w:rsidRPr="0033182C" w:rsidRDefault="00E743E0" w:rsidP="00E743E0">
      <w:pPr>
        <w:pStyle w:val="Heading2"/>
        <w:ind w:left="426" w:hanging="426"/>
        <w:rPr>
          <w:rFonts w:cs="Times New Roman"/>
        </w:rPr>
      </w:pPr>
      <w:bookmarkStart w:id="2387" w:name="_Toc23880411"/>
      <w:r w:rsidRPr="0033182C">
        <w:rPr>
          <w:rFonts w:cs="Times New Roman"/>
        </w:rPr>
        <w:t>Pengujian</w:t>
      </w:r>
      <w:r w:rsidR="001B6BA9" w:rsidRPr="0033182C">
        <w:rPr>
          <w:rFonts w:cs="Times New Roman"/>
        </w:rPr>
        <w:t xml:space="preserve"> Sistem</w:t>
      </w:r>
      <w:bookmarkEnd w:id="2387"/>
    </w:p>
    <w:p w14:paraId="2E85AD78" w14:textId="159F12DA"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p>
    <w:p w14:paraId="642283BE" w14:textId="385ACAE5" w:rsidR="00E743E0" w:rsidRPr="0033182C" w:rsidRDefault="00E743E0" w:rsidP="00E743E0">
      <w:pPr>
        <w:pStyle w:val="Heading3"/>
        <w:rPr>
          <w:rFonts w:cs="Times New Roman"/>
        </w:rPr>
      </w:pPr>
      <w:bookmarkStart w:id="2388"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2388"/>
      <w:r w:rsidRPr="0033182C">
        <w:rPr>
          <w:rFonts w:cs="Times New Roman"/>
        </w:rPr>
        <w:t xml:space="preserve"> </w:t>
      </w:r>
    </w:p>
    <w:p w14:paraId="367B1B93" w14:textId="2F360F16" w:rsidR="00F30235" w:rsidRPr="00C36F3B" w:rsidRDefault="0003123B" w:rsidP="00C36F3B">
      <w:pPr>
        <w:pStyle w:val="NormalWeb"/>
        <w:spacing w:before="0" w:beforeAutospacing="0" w:after="0" w:afterAutospacing="0" w:line="360" w:lineRule="auto"/>
        <w:ind w:firstLine="567"/>
        <w:jc w:val="both"/>
        <w:rPr>
          <w:lang w:val="en-ID"/>
        </w:rPr>
      </w:pPr>
      <w:ins w:id="2389" w:author="Windows User" w:date="2019-09-27T20:53:00Z">
        <w:r w:rsidRPr="0033182C">
          <w:rPr>
            <w:lang w:val="en-ID"/>
          </w:rPr>
          <w:t>P</w:t>
        </w:r>
      </w:ins>
      <w:ins w:id="2390" w:author="Windows User" w:date="2019-09-27T19:37:00Z">
        <w:r w:rsidRPr="0033182C">
          <w:t>engujian dilakukan dengan melihat langkah</w:t>
        </w:r>
      </w:ins>
      <w:r w:rsidR="00910D53" w:rsidRPr="0033182C">
        <w:t xml:space="preserve"> atau </w:t>
      </w:r>
      <w:ins w:id="2391" w:author="Windows User" w:date="2019-09-27T19:37:00Z">
        <w:r w:rsidRPr="0033182C">
          <w:t>iterasi dari proses menuju</w:t>
        </w:r>
      </w:ins>
      <w:r w:rsidR="00910D53" w:rsidRPr="0033182C">
        <w:rPr>
          <w:lang w:val="en-ID"/>
        </w:rPr>
        <w:t xml:space="preserve"> </w:t>
      </w:r>
      <w:r w:rsidR="00910D53" w:rsidRPr="0033182C">
        <w:rPr>
          <w:i/>
          <w:lang w:val="en-ID"/>
        </w:rPr>
        <w:t>setpoint</w:t>
      </w:r>
      <w:ins w:id="2392" w:author="ACER" w:date="2019-09-28T09:13:00Z">
        <w:r w:rsidRPr="0033182C">
          <w:t>.</w:t>
        </w:r>
        <w:r w:rsidRPr="0033182C">
          <w:rPr>
            <w:rPrChange w:id="2393" w:author="ACER" w:date="2019-09-28T09:13:00Z">
              <w:rPr>
                <w:rFonts w:ascii="Arial" w:hAnsi="Arial" w:cs="Arial"/>
                <w:color w:val="000000"/>
                <w:sz w:val="22"/>
                <w:szCs w:val="22"/>
              </w:rPr>
            </w:rPrChange>
          </w:rPr>
          <w:t xml:space="preserve">Percobaan </w:t>
        </w:r>
      </w:ins>
      <w:r w:rsidRPr="0033182C">
        <w:rPr>
          <w:i/>
        </w:rPr>
        <w:t>solar</w:t>
      </w:r>
      <w:ins w:id="2394" w:author="ACER" w:date="2019-09-28T09:13:00Z">
        <w:r w:rsidRPr="0033182C">
          <w:rPr>
            <w:rPrChange w:id="2395" w:author="ACER" w:date="2019-09-28T09:13:00Z">
              <w:rPr>
                <w:rFonts w:ascii="Arial" w:hAnsi="Arial" w:cs="Arial"/>
                <w:color w:val="000000"/>
                <w:sz w:val="22"/>
                <w:szCs w:val="22"/>
              </w:rPr>
            </w:rPrChange>
          </w:rPr>
          <w:t xml:space="preserve"> </w:t>
        </w:r>
      </w:ins>
      <w:r w:rsidRPr="0033182C">
        <w:rPr>
          <w:i/>
        </w:rPr>
        <w:t>tracker</w:t>
      </w:r>
      <w:ins w:id="2396" w:author="ACER" w:date="2019-09-28T09:13:00Z">
        <w:r w:rsidRPr="0033182C">
          <w:rPr>
            <w:rPrChange w:id="2397" w:author="ACER" w:date="2019-09-28T09:13:00Z">
              <w:rPr>
                <w:rFonts w:ascii="Arial" w:hAnsi="Arial" w:cs="Arial"/>
                <w:color w:val="000000"/>
                <w:sz w:val="22"/>
                <w:szCs w:val="22"/>
              </w:rPr>
            </w:rPrChange>
          </w:rPr>
          <w:t xml:space="preserve"> menggunakan cahaya lampu sebagai pengganti sinar matahari dengan diatur pada sudut tertentu. Hasil percobaan </w:t>
        </w:r>
      </w:ins>
      <w:r w:rsidRPr="0033182C">
        <w:rPr>
          <w:i/>
        </w:rPr>
        <w:t>solar</w:t>
      </w:r>
      <w:ins w:id="2398" w:author="ACER" w:date="2019-09-28T09:13:00Z">
        <w:r w:rsidRPr="0033182C">
          <w:rPr>
            <w:rPrChange w:id="2399" w:author="ACER" w:date="2019-09-28T09:13:00Z">
              <w:rPr>
                <w:rFonts w:ascii="Arial" w:hAnsi="Arial" w:cs="Arial"/>
                <w:color w:val="000000"/>
                <w:sz w:val="22"/>
                <w:szCs w:val="22"/>
              </w:rPr>
            </w:rPrChange>
          </w:rPr>
          <w:t xml:space="preserve"> </w:t>
        </w:r>
      </w:ins>
      <w:r w:rsidRPr="0033182C">
        <w:rPr>
          <w:i/>
        </w:rPr>
        <w:t>tracker</w:t>
      </w:r>
      <w:ins w:id="2400" w:author="ACER" w:date="2019-09-28T09:13:00Z">
        <w:r w:rsidRPr="0033182C">
          <w:rPr>
            <w:rPrChange w:id="2401" w:author="ACER" w:date="2019-09-28T09:13:00Z">
              <w:rPr>
                <w:rFonts w:ascii="Arial" w:hAnsi="Arial" w:cs="Arial"/>
                <w:color w:val="000000"/>
                <w:sz w:val="22"/>
                <w:szCs w:val="22"/>
              </w:rPr>
            </w:rPrChange>
          </w:rPr>
          <w:t xml:space="preserve"> </w:t>
        </w:r>
        <w:r w:rsidRPr="0033182C">
          <w:rPr>
            <w:rPrChange w:id="2402" w:author="ACER" w:date="2019-09-28T09:13:00Z">
              <w:rPr>
                <w:rFonts w:ascii="Arial" w:hAnsi="Arial" w:cs="Arial"/>
                <w:color w:val="000000"/>
                <w:sz w:val="22"/>
                <w:szCs w:val="22"/>
              </w:rPr>
            </w:rPrChange>
          </w:rPr>
          <w:lastRenderedPageBreak/>
          <w:t xml:space="preserve">tanpa menggunakan metode </w:t>
        </w:r>
      </w:ins>
      <w:r w:rsidRPr="0033182C">
        <w:rPr>
          <w:i/>
        </w:rPr>
        <w:t>Fuzyy</w:t>
      </w:r>
      <w:ins w:id="2403" w:author="ACER" w:date="2019-09-28T09:13:00Z">
        <w:r w:rsidRPr="0033182C">
          <w:rPr>
            <w:rPrChange w:id="2404" w:author="ACER" w:date="2019-09-28T09:13:00Z">
              <w:rPr>
                <w:rFonts w:ascii="Arial" w:hAnsi="Arial" w:cs="Arial"/>
                <w:color w:val="000000"/>
                <w:sz w:val="22"/>
                <w:szCs w:val="22"/>
              </w:rPr>
            </w:rPrChange>
          </w:rPr>
          <w:t xml:space="preserve"> </w:t>
        </w:r>
      </w:ins>
      <w:r w:rsidR="00910D53" w:rsidRPr="0033182C">
        <w:rPr>
          <w:lang w:val="en-ID"/>
        </w:rPr>
        <w:t xml:space="preserve">dilakukan </w:t>
      </w:r>
      <w:ins w:id="2405" w:author="ACER" w:date="2019-09-28T09:13:00Z">
        <w:r w:rsidRPr="0033182C">
          <w:rPr>
            <w:rPrChange w:id="2406" w:author="ACER" w:date="2019-09-28T09:13:00Z">
              <w:rPr>
                <w:rFonts w:ascii="Arial" w:hAnsi="Arial" w:cs="Arial"/>
                <w:color w:val="000000"/>
                <w:sz w:val="22"/>
                <w:szCs w:val="22"/>
              </w:rPr>
            </w:rPrChange>
          </w:rPr>
          <w:t xml:space="preserve">dengan kondisi </w:t>
        </w:r>
      </w:ins>
      <w:r w:rsidR="00910D53" w:rsidRPr="0033182C">
        <w:rPr>
          <w:lang w:val="en-ID"/>
        </w:rPr>
        <w:t>cahaya berada pada</w:t>
      </w:r>
      <w:ins w:id="2407" w:author="ACER" w:date="2019-09-28T09:13:00Z">
        <w:r w:rsidRPr="0033182C">
          <w:rPr>
            <w:rPrChange w:id="2408" w:author="ACER" w:date="2019-09-28T09:13:00Z">
              <w:rPr>
                <w:rFonts w:ascii="Arial" w:hAnsi="Arial" w:cs="Arial"/>
                <w:color w:val="000000"/>
                <w:sz w:val="22"/>
                <w:szCs w:val="22"/>
              </w:rPr>
            </w:rPrChange>
          </w:rPr>
          <w:t xml:space="preserve"> sudut 80 derajat</w:t>
        </w:r>
      </w:ins>
      <w:r w:rsidRPr="0033182C">
        <w:t>.</w:t>
      </w:r>
      <w:r w:rsidR="00C36F3B">
        <w:rPr>
          <w:lang w:val="en-ID"/>
        </w:rPr>
        <w:t xml:space="preserve"> Hasil percobaan ini </w:t>
      </w:r>
      <w:ins w:id="2409" w:author="ACER" w:date="2019-09-28T09:13:00Z">
        <w:r w:rsidR="00910D53" w:rsidRPr="0033182C">
          <w:rPr>
            <w:rPrChange w:id="2410" w:author="ACER" w:date="2019-09-28T09:13:00Z">
              <w:rPr>
                <w:rFonts w:ascii="Arial" w:hAnsi="Arial" w:cs="Arial"/>
                <w:color w:val="000000"/>
                <w:sz w:val="22"/>
              </w:rPr>
            </w:rPrChange>
          </w:rPr>
          <w:t>menunjukan bahwa untuk menstabilkan nilai perbedaan di angka nol sangat sulit dikarenakan nilai intensitas yang diterima sensor sangat variatif dan selalu berubah-ubah</w:t>
        </w:r>
      </w:ins>
      <w:r w:rsidR="00910D53" w:rsidRPr="0033182C">
        <w:rPr>
          <w:lang w:val="en-ID"/>
        </w:rPr>
        <w:t xml:space="preserve"> sesuai pada </w:t>
      </w:r>
      <w:r w:rsidR="00C36F3B">
        <w:rPr>
          <w:lang w:val="en-ID"/>
        </w:rPr>
        <w:t xml:space="preserve">lampiran Tabel E.1. </w:t>
      </w:r>
      <w:r w:rsidR="007F007C" w:rsidRPr="0033182C">
        <w:rPr>
          <w:lang w:val="en-ID"/>
        </w:rPr>
        <w:t xml:space="preserve"> </w:t>
      </w:r>
      <w:ins w:id="2411" w:author="Windows User" w:date="2019-09-27T19:37:00Z">
        <w:del w:id="2412" w:author="ACER" w:date="2019-09-28T09:12:00Z">
          <w:r w:rsidR="00910D53" w:rsidRPr="0033182C" w:rsidDel="004C5510">
            <w:delText xml:space="preserve"> matahari dengan posisi awal pada sudut X = 45° dan Y  = 0°. Hasil pengujian dapat dilihat pada </w:delText>
          </w:r>
        </w:del>
      </w:ins>
    </w:p>
    <w:p w14:paraId="2C3D90FA" w14:textId="078E2EF2" w:rsidR="00C74FE7" w:rsidRPr="0033182C" w:rsidRDefault="007F007C" w:rsidP="00F30235">
      <w:pPr>
        <w:ind w:firstLine="720"/>
        <w:rPr>
          <w:rFonts w:cs="Times New Roman"/>
        </w:rPr>
      </w:pPr>
      <w:r w:rsidRPr="0033182C">
        <w:rPr>
          <w:rFonts w:cs="Times New Roman"/>
        </w:rPr>
        <w:t xml:space="preserve">Sedangkan untuk pergerakan sudut jika tanpa metode </w:t>
      </w:r>
      <w:r w:rsidRPr="0033182C">
        <w:rPr>
          <w:rFonts w:cs="Times New Roman"/>
          <w:i/>
        </w:rPr>
        <w:t xml:space="preserve">Fuzzy </w:t>
      </w:r>
      <w:r w:rsidRPr="0033182C">
        <w:rPr>
          <w:rFonts w:cs="Times New Roman"/>
        </w:rPr>
        <w:t xml:space="preserve">akan mengakibatkan pergerakan tidak stabil. Hal ini dikarenakan hasil sensor yang tidak bernilai nol juga memberikan efek pada servo. Sehingga sudut </w:t>
      </w:r>
      <w:r w:rsidR="00C36F3B">
        <w:rPr>
          <w:rFonts w:cs="Times New Roman"/>
        </w:rPr>
        <w:t xml:space="preserve">azimuth dan elevasi </w:t>
      </w:r>
      <w:r w:rsidRPr="0033182C">
        <w:rPr>
          <w:rFonts w:cs="Times New Roman"/>
        </w:rPr>
        <w:t>pada servo mengalami naik dan turun s</w:t>
      </w:r>
      <w:r w:rsidR="00C36F3B">
        <w:rPr>
          <w:rFonts w:cs="Times New Roman"/>
        </w:rPr>
        <w:t>ecara berulang-ulang</w:t>
      </w:r>
      <w:r w:rsidR="004508EF">
        <w:rPr>
          <w:rFonts w:cs="Times New Roman"/>
        </w:rPr>
        <w:t xml:space="preserve"> dalam waktu percobaan 27 detik dengan total 200 iterasi.</w:t>
      </w:r>
    </w:p>
    <w:p w14:paraId="565A1C31" w14:textId="04D2723C" w:rsidR="00E743E0" w:rsidRPr="0033182C" w:rsidRDefault="00E743E0" w:rsidP="00C74FE7">
      <w:pPr>
        <w:pStyle w:val="Heading3"/>
        <w:rPr>
          <w:rFonts w:cs="Times New Roman"/>
        </w:rPr>
      </w:pPr>
      <w:bookmarkStart w:id="2413"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2413"/>
      <w:r w:rsidRPr="0033182C">
        <w:rPr>
          <w:rFonts w:cs="Times New Roman"/>
        </w:rPr>
        <w:t xml:space="preserve"> </w:t>
      </w:r>
    </w:p>
    <w:p w14:paraId="1C504FE0" w14:textId="0A954162" w:rsidR="00C74FE7" w:rsidRPr="00C36F3B" w:rsidDel="004C5510" w:rsidRDefault="00C74FE7">
      <w:pPr>
        <w:ind w:firstLine="720"/>
        <w:rPr>
          <w:ins w:id="2414" w:author="ACER" w:date="2019-09-28T09:16:00Z"/>
          <w:del w:id="2415" w:author="ACER" w:date="2019-09-28T09:16:00Z"/>
          <w:rFonts w:cs="Times New Roman"/>
          <w:lang w:val="en-ID"/>
        </w:rPr>
        <w:pPrChange w:id="2416" w:author="ACER" w:date="2019-09-30T02:20:00Z">
          <w:pPr/>
        </w:pPrChange>
      </w:pPr>
      <w:ins w:id="2417" w:author="Windows User" w:date="2019-09-27T19:37:00Z">
        <w:del w:id="2418" w:author="ACER" w:date="2019-09-28T09:14:00Z">
          <w:r w:rsidRPr="0033182C" w:rsidDel="004C5510">
            <w:rPr>
              <w:rFonts w:cs="Times New Roman"/>
              <w:lang w:val="id-ID"/>
            </w:rPr>
            <w:delText>Pengujian dilakukan dengan melihat langkah/iterasi dari proses menuju arah matahari dengan posisi awal pada sudut X = 45° dan Y  = 0°</w:delText>
          </w:r>
        </w:del>
      </w:ins>
      <w:r w:rsidR="003E317A" w:rsidRPr="0033182C">
        <w:rPr>
          <w:rFonts w:cs="Times New Roman"/>
          <w:lang w:val="en-ID"/>
        </w:rPr>
        <w:t>P</w:t>
      </w:r>
      <w:ins w:id="2419" w:author="ACER" w:date="2019-09-28T09:14:00Z">
        <w:r w:rsidRPr="0033182C">
          <w:rPr>
            <w:rFonts w:cs="Times New Roman"/>
            <w:lang w:val="id-ID"/>
          </w:rPr>
          <w:t xml:space="preserve">ercobaan </w:t>
        </w:r>
      </w:ins>
      <w:r w:rsidRPr="0033182C">
        <w:rPr>
          <w:rFonts w:cs="Times New Roman"/>
          <w:i/>
          <w:lang w:val="id-ID"/>
        </w:rPr>
        <w:t>solar</w:t>
      </w:r>
      <w:ins w:id="2420" w:author="ACER" w:date="2019-09-28T09:14:00Z">
        <w:r w:rsidRPr="0033182C">
          <w:rPr>
            <w:rFonts w:cs="Times New Roman"/>
            <w:lang w:val="id-ID"/>
          </w:rPr>
          <w:t xml:space="preserve"> </w:t>
        </w:r>
      </w:ins>
      <w:r w:rsidRPr="0033182C">
        <w:rPr>
          <w:rFonts w:cs="Times New Roman"/>
          <w:i/>
          <w:lang w:val="id-ID"/>
        </w:rPr>
        <w:t>tracker</w:t>
      </w:r>
      <w:ins w:id="2421" w:author="ACER" w:date="2019-09-28T09:15:00Z">
        <w:r w:rsidRPr="0033182C">
          <w:rPr>
            <w:rFonts w:cs="Times New Roman"/>
            <w:lang w:val="id-ID"/>
          </w:rPr>
          <w:t xml:space="preserve"> dengan metode </w:t>
        </w:r>
      </w:ins>
      <w:r w:rsidRPr="0033182C">
        <w:rPr>
          <w:rFonts w:cs="Times New Roman"/>
          <w:i/>
          <w:lang w:val="id-ID"/>
        </w:rPr>
        <w:t>Fuzyy</w:t>
      </w:r>
      <w:ins w:id="2422" w:author="ACER" w:date="2019-09-28T09:15:00Z">
        <w:r w:rsidRPr="0033182C">
          <w:rPr>
            <w:rFonts w:cs="Times New Roman"/>
            <w:lang w:val="id-ID"/>
          </w:rPr>
          <w:t xml:space="preserve"> </w:t>
        </w:r>
      </w:ins>
      <w:r w:rsidR="00F30235" w:rsidRPr="0033182C">
        <w:rPr>
          <w:rFonts w:cs="Times New Roman"/>
          <w:lang w:val="en-ID"/>
        </w:rPr>
        <w:t xml:space="preserve">dilakukan dengan bantuan </w:t>
      </w:r>
      <w:ins w:id="2423" w:author="ACER" w:date="2019-09-28T09:15:00Z">
        <w:r w:rsidRPr="0033182C">
          <w:rPr>
            <w:rFonts w:cs="Times New Roman"/>
            <w:lang w:val="id-ID"/>
          </w:rPr>
          <w:t>sinar lampu pada sudut 80 derajat</w:t>
        </w:r>
      </w:ins>
      <w:ins w:id="2424" w:author="Windows User" w:date="2019-09-27T19:37:00Z">
        <w:r w:rsidRPr="0033182C">
          <w:rPr>
            <w:rFonts w:cs="Times New Roman"/>
            <w:lang w:val="id-ID"/>
          </w:rPr>
          <w:t>. Hasil pengujian</w:t>
        </w:r>
        <w:r w:rsidRPr="0033182C">
          <w:rPr>
            <w:rFonts w:cs="Times New Roman"/>
            <w:lang w:val="en-ID"/>
          </w:rPr>
          <w:t xml:space="preserve"> </w:t>
        </w:r>
      </w:ins>
      <w:r w:rsidRPr="0033182C">
        <w:rPr>
          <w:rFonts w:cs="Times New Roman"/>
          <w:i/>
          <w:lang w:val="en-ID"/>
        </w:rPr>
        <w:t>Fuzyy</w:t>
      </w:r>
      <w:ins w:id="2425" w:author="Windows User" w:date="2019-09-27T19:37:00Z">
        <w:r w:rsidRPr="0033182C">
          <w:rPr>
            <w:rFonts w:cs="Times New Roman"/>
            <w:i/>
            <w:lang w:val="id-ID"/>
            <w:rPrChange w:id="2426" w:author="Windows User" w:date="2019-09-27T20:58:00Z">
              <w:rPr>
                <w:rFonts w:cs="Times New Roman"/>
                <w:lang w:val="id-ID"/>
              </w:rPr>
            </w:rPrChange>
          </w:rPr>
          <w:t xml:space="preserve"> </w:t>
        </w:r>
        <w:r w:rsidRPr="0033182C">
          <w:rPr>
            <w:rFonts w:cs="Times New Roman"/>
            <w:lang w:val="id-ID"/>
          </w:rPr>
          <w:t>dapat dilihat pada</w:t>
        </w:r>
      </w:ins>
      <w:r w:rsidR="00F30235" w:rsidRPr="0033182C">
        <w:rPr>
          <w:rFonts w:cs="Times New Roman"/>
          <w:lang w:val="en-ID"/>
        </w:rPr>
        <w:t xml:space="preserve"> lampiran Tabel</w:t>
      </w:r>
      <w:r w:rsidR="004508EF">
        <w:rPr>
          <w:rFonts w:cs="Times New Roman"/>
          <w:lang w:val="en-ID"/>
        </w:rPr>
        <w:t xml:space="preserve"> E.2</w:t>
      </w:r>
      <w:ins w:id="2427" w:author="Windows User" w:date="2019-09-27T20:58:00Z">
        <w:r w:rsidRPr="0033182C">
          <w:rPr>
            <w:rFonts w:cs="Times New Roman"/>
            <w:lang w:val="en-ID"/>
          </w:rPr>
          <w:t xml:space="preserve">. </w:t>
        </w:r>
        <w:del w:id="2428" w:author="ACER" w:date="2019-09-28T09:16:00Z">
          <w:r w:rsidRPr="0033182C" w:rsidDel="004C5510">
            <w:rPr>
              <w:rFonts w:cs="Times New Roman"/>
              <w:sz w:val="22"/>
            </w:rPr>
            <w:delText>Dari hasil tersebut menunjukan bahwa metode</w:delText>
          </w:r>
          <w:r w:rsidRPr="0033182C" w:rsidDel="004C5510">
            <w:rPr>
              <w:rFonts w:cs="Times New Roman"/>
              <w:i/>
              <w:sz w:val="22"/>
              <w:rPrChange w:id="2429" w:author="Windows User" w:date="2019-09-27T20:58:00Z">
                <w:rPr>
                  <w:rFonts w:ascii="Arial" w:hAnsi="Arial" w:cs="Arial"/>
                  <w:color w:val="000000"/>
                  <w:sz w:val="22"/>
                </w:rPr>
              </w:rPrChange>
            </w:rPr>
            <w:delText xml:space="preserve"> fuzzy </w:delText>
          </w:r>
          <w:r w:rsidRPr="0033182C" w:rsidDel="004C5510">
            <w:rPr>
              <w:rFonts w:cs="Times New Roman"/>
              <w:sz w:val="22"/>
            </w:rPr>
            <w:delText>membantu pergerakan</w:delText>
          </w:r>
          <w:r w:rsidRPr="0033182C" w:rsidDel="004C5510">
            <w:rPr>
              <w:rFonts w:cs="Times New Roman"/>
              <w:i/>
              <w:sz w:val="22"/>
              <w:rPrChange w:id="2430" w:author="Windows User" w:date="2019-09-27T20:59:00Z">
                <w:rPr>
                  <w:rFonts w:ascii="Arial" w:hAnsi="Arial" w:cs="Arial"/>
                  <w:color w:val="000000"/>
                  <w:sz w:val="22"/>
                </w:rPr>
              </w:rPrChange>
            </w:rPr>
            <w:delText xml:space="preserve"> tracker</w:delText>
          </w:r>
          <w:r w:rsidRPr="0033182C" w:rsidDel="004C5510">
            <w:rPr>
              <w:rFonts w:cs="Times New Roman"/>
              <w:sz w:val="22"/>
            </w:rPr>
            <w:delText xml:space="preserve"> lebih optimal dengan mengubah kecepatan motor saat nilai perbedaan tinggi dan semakin lambat saat mendekati antara nilai -10 sampai 10 (himpunan keanggotaan</w:delText>
          </w:r>
          <w:r w:rsidRPr="0033182C" w:rsidDel="004C5510">
            <w:rPr>
              <w:rFonts w:cs="Times New Roman"/>
              <w:i/>
              <w:sz w:val="22"/>
              <w:rPrChange w:id="2431" w:author="Windows User" w:date="2019-09-27T20:59:00Z">
                <w:rPr>
                  <w:rFonts w:ascii="Arial" w:hAnsi="Arial" w:cs="Arial"/>
                  <w:color w:val="000000"/>
                  <w:sz w:val="22"/>
                </w:rPr>
              </w:rPrChange>
            </w:rPr>
            <w:delText xml:space="preserve"> zero</w:delText>
          </w:r>
          <w:r w:rsidRPr="0033182C" w:rsidDel="004C5510">
            <w:rPr>
              <w:rFonts w:cs="Times New Roman"/>
              <w:sz w:val="22"/>
            </w:rPr>
            <w:delText>). Hal ini berdampak pada waktu tempuh mencapai tujuan dan akan stabil di range tersebut</w:delText>
          </w:r>
        </w:del>
      </w:ins>
      <w:r w:rsidR="00F30235" w:rsidRPr="0033182C">
        <w:rPr>
          <w:rFonts w:cs="Times New Roman"/>
          <w:sz w:val="22"/>
        </w:rPr>
        <w:t>Tabel</w:t>
      </w:r>
      <w:ins w:id="2432" w:author="ACER" w:date="2019-09-28T09:16:00Z">
        <w:r w:rsidRPr="0033182C">
          <w:rPr>
            <w:rFonts w:cs="Times New Roman"/>
            <w:sz w:val="22"/>
          </w:rPr>
          <w:t xml:space="preserve"> tersebut menunjukan bahwa metode</w:t>
        </w:r>
        <w:r w:rsidRPr="0033182C">
          <w:rPr>
            <w:rFonts w:cs="Times New Roman"/>
            <w:i/>
            <w:sz w:val="22"/>
          </w:rPr>
          <w:t xml:space="preserve"> </w:t>
        </w:r>
      </w:ins>
      <w:r w:rsidRPr="0033182C">
        <w:rPr>
          <w:rFonts w:cs="Times New Roman"/>
          <w:i/>
          <w:sz w:val="22"/>
        </w:rPr>
        <w:t>Fuzyy</w:t>
      </w:r>
      <w:ins w:id="2433" w:author="ACER" w:date="2019-09-28T09:16:00Z">
        <w:r w:rsidRPr="0033182C">
          <w:rPr>
            <w:rFonts w:cs="Times New Roman"/>
            <w:i/>
            <w:sz w:val="22"/>
          </w:rPr>
          <w:t xml:space="preserve"> </w:t>
        </w:r>
        <w:r w:rsidRPr="0033182C">
          <w:rPr>
            <w:rFonts w:cs="Times New Roman"/>
            <w:sz w:val="22"/>
          </w:rPr>
          <w:t>membantu pergerakan</w:t>
        </w:r>
        <w:r w:rsidRPr="0033182C">
          <w:rPr>
            <w:rFonts w:cs="Times New Roman"/>
            <w:i/>
            <w:sz w:val="22"/>
          </w:rPr>
          <w:t xml:space="preserve"> </w:t>
        </w:r>
      </w:ins>
      <w:r w:rsidRPr="0033182C">
        <w:rPr>
          <w:rFonts w:cs="Times New Roman"/>
          <w:i/>
        </w:rPr>
        <w:t>tracker</w:t>
      </w:r>
      <w:ins w:id="2434" w:author="ACER" w:date="2019-09-28T09:16:00Z">
        <w:r w:rsidRPr="0033182C">
          <w:rPr>
            <w:rFonts w:cs="Times New Roman"/>
            <w:sz w:val="22"/>
          </w:rPr>
          <w:t xml:space="preserve"> lebih optimal dengan mengubah kecepatan motor saat nilai perbedaan tinggi dan semakin lambat saat mendekati antara nilai -10 sampai 10 (himpunan keanggotaan</w:t>
        </w:r>
        <w:r w:rsidRPr="0033182C">
          <w:rPr>
            <w:rFonts w:cs="Times New Roman"/>
            <w:i/>
            <w:sz w:val="22"/>
          </w:rPr>
          <w:t xml:space="preserve"> zero</w:t>
        </w:r>
        <w:r w:rsidRPr="0033182C">
          <w:rPr>
            <w:rFonts w:cs="Times New Roman"/>
            <w:sz w:val="22"/>
          </w:rPr>
          <w:t>). Hal ini berdampak pada waktu tempuh mencapai tujuan dan akan stabil di range tersebut</w:t>
        </w:r>
        <w:r w:rsidRPr="0033182C">
          <w:rPr>
            <w:rFonts w:cs="Times New Roman"/>
            <w:lang w:val="id-ID"/>
          </w:rPr>
          <w:t>.</w:t>
        </w:r>
      </w:ins>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5015179F" w14:textId="77777777" w:rsidR="00C74FE7" w:rsidRPr="0033182C" w:rsidDel="004C5510" w:rsidRDefault="00C74FE7">
      <w:pPr>
        <w:ind w:firstLine="720"/>
        <w:rPr>
          <w:ins w:id="2435" w:author="Windows User" w:date="2019-09-27T19:37:00Z"/>
          <w:del w:id="2436" w:author="ACER" w:date="2019-09-28T09:16:00Z"/>
          <w:rFonts w:cs="Times New Roman"/>
        </w:rPr>
        <w:pPrChange w:id="2437" w:author="ACER" w:date="2019-09-30T02:20:00Z">
          <w:pPr/>
        </w:pPrChange>
      </w:pPr>
    </w:p>
    <w:p w14:paraId="54380108" w14:textId="77777777" w:rsidR="00C74FE7" w:rsidRPr="0033182C" w:rsidDel="004C5510" w:rsidRDefault="00C74FE7">
      <w:pPr>
        <w:ind w:firstLine="720"/>
        <w:rPr>
          <w:ins w:id="2438" w:author="Windows User" w:date="2019-09-27T19:37:00Z"/>
          <w:del w:id="2439" w:author="ACER" w:date="2019-09-28T09:16:00Z"/>
          <w:rFonts w:cs="Times New Roman"/>
        </w:rPr>
        <w:pPrChange w:id="2440" w:author="ACER" w:date="2019-09-30T02:20:00Z">
          <w:pPr/>
        </w:pPrChange>
      </w:pPr>
    </w:p>
    <w:p w14:paraId="18751B20" w14:textId="2338CCDD" w:rsidR="00C74FE7" w:rsidRPr="0033182C" w:rsidRDefault="00C74FE7" w:rsidP="00F30235">
      <w:pPr>
        <w:ind w:firstLine="720"/>
        <w:rPr>
          <w:rFonts w:cs="Times New Roman"/>
        </w:rPr>
      </w:pPr>
    </w:p>
    <w:p w14:paraId="2A724BA9" w14:textId="2B192F45" w:rsidR="001B6BA9" w:rsidRPr="0033182C" w:rsidRDefault="001B6BA9" w:rsidP="001B6BA9">
      <w:pPr>
        <w:pStyle w:val="Heading3"/>
        <w:rPr>
          <w:rFonts w:cs="Times New Roman"/>
        </w:rPr>
      </w:pPr>
      <w:bookmarkStart w:id="2441"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2441"/>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w:t>
      </w:r>
      <w:ins w:id="2442" w:author="ACER" w:date="2019-09-30T01:53:00Z">
        <w:r w:rsidRPr="0033182C">
          <w:rPr>
            <w:rFonts w:cs="Times New Roman"/>
            <w:lang w:val="id-ID"/>
          </w:rPr>
          <w:t xml:space="preserve"> de</w:t>
        </w:r>
      </w:ins>
      <w:ins w:id="2443" w:author="ACER" w:date="2019-09-30T02:11:00Z">
        <w:r w:rsidRPr="0033182C">
          <w:rPr>
            <w:rFonts w:cs="Times New Roman"/>
            <w:lang w:val="id-ID"/>
          </w:rPr>
          <w:t xml:space="preserve">ngan cara mengkoneksikan </w:t>
        </w:r>
      </w:ins>
      <w:ins w:id="2444" w:author="ACER" w:date="2019-09-30T02:12:00Z">
        <w:r w:rsidRPr="0033182C">
          <w:rPr>
            <w:rFonts w:cs="Times New Roman"/>
            <w:lang w:val="id-ID"/>
          </w:rPr>
          <w:t xml:space="preserve">modul aktuator dengan jaringan yang terdapat server </w:t>
        </w:r>
      </w:ins>
      <w:r w:rsidRPr="0033182C">
        <w:rPr>
          <w:rFonts w:cs="Times New Roman"/>
          <w:lang w:val="id-ID"/>
        </w:rPr>
        <w:t>web sistem atau web sistem online</w:t>
      </w:r>
      <w:ins w:id="2445" w:author="ACER" w:date="2019-09-30T02:12:00Z">
        <w:r w:rsidRPr="0033182C">
          <w:rPr>
            <w:rFonts w:cs="Times New Roman"/>
            <w:lang w:val="id-ID"/>
          </w:rPr>
          <w:t xml:space="preserve"> yang sudah ada sebelumnya</w:t>
        </w:r>
      </w:ins>
      <w:ins w:id="2446" w:author="ACER" w:date="2019-09-30T02:14:00Z">
        <w:r w:rsidRPr="0033182C">
          <w:rPr>
            <w:rFonts w:cs="Times New Roman"/>
            <w:lang w:val="id-ID"/>
          </w:rPr>
          <w:t>.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w:t>
        </w:r>
      </w:ins>
      <w:ins w:id="2447" w:author="ACER" w:date="2019-09-30T02:15:00Z">
        <w:r w:rsidRPr="004508EF">
          <w:rPr>
            <w:rFonts w:cs="Times New Roman"/>
            <w:i/>
            <w:lang w:val="id-ID"/>
          </w:rPr>
          <w:t>lai setpoint</w:t>
        </w:r>
        <w:r w:rsidRPr="0033182C">
          <w:rPr>
            <w:rFonts w:cs="Times New Roman"/>
            <w:lang w:val="id-ID"/>
          </w:rPr>
          <w:t xml:space="preserve"> ke server. Interval request peneliti set setiap 10 menit sekali</w:t>
        </w:r>
      </w:ins>
      <w:ins w:id="2448" w:author="ACER" w:date="2019-10-06T20:17:00Z">
        <w:r w:rsidRPr="0033182C">
          <w:rPr>
            <w:rFonts w:cs="Times New Roman"/>
            <w:lang w:val="id-ID"/>
          </w:rPr>
          <w:t xml:space="preserve"> </w:t>
        </w:r>
      </w:ins>
      <w:ins w:id="2449" w:author="ACER" w:date="2019-09-30T02:16:00Z">
        <w:r w:rsidRPr="0033182C">
          <w:rPr>
            <w:rFonts w:cs="Times New Roman"/>
            <w:lang w:val="id-ID"/>
          </w:rPr>
          <w:t xml:space="preserve">. Setelah mendapatkan nilai setpoint maka </w:t>
        </w:r>
      </w:ins>
      <w:r w:rsidRPr="0033182C">
        <w:rPr>
          <w:rFonts w:cs="Times New Roman"/>
          <w:lang w:val="id-ID"/>
        </w:rPr>
        <w:t xml:space="preserve">aktuator akan menggerakkan </w:t>
      </w:r>
      <w:ins w:id="2450" w:author="ACER" w:date="2019-09-30T02:16:00Z">
        <w:r w:rsidRPr="0033182C">
          <w:rPr>
            <w:rFonts w:cs="Times New Roman"/>
            <w:lang w:val="id-ID"/>
          </w:rPr>
          <w:t>motor penggerak dengan acuan setpoint</w:t>
        </w:r>
      </w:ins>
      <w:ins w:id="2451" w:author="ACER" w:date="2019-09-30T02:17:00Z">
        <w:r w:rsidRPr="0033182C">
          <w:rPr>
            <w:rFonts w:cs="Times New Roman"/>
            <w:lang w:val="id-ID"/>
          </w:rPr>
          <w:t xml:space="preserve"> yang di dapat. Berikut flowchart alur pengiriman dan permintaan setpoint.</w:t>
        </w:r>
      </w:ins>
    </w:p>
    <w:p w14:paraId="23C0E7D9" w14:textId="71D4CCA3" w:rsidR="00C74FE7" w:rsidRPr="000B0559" w:rsidRDefault="00C74FE7" w:rsidP="00E51AEF">
      <w:pPr>
        <w:ind w:firstLine="720"/>
        <w:rPr>
          <w:rFonts w:cs="Times New Roman"/>
          <w:lang w:val="en-ID"/>
        </w:rPr>
      </w:pPr>
      <w:ins w:id="2452" w:author="ACER" w:date="2019-09-30T02:18:00Z">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ins>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r</w:t>
      </w:r>
      <w:ins w:id="2453" w:author="ACER" w:date="2019-09-30T02:19:00Z">
        <w:r w:rsidRPr="0033182C">
          <w:rPr>
            <w:rFonts w:cs="Times New Roman"/>
            <w:lang w:val="id-ID"/>
          </w:rPr>
          <w:t xml:space="preserve"> akan menggerakan motor pengggerak dengan hasil pergerakan berupa sudut dan </w:t>
        </w:r>
      </w:ins>
      <w:r w:rsidRPr="0033182C">
        <w:rPr>
          <w:rFonts w:cs="Times New Roman"/>
          <w:lang w:val="id-ID"/>
        </w:rPr>
        <w:t xml:space="preserve">posisi </w:t>
      </w:r>
      <w:ins w:id="2454" w:author="ACER" w:date="2019-09-30T02:16:00Z">
        <w:r w:rsidR="004508EF" w:rsidRPr="0033182C">
          <w:rPr>
            <w:rFonts w:cs="Times New Roman"/>
            <w:lang w:val="id-ID"/>
          </w:rPr>
          <w:t>motor penggerak</w:t>
        </w:r>
      </w:ins>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2455" w:name="_Toc23880415"/>
      <w:r w:rsidRPr="0033182C">
        <w:rPr>
          <w:rFonts w:cs="Times New Roman"/>
        </w:rPr>
        <w:lastRenderedPageBreak/>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2455"/>
    </w:p>
    <w:p w14:paraId="32A995D4" w14:textId="77777777" w:rsidR="000B0559" w:rsidRDefault="00C74FE7">
      <w:pPr>
        <w:ind w:firstLine="720"/>
        <w:rPr>
          <w:rFonts w:cs="Times New Roman"/>
          <w:lang w:val="en-ID"/>
        </w:rPr>
        <w:pPrChange w:id="2456" w:author="ACER" w:date="2019-09-30T02:20:00Z">
          <w:pPr>
            <w:ind w:left="357"/>
          </w:pPr>
        </w:pPrChange>
      </w:pPr>
      <w:ins w:id="2457" w:author="ACER" w:date="2019-09-30T01:52:00Z">
        <w:r w:rsidRPr="0033182C">
          <w:rPr>
            <w:rFonts w:cs="Times New Roman"/>
            <w:lang w:val="id-ID"/>
          </w:rPr>
          <w:t xml:space="preserve">Metode PID </w:t>
        </w:r>
      </w:ins>
      <w:ins w:id="2458" w:author="ACER" w:date="2019-09-30T01:53:00Z">
        <w:r w:rsidRPr="0033182C">
          <w:rPr>
            <w:rFonts w:cs="Times New Roman"/>
            <w:lang w:val="id-ID"/>
          </w:rPr>
          <w:t>diuji de</w:t>
        </w:r>
      </w:ins>
      <w:ins w:id="2459" w:author="ACER" w:date="2019-09-30T02:11:00Z">
        <w:r w:rsidRPr="0033182C">
          <w:rPr>
            <w:rFonts w:cs="Times New Roman"/>
            <w:lang w:val="id-ID"/>
          </w:rPr>
          <w:t xml:space="preserve">ngan cara mengkoneksikan </w:t>
        </w:r>
      </w:ins>
      <w:ins w:id="2460" w:author="ACER" w:date="2019-09-30T02:12:00Z">
        <w:r w:rsidRPr="0033182C">
          <w:rPr>
            <w:rFonts w:cs="Times New Roman"/>
            <w:lang w:val="id-ID"/>
          </w:rPr>
          <w:t xml:space="preserve">modul aktuator dengan jaringan yang terdapat server </w:t>
        </w:r>
      </w:ins>
      <w:r w:rsidRPr="0033182C">
        <w:rPr>
          <w:rFonts w:cs="Times New Roman"/>
          <w:lang w:val="id-ID"/>
        </w:rPr>
        <w:t>web sistem</w:t>
      </w:r>
      <w:ins w:id="2461" w:author="ACER" w:date="2019-09-30T02:12:00Z">
        <w:r w:rsidRPr="0033182C">
          <w:rPr>
            <w:rFonts w:cs="Times New Roman"/>
            <w:lang w:val="id-ID"/>
          </w:rPr>
          <w:t xml:space="preserve"> yang sudah ada sebelumnya</w:t>
        </w:r>
      </w:ins>
      <w:ins w:id="2462" w:author="ACER" w:date="2019-09-30T02:14:00Z">
        <w:r w:rsidRPr="0033182C">
          <w:rPr>
            <w:rFonts w:cs="Times New Roman"/>
            <w:lang w:val="id-ID"/>
          </w:rPr>
          <w:t>. Setelah terhubung maka aktuator akan me</w:t>
        </w:r>
        <w:r w:rsidRPr="004508EF">
          <w:rPr>
            <w:rFonts w:cs="Times New Roman"/>
            <w:i/>
            <w:lang w:val="id-ID"/>
          </w:rPr>
          <w:t>request</w:t>
        </w:r>
        <w:r w:rsidRPr="0033182C">
          <w:rPr>
            <w:rFonts w:cs="Times New Roman"/>
            <w:lang w:val="id-ID"/>
          </w:rPr>
          <w:t xml:space="preserve"> ni</w:t>
        </w:r>
      </w:ins>
      <w:ins w:id="2463" w:author="ACER" w:date="2019-09-30T02:15:00Z">
        <w:r w:rsidRPr="0033182C">
          <w:rPr>
            <w:rFonts w:cs="Times New Roman"/>
            <w:lang w:val="id-ID"/>
          </w:rPr>
          <w:t xml:space="preserve">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ins>
      <w:ins w:id="2464" w:author="ACER" w:date="2019-10-06T20:18:00Z">
        <w:r w:rsidRPr="0033182C">
          <w:rPr>
            <w:rFonts w:cs="Times New Roman"/>
            <w:lang w:val="id-ID"/>
          </w:rPr>
          <w:t xml:space="preserve"> yang digunakan dalam perhitungan PID</w:t>
        </w:r>
      </w:ins>
      <w:ins w:id="2465" w:author="ACER" w:date="2019-09-30T02:15:00Z">
        <w:r w:rsidRPr="0033182C">
          <w:rPr>
            <w:rFonts w:cs="Times New Roman"/>
            <w:lang w:val="id-ID"/>
          </w:rPr>
          <w:t xml:space="preserve">. Interval request </w:t>
        </w:r>
      </w:ins>
      <w:r w:rsidR="004508EF">
        <w:rPr>
          <w:rFonts w:cs="Times New Roman"/>
          <w:lang w:val="en-ID"/>
        </w:rPr>
        <w:t>diatur</w:t>
      </w:r>
      <w:ins w:id="2466" w:author="ACER" w:date="2019-09-30T02:15:00Z">
        <w:r w:rsidRPr="0033182C">
          <w:rPr>
            <w:rFonts w:cs="Times New Roman"/>
            <w:lang w:val="id-ID"/>
          </w:rPr>
          <w:t xml:space="preserve"> setiap 10 menit sekali</w:t>
        </w:r>
      </w:ins>
      <w:ins w:id="2467" w:author="ACER" w:date="2019-10-06T20:17:00Z">
        <w:r w:rsidRPr="0033182C">
          <w:rPr>
            <w:rFonts w:cs="Times New Roman"/>
            <w:lang w:val="id-ID"/>
          </w:rPr>
          <w:t xml:space="preserve"> </w:t>
        </w:r>
      </w:ins>
      <w:ins w:id="2468" w:author="ACER" w:date="2019-09-30T02:16:00Z">
        <w:r w:rsidRPr="0033182C">
          <w:rPr>
            <w:rFonts w:cs="Times New Roman"/>
            <w:lang w:val="id-ID"/>
          </w:rPr>
          <w:t>. Setelah mendapatkan nilai setpoint maka PID akan membantu pergerakan motor penggerak dengan acuan setpoint</w:t>
        </w:r>
      </w:ins>
      <w:ins w:id="2469" w:author="ACER" w:date="2019-09-30T02:17:00Z">
        <w:r w:rsidRPr="0033182C">
          <w:rPr>
            <w:rFonts w:cs="Times New Roman"/>
            <w:lang w:val="id-ID"/>
          </w:rPr>
          <w:t xml:space="preserve"> yang di dapat. Berikut flowchart alur pengiriman dan permintaan setpoint</w:t>
        </w:r>
      </w:ins>
      <w:r w:rsidR="000B0559">
        <w:rPr>
          <w:rFonts w:cs="Times New Roman"/>
          <w:lang w:val="en-ID"/>
        </w:rPr>
        <w:t xml:space="preserve"> sesuai Gambar 4.5</w:t>
      </w:r>
      <w:ins w:id="2470" w:author="ACER" w:date="2019-09-30T02:17:00Z">
        <w:r w:rsidRPr="0033182C">
          <w:rPr>
            <w:rFonts w:cs="Times New Roman"/>
            <w:lang w:val="id-ID"/>
          </w:rPr>
          <w:t>.</w:t>
        </w:r>
      </w:ins>
      <w:r w:rsidR="000B0559" w:rsidRPr="000B0559">
        <w:rPr>
          <w:rFonts w:cs="Times New Roman"/>
          <w:lang w:val="en-ID"/>
        </w:rPr>
        <w:t xml:space="preserve"> </w:t>
      </w:r>
    </w:p>
    <w:p w14:paraId="45C638E2" w14:textId="35426288" w:rsidR="000B0559" w:rsidRPr="000B0559" w:rsidRDefault="000B0559">
      <w:pPr>
        <w:ind w:firstLine="720"/>
        <w:rPr>
          <w:ins w:id="2471" w:author="ACER" w:date="2019-09-30T02:19:00Z"/>
          <w:rFonts w:cs="Times New Roman"/>
          <w:lang w:val="en-ID"/>
          <w:rPrChange w:id="2472" w:author="ACER" w:date="2019-09-30T02:20:00Z">
            <w:rPr>
              <w:ins w:id="2473" w:author="ACER" w:date="2019-09-30T02:19:00Z"/>
              <w:lang w:val="id-ID"/>
            </w:rPr>
          </w:rPrChange>
        </w:rPr>
        <w:pPrChange w:id="2474" w:author="ACER" w:date="2019-09-30T02:20:00Z">
          <w:pPr>
            <w:ind w:left="357"/>
          </w:pPr>
        </w:pPrChange>
      </w:pPr>
      <w:ins w:id="2475" w:author="ACER" w:date="2019-09-30T02:18:00Z">
        <w:r w:rsidRPr="0033182C">
          <w:rPr>
            <w:rFonts w:cs="Times New Roman"/>
            <w:lang w:val="id-ID"/>
          </w:rPr>
          <w:t xml:space="preserve">Setelah setpoint di dapatkan metode </w:t>
        </w:r>
      </w:ins>
      <w:ins w:id="2476" w:author="ACER" w:date="2019-09-30T02:19:00Z">
        <w:r w:rsidRPr="0033182C">
          <w:rPr>
            <w:rFonts w:cs="Times New Roman"/>
            <w:lang w:val="id-ID"/>
          </w:rPr>
          <w:t xml:space="preserve">PID akan menggerakan motor pengggerak dengan hasil pergerakan berupa sudut dan waktu tempuh </w:t>
        </w:r>
      </w:ins>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ins w:id="2477" w:author="ACER" w:date="2019-09-30T02:18:00Z"/>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1895" cy="4084555"/>
                    </a:xfrm>
                    <a:prstGeom prst="rect">
                      <a:avLst/>
                    </a:prstGeom>
                  </pic:spPr>
                </pic:pic>
              </a:graphicData>
            </a:graphic>
          </wp:inline>
        </w:drawing>
      </w:r>
    </w:p>
    <w:p w14:paraId="25ECB32D" w14:textId="0C029FE3" w:rsidR="00750347" w:rsidRPr="00442A4D" w:rsidRDefault="004508EF" w:rsidP="00442A4D">
      <w:pPr>
        <w:pStyle w:val="Caption"/>
        <w:jc w:val="center"/>
        <w:rPr>
          <w:ins w:id="2478" w:author="Windows User" w:date="2019-09-20T01:40:00Z"/>
          <w:rFonts w:cs="Times New Roman"/>
          <w:color w:val="auto"/>
          <w:sz w:val="22"/>
          <w:lang w:val="id-ID"/>
        </w:rPr>
      </w:pPr>
      <w:bookmarkStart w:id="2479" w:name="_Toc23880252"/>
      <w:r w:rsidRPr="004508EF">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4</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Pr="004508EF">
        <w:rPr>
          <w:color w:val="auto"/>
          <w:sz w:val="22"/>
        </w:rPr>
        <w:t xml:space="preserve"> Flowchart Request Setpoint</w:t>
      </w:r>
      <w:bookmarkEnd w:id="2479"/>
      <w:ins w:id="2480" w:author="Windows User" w:date="2019-09-20T01:40:00Z">
        <w:del w:id="2481" w:author="ACER" w:date="2019-09-30T02:01:00Z">
          <w:r w:rsidR="00750347" w:rsidRPr="0033182C" w:rsidDel="00747483">
            <w:rPr>
              <w:rFonts w:cs="Times New Roman"/>
            </w:rPr>
            <w:br w:type="page"/>
          </w:r>
        </w:del>
      </w:ins>
    </w:p>
    <w:p w14:paraId="30A606FE" w14:textId="5EBE4155" w:rsidR="00750347" w:rsidRPr="0033182C" w:rsidRDefault="001B6BA9" w:rsidP="00750347">
      <w:pPr>
        <w:pStyle w:val="Heading1"/>
      </w:pPr>
      <w:bookmarkStart w:id="2482" w:name="_Toc23880416"/>
      <w:r w:rsidRPr="0033182C">
        <w:lastRenderedPageBreak/>
        <w:t xml:space="preserve">HASIL DAN </w:t>
      </w:r>
      <w:ins w:id="2483" w:author="Windows User" w:date="2019-09-20T01:41:00Z">
        <w:r w:rsidR="00750347" w:rsidRPr="0033182C">
          <w:t>PEMBAHASAN</w:t>
        </w:r>
      </w:ins>
      <w:bookmarkEnd w:id="2482"/>
    </w:p>
    <w:p w14:paraId="78B67F89" w14:textId="77777777" w:rsidR="00CC06FE" w:rsidRPr="0033182C" w:rsidRDefault="00CC06FE" w:rsidP="00CC06FE">
      <w:pPr>
        <w:rPr>
          <w:rFonts w:cs="Times New Roman"/>
          <w:lang w:val="en-ID" w:eastAsia="id-ID"/>
        </w:rPr>
      </w:pPr>
    </w:p>
    <w:p w14:paraId="63A33AA1" w14:textId="072739F7" w:rsidR="00CC06FE" w:rsidRPr="0033182C" w:rsidRDefault="00CC06FE" w:rsidP="00CC06FE">
      <w:pPr>
        <w:ind w:firstLine="567"/>
        <w:rPr>
          <w:ins w:id="2484" w:author="Windows User" w:date="2019-09-27T19:37:00Z"/>
          <w:rFonts w:cs="Times New Roman"/>
          <w:sz w:val="28"/>
          <w:szCs w:val="26"/>
        </w:rPr>
      </w:pPr>
      <w:r w:rsidRPr="0033182C">
        <w:rPr>
          <w:rFonts w:cs="Times New Roman"/>
        </w:rPr>
        <w:t>Bab ini menggambarkan tentang hasil dari penelitian yang telah dilakukan. untuk menjawab rumusan masalah sehingga dapat mewujudkan tujuan sebenarnya dari penelitian. Pada bab ini akan dijelaskan tentang</w:t>
      </w:r>
      <w:del w:id="2485" w:author="Windows User" w:date="2019-09-18T14:43:00Z">
        <w:r w:rsidRPr="0033182C" w:rsidDel="007F4597">
          <w:rPr>
            <w:rFonts w:cs="Times New Roman"/>
          </w:rPr>
          <w:delText xml:space="preserve"> jenis penelitian,</w:delText>
        </w:r>
      </w:del>
      <w:r w:rsidRPr="0033182C">
        <w:rPr>
          <w:rFonts w:cs="Times New Roman"/>
        </w:rPr>
        <w:t xml:space="preserve">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07E6B18B" w14:textId="2F3A47F6" w:rsidR="00575C62" w:rsidRDefault="00575C62" w:rsidP="00575C62">
      <w:pPr>
        <w:pStyle w:val="Heading2"/>
        <w:ind w:left="426" w:hanging="426"/>
        <w:rPr>
          <w:rFonts w:cs="Times New Roman"/>
          <w:i/>
        </w:rPr>
      </w:pPr>
      <w:bookmarkStart w:id="2486" w:name="_Toc23880417"/>
      <w:r w:rsidRPr="0033182C">
        <w:rPr>
          <w:rFonts w:cs="Times New Roman"/>
        </w:rPr>
        <w:t xml:space="preserve">Hasil Implementasi </w:t>
      </w:r>
      <w:r w:rsidRPr="00575C62">
        <w:rPr>
          <w:rFonts w:cs="Times New Roman"/>
          <w:i/>
        </w:rPr>
        <w:t>Hardware</w:t>
      </w:r>
      <w:bookmarkEnd w:id="2486"/>
    </w:p>
    <w:p w14:paraId="69E781C1" w14:textId="5B16DAC0" w:rsidR="003F2A86" w:rsidRPr="000367FF" w:rsidRDefault="003F2A86" w:rsidP="00D74961">
      <w:pPr>
        <w:ind w:firstLine="720"/>
        <w:rPr>
          <w:lang w:val="en-ID"/>
        </w:rPr>
      </w:pPr>
      <w:r>
        <w:rPr>
          <w:rFonts w:eastAsiaTheme="majorEastAsia" w:cs="Times New Roman"/>
          <w:szCs w:val="26"/>
          <w:lang w:val="id-ID"/>
        </w:rPr>
        <w:t xml:space="preserve">Hasil implementasi hardware berupa sebuah solar tracker dan sebuah aktuator. Tracker akan mencari sudut peerimaan matahari paling optimal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0367FF">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0367FF">
        <w:rPr>
          <w:rFonts w:eastAsiaTheme="majorEastAsia" w:cs="Times New Roman"/>
          <w:szCs w:val="26"/>
          <w:lang w:val="en-ID"/>
        </w:rPr>
        <w:t>dapat dilihat pada Gambar 5.1.</w:t>
      </w:r>
    </w:p>
    <w:p w14:paraId="7B674EE4" w14:textId="77777777" w:rsidR="000367FF" w:rsidRDefault="00686685" w:rsidP="000367FF">
      <w:pPr>
        <w:keepNext/>
      </w:pPr>
      <w:r w:rsidRPr="00F0029C">
        <w:rPr>
          <w:noProof/>
        </w:rPr>
        <w:drawing>
          <wp:inline distT="0" distB="0" distL="0" distR="0" wp14:anchorId="77B1556B" wp14:editId="18527B85">
            <wp:extent cx="2305348" cy="5059680"/>
            <wp:effectExtent l="0" t="5715"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8452" b="4639"/>
                    <a:stretch/>
                  </pic:blipFill>
                  <pic:spPr bwMode="auto">
                    <a:xfrm rot="16200000">
                      <a:off x="0" y="0"/>
                      <a:ext cx="2359420" cy="5178355"/>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7F9B9FA2" w:rsidR="00686685" w:rsidRPr="000367FF" w:rsidRDefault="000367FF" w:rsidP="000367FF">
      <w:pPr>
        <w:pStyle w:val="Caption"/>
        <w:rPr>
          <w:color w:val="auto"/>
          <w:sz w:val="22"/>
        </w:rPr>
      </w:pPr>
      <w:bookmarkStart w:id="2487" w:name="_Toc23880253"/>
      <w:r w:rsidRPr="000367FF">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w:t>
      </w:r>
      <w:r w:rsidR="000B6C7D">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2487"/>
    </w:p>
    <w:p w14:paraId="540FB06D" w14:textId="561F3FFD" w:rsidR="003B372D" w:rsidRPr="0033182C" w:rsidRDefault="001D0E8D" w:rsidP="003B372D">
      <w:pPr>
        <w:pStyle w:val="Heading2"/>
        <w:ind w:left="284" w:hanging="284"/>
        <w:rPr>
          <w:rFonts w:cs="Times New Roman"/>
          <w:i/>
        </w:rPr>
      </w:pPr>
      <w:bookmarkStart w:id="2488" w:name="_Toc23880418"/>
      <w:r w:rsidRPr="0033182C">
        <w:rPr>
          <w:rFonts w:cs="Times New Roman"/>
        </w:rPr>
        <w:lastRenderedPageBreak/>
        <w:t>Hasil Pembangunan Sistem</w:t>
      </w:r>
      <w:bookmarkEnd w:id="2488"/>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1C69DBD2" w:rsidR="000367FF" w:rsidRPr="000367FF" w:rsidRDefault="000367FF" w:rsidP="000367FF">
      <w:pPr>
        <w:pStyle w:val="Caption"/>
        <w:keepNext/>
        <w:jc w:val="center"/>
        <w:rPr>
          <w:i w:val="0"/>
          <w:color w:val="auto"/>
          <w:sz w:val="22"/>
        </w:rPr>
      </w:pPr>
      <w:bookmarkStart w:id="2489"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Pr="000367FF">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Pr="000367FF">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2489"/>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rPr>
          <w:ins w:id="2490" w:author="Windows User" w:date="2019-09-19T01:01:00Z"/>
        </w:trPr>
        <w:tc>
          <w:tcPr>
            <w:tcW w:w="704" w:type="dxa"/>
          </w:tcPr>
          <w:p w14:paraId="56115700" w14:textId="77777777" w:rsidR="004643D5" w:rsidRPr="0033182C" w:rsidRDefault="004643D5" w:rsidP="004643D5">
            <w:pPr>
              <w:spacing w:line="240" w:lineRule="auto"/>
              <w:jc w:val="center"/>
              <w:rPr>
                <w:ins w:id="2491" w:author="Windows User" w:date="2019-09-19T01:01:00Z"/>
                <w:rFonts w:cs="Times New Roman"/>
                <w:sz w:val="20"/>
                <w:szCs w:val="20"/>
                <w:rPrChange w:id="2492" w:author="Windows User" w:date="2019-09-19T01:05:00Z">
                  <w:rPr>
                    <w:ins w:id="2493" w:author="Windows User" w:date="2019-09-19T01:01:00Z"/>
                    <w:rFonts w:cs="Times New Roman"/>
                    <w:szCs w:val="24"/>
                  </w:rPr>
                </w:rPrChange>
              </w:rPr>
            </w:pPr>
            <w:ins w:id="2494" w:author="Windows User" w:date="2019-09-19T01:01:00Z">
              <w:r w:rsidRPr="0033182C">
                <w:rPr>
                  <w:rFonts w:cs="Times New Roman"/>
                  <w:sz w:val="20"/>
                  <w:szCs w:val="20"/>
                  <w:rPrChange w:id="2495" w:author="Windows User" w:date="2019-09-19T01:05:00Z">
                    <w:rPr>
                      <w:rFonts w:cs="Times New Roman"/>
                      <w:szCs w:val="24"/>
                    </w:rPr>
                  </w:rPrChange>
                </w:rPr>
                <w:t>No</w:t>
              </w:r>
            </w:ins>
          </w:p>
        </w:tc>
        <w:tc>
          <w:tcPr>
            <w:tcW w:w="1559" w:type="dxa"/>
          </w:tcPr>
          <w:p w14:paraId="7243707E" w14:textId="3E0C9093" w:rsidR="004643D5" w:rsidRPr="0033182C" w:rsidRDefault="004643D5" w:rsidP="004643D5">
            <w:pPr>
              <w:spacing w:line="240" w:lineRule="auto"/>
              <w:rPr>
                <w:ins w:id="2496" w:author="Windows User" w:date="2019-09-19T01:01:00Z"/>
                <w:rFonts w:cs="Times New Roman"/>
                <w:sz w:val="20"/>
                <w:szCs w:val="20"/>
                <w:rPrChange w:id="2497" w:author="Windows User" w:date="2019-09-19T01:05:00Z">
                  <w:rPr>
                    <w:ins w:id="2498" w:author="Windows User" w:date="2019-09-19T01:01:00Z"/>
                    <w:rFonts w:cs="Times New Roman"/>
                    <w:szCs w:val="24"/>
                  </w:rPr>
                </w:rPrChange>
              </w:rPr>
            </w:pPr>
            <w:ins w:id="2499" w:author="Windows User" w:date="2019-09-19T01:01:00Z">
              <w:r w:rsidRPr="0033182C">
                <w:rPr>
                  <w:rFonts w:cs="Times New Roman"/>
                  <w:sz w:val="20"/>
                  <w:szCs w:val="20"/>
                  <w:rPrChange w:id="2500" w:author="Windows User" w:date="2019-09-19T01:05:00Z">
                    <w:rPr>
                      <w:rFonts w:cs="Times New Roman"/>
                      <w:szCs w:val="24"/>
                    </w:rPr>
                  </w:rPrChange>
                </w:rPr>
                <w:t>Nama</w:t>
              </w:r>
            </w:ins>
            <w:r w:rsidRPr="0033182C">
              <w:rPr>
                <w:rFonts w:cs="Times New Roman"/>
                <w:sz w:val="20"/>
                <w:szCs w:val="20"/>
              </w:rPr>
              <w:t xml:space="preserve"> Fitur</w:t>
            </w:r>
          </w:p>
        </w:tc>
        <w:tc>
          <w:tcPr>
            <w:tcW w:w="3119" w:type="dxa"/>
          </w:tcPr>
          <w:p w14:paraId="203F7548" w14:textId="77777777" w:rsidR="004643D5" w:rsidRPr="0033182C" w:rsidRDefault="004643D5" w:rsidP="004643D5">
            <w:pPr>
              <w:spacing w:line="240" w:lineRule="auto"/>
              <w:rPr>
                <w:ins w:id="2501" w:author="Windows User" w:date="2019-09-19T01:01:00Z"/>
                <w:rFonts w:cs="Times New Roman"/>
                <w:sz w:val="20"/>
                <w:szCs w:val="20"/>
                <w:rPrChange w:id="2502" w:author="Windows User" w:date="2019-09-19T01:05:00Z">
                  <w:rPr>
                    <w:ins w:id="2503" w:author="Windows User" w:date="2019-09-19T01:01:00Z"/>
                    <w:rFonts w:cs="Times New Roman"/>
                    <w:szCs w:val="24"/>
                  </w:rPr>
                </w:rPrChange>
              </w:rPr>
            </w:pPr>
            <w:ins w:id="2504" w:author="Windows User" w:date="2019-09-19T01:01:00Z">
              <w:r w:rsidRPr="0033182C">
                <w:rPr>
                  <w:rFonts w:cs="Times New Roman"/>
                  <w:sz w:val="20"/>
                  <w:szCs w:val="20"/>
                  <w:rPrChange w:id="2505" w:author="Windows User" w:date="2019-09-19T01:05:00Z">
                    <w:rPr>
                      <w:rFonts w:cs="Times New Roman"/>
                      <w:szCs w:val="24"/>
                    </w:rPr>
                  </w:rPrChange>
                </w:rPr>
                <w:t>Definisi</w:t>
              </w:r>
            </w:ins>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rPr>
          <w:ins w:id="2506" w:author="Windows User" w:date="2019-09-19T01:01:00Z"/>
        </w:trPr>
        <w:tc>
          <w:tcPr>
            <w:tcW w:w="704" w:type="dxa"/>
          </w:tcPr>
          <w:p w14:paraId="66B15009" w14:textId="77777777" w:rsidR="004643D5" w:rsidRPr="0033182C" w:rsidRDefault="004643D5" w:rsidP="004643D5">
            <w:pPr>
              <w:spacing w:line="240" w:lineRule="auto"/>
              <w:jc w:val="center"/>
              <w:rPr>
                <w:ins w:id="2507" w:author="Windows User" w:date="2019-09-19T01:01:00Z"/>
                <w:rFonts w:cs="Times New Roman"/>
                <w:sz w:val="20"/>
                <w:szCs w:val="20"/>
                <w:rPrChange w:id="2508" w:author="Windows User" w:date="2019-09-19T01:05:00Z">
                  <w:rPr>
                    <w:ins w:id="2509" w:author="Windows User" w:date="2019-09-19T01:01:00Z"/>
                    <w:rFonts w:cs="Times New Roman"/>
                    <w:szCs w:val="24"/>
                  </w:rPr>
                </w:rPrChange>
              </w:rPr>
            </w:pPr>
            <w:ins w:id="2510" w:author="Windows User" w:date="2019-09-19T01:01:00Z">
              <w:r w:rsidRPr="0033182C">
                <w:rPr>
                  <w:rFonts w:cs="Times New Roman"/>
                  <w:sz w:val="20"/>
                  <w:szCs w:val="20"/>
                  <w:rPrChange w:id="2511" w:author="Windows User" w:date="2019-09-19T01:05:00Z">
                    <w:rPr>
                      <w:rFonts w:cs="Times New Roman"/>
                      <w:szCs w:val="24"/>
                    </w:rPr>
                  </w:rPrChange>
                </w:rPr>
                <w:t>1</w:t>
              </w:r>
            </w:ins>
          </w:p>
        </w:tc>
        <w:tc>
          <w:tcPr>
            <w:tcW w:w="1559" w:type="dxa"/>
          </w:tcPr>
          <w:p w14:paraId="3B5867D3" w14:textId="77777777" w:rsidR="004643D5" w:rsidRPr="0033182C" w:rsidRDefault="004643D5" w:rsidP="004643D5">
            <w:pPr>
              <w:spacing w:line="240" w:lineRule="auto"/>
              <w:rPr>
                <w:ins w:id="2512" w:author="Windows User" w:date="2019-09-19T01:01:00Z"/>
                <w:rFonts w:cs="Times New Roman"/>
                <w:sz w:val="20"/>
                <w:szCs w:val="20"/>
                <w:rPrChange w:id="2513" w:author="Windows User" w:date="2019-09-19T01:05:00Z">
                  <w:rPr>
                    <w:ins w:id="2514" w:author="Windows User" w:date="2019-09-19T01:01:00Z"/>
                    <w:rFonts w:cs="Times New Roman"/>
                    <w:szCs w:val="24"/>
                  </w:rPr>
                </w:rPrChange>
              </w:rPr>
            </w:pPr>
            <w:ins w:id="2515" w:author="Windows User" w:date="2019-09-19T01:01:00Z">
              <w:r w:rsidRPr="0033182C">
                <w:rPr>
                  <w:rFonts w:cs="Times New Roman"/>
                  <w:sz w:val="20"/>
                  <w:szCs w:val="20"/>
                  <w:rPrChange w:id="2516" w:author="Windows User" w:date="2019-09-19T01:05:00Z">
                    <w:rPr>
                      <w:rFonts w:cs="Times New Roman"/>
                      <w:szCs w:val="24"/>
                    </w:rPr>
                  </w:rPrChange>
                </w:rPr>
                <w:t>Login</w:t>
              </w:r>
            </w:ins>
          </w:p>
        </w:tc>
        <w:tc>
          <w:tcPr>
            <w:tcW w:w="3119" w:type="dxa"/>
          </w:tcPr>
          <w:p w14:paraId="4993DB79" w14:textId="77777777" w:rsidR="004643D5" w:rsidRPr="0033182C" w:rsidRDefault="004643D5" w:rsidP="004643D5">
            <w:pPr>
              <w:spacing w:line="240" w:lineRule="auto"/>
              <w:rPr>
                <w:ins w:id="2517" w:author="Windows User" w:date="2019-09-19T01:01:00Z"/>
                <w:rFonts w:cs="Times New Roman"/>
                <w:sz w:val="20"/>
                <w:szCs w:val="20"/>
                <w:rPrChange w:id="2518" w:author="Windows User" w:date="2019-09-19T01:05:00Z">
                  <w:rPr>
                    <w:ins w:id="2519" w:author="Windows User" w:date="2019-09-19T01:01:00Z"/>
                    <w:rFonts w:cs="Times New Roman"/>
                    <w:szCs w:val="24"/>
                  </w:rPr>
                </w:rPrChange>
              </w:rPr>
            </w:pPr>
            <w:ins w:id="2520" w:author="Windows User" w:date="2019-09-19T01:01:00Z">
              <w:r w:rsidRPr="0033182C">
                <w:rPr>
                  <w:rFonts w:cs="Times New Roman"/>
                  <w:sz w:val="20"/>
                  <w:szCs w:val="20"/>
                  <w:rPrChange w:id="2521" w:author="Windows User" w:date="2019-09-19T01:05:00Z">
                    <w:rPr>
                      <w:rFonts w:cs="Times New Roman"/>
                      <w:szCs w:val="24"/>
                    </w:rPr>
                  </w:rPrChange>
                </w:rPr>
                <w:t>Fitur untuk user login yang bisa diakses oleh semua aktor</w:t>
              </w:r>
            </w:ins>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rPr>
          <w:ins w:id="2522" w:author="Windows User" w:date="2019-09-19T01:01:00Z"/>
        </w:trPr>
        <w:tc>
          <w:tcPr>
            <w:tcW w:w="704" w:type="dxa"/>
          </w:tcPr>
          <w:p w14:paraId="6379EE80" w14:textId="77777777" w:rsidR="004643D5" w:rsidRPr="0033182C" w:rsidRDefault="004643D5" w:rsidP="004643D5">
            <w:pPr>
              <w:spacing w:line="240" w:lineRule="auto"/>
              <w:jc w:val="center"/>
              <w:rPr>
                <w:ins w:id="2523" w:author="Windows User" w:date="2019-09-19T01:01:00Z"/>
                <w:rFonts w:cs="Times New Roman"/>
                <w:sz w:val="20"/>
                <w:szCs w:val="20"/>
                <w:rPrChange w:id="2524" w:author="Windows User" w:date="2019-09-19T01:05:00Z">
                  <w:rPr>
                    <w:ins w:id="2525" w:author="Windows User" w:date="2019-09-19T01:01:00Z"/>
                    <w:rFonts w:cs="Times New Roman"/>
                    <w:szCs w:val="24"/>
                  </w:rPr>
                </w:rPrChange>
              </w:rPr>
            </w:pPr>
            <w:ins w:id="2526" w:author="Windows User" w:date="2019-09-19T01:01:00Z">
              <w:r w:rsidRPr="0033182C">
                <w:rPr>
                  <w:rFonts w:cs="Times New Roman"/>
                  <w:sz w:val="20"/>
                  <w:szCs w:val="20"/>
                  <w:rPrChange w:id="2527" w:author="Windows User" w:date="2019-09-19T01:05:00Z">
                    <w:rPr>
                      <w:rFonts w:cs="Times New Roman"/>
                      <w:szCs w:val="24"/>
                    </w:rPr>
                  </w:rPrChange>
                </w:rPr>
                <w:t>2</w:t>
              </w:r>
            </w:ins>
          </w:p>
        </w:tc>
        <w:tc>
          <w:tcPr>
            <w:tcW w:w="1559" w:type="dxa"/>
          </w:tcPr>
          <w:p w14:paraId="57BF975D" w14:textId="77777777" w:rsidR="004643D5" w:rsidRPr="0033182C" w:rsidRDefault="004643D5" w:rsidP="004643D5">
            <w:pPr>
              <w:spacing w:line="240" w:lineRule="auto"/>
              <w:rPr>
                <w:ins w:id="2528" w:author="Windows User" w:date="2019-09-19T01:01:00Z"/>
                <w:rFonts w:cs="Times New Roman"/>
                <w:sz w:val="20"/>
                <w:szCs w:val="20"/>
                <w:rPrChange w:id="2529" w:author="Windows User" w:date="2019-09-19T01:05:00Z">
                  <w:rPr>
                    <w:ins w:id="2530" w:author="Windows User" w:date="2019-09-19T01:01:00Z"/>
                    <w:rFonts w:cs="Times New Roman"/>
                    <w:szCs w:val="24"/>
                  </w:rPr>
                </w:rPrChange>
              </w:rPr>
            </w:pPr>
            <w:ins w:id="2531" w:author="Windows User" w:date="2019-09-19T01:01:00Z">
              <w:r w:rsidRPr="0033182C">
                <w:rPr>
                  <w:rFonts w:cs="Times New Roman"/>
                  <w:sz w:val="20"/>
                  <w:szCs w:val="20"/>
                  <w:rPrChange w:id="2532" w:author="Windows User" w:date="2019-09-19T01:05:00Z">
                    <w:rPr>
                      <w:rFonts w:cs="Times New Roman"/>
                      <w:szCs w:val="24"/>
                    </w:rPr>
                  </w:rPrChange>
                </w:rPr>
                <w:t>Tambah user</w:t>
              </w:r>
            </w:ins>
          </w:p>
        </w:tc>
        <w:tc>
          <w:tcPr>
            <w:tcW w:w="3119" w:type="dxa"/>
          </w:tcPr>
          <w:p w14:paraId="6C1EB615" w14:textId="77777777" w:rsidR="004643D5" w:rsidRPr="0033182C" w:rsidRDefault="004643D5" w:rsidP="004643D5">
            <w:pPr>
              <w:spacing w:line="240" w:lineRule="auto"/>
              <w:rPr>
                <w:ins w:id="2533" w:author="Windows User" w:date="2019-09-19T01:01:00Z"/>
                <w:rFonts w:cs="Times New Roman"/>
                <w:sz w:val="20"/>
                <w:szCs w:val="20"/>
                <w:rPrChange w:id="2534" w:author="Windows User" w:date="2019-09-19T01:05:00Z">
                  <w:rPr>
                    <w:ins w:id="2535" w:author="Windows User" w:date="2019-09-19T01:01:00Z"/>
                    <w:rFonts w:cs="Times New Roman"/>
                    <w:szCs w:val="24"/>
                  </w:rPr>
                </w:rPrChange>
              </w:rPr>
            </w:pPr>
            <w:ins w:id="2536" w:author="Windows User" w:date="2019-09-19T01:01:00Z">
              <w:r w:rsidRPr="0033182C">
                <w:rPr>
                  <w:rFonts w:cs="Times New Roman"/>
                  <w:sz w:val="20"/>
                  <w:szCs w:val="20"/>
                  <w:rPrChange w:id="2537" w:author="Windows User" w:date="2019-09-19T01:05:00Z">
                    <w:rPr>
                      <w:rFonts w:cs="Times New Roman"/>
                      <w:szCs w:val="24"/>
                    </w:rPr>
                  </w:rPrChange>
                </w:rPr>
                <w:t>Fitur untuk menambah data user yang bisa dilakukan oleh admin</w:t>
              </w:r>
            </w:ins>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rPr>
          <w:ins w:id="2538" w:author="Windows User" w:date="2019-09-19T01:01:00Z"/>
        </w:trPr>
        <w:tc>
          <w:tcPr>
            <w:tcW w:w="704" w:type="dxa"/>
          </w:tcPr>
          <w:p w14:paraId="2AE44F1A" w14:textId="77777777" w:rsidR="004643D5" w:rsidRPr="0033182C" w:rsidRDefault="004643D5" w:rsidP="004643D5">
            <w:pPr>
              <w:spacing w:line="240" w:lineRule="auto"/>
              <w:jc w:val="center"/>
              <w:rPr>
                <w:ins w:id="2539" w:author="Windows User" w:date="2019-09-19T01:01:00Z"/>
                <w:rFonts w:cs="Times New Roman"/>
                <w:sz w:val="20"/>
                <w:szCs w:val="20"/>
                <w:rPrChange w:id="2540" w:author="Windows User" w:date="2019-09-19T01:05:00Z">
                  <w:rPr>
                    <w:ins w:id="2541" w:author="Windows User" w:date="2019-09-19T01:01:00Z"/>
                    <w:rFonts w:cs="Times New Roman"/>
                    <w:szCs w:val="24"/>
                  </w:rPr>
                </w:rPrChange>
              </w:rPr>
            </w:pPr>
            <w:ins w:id="2542" w:author="Windows User" w:date="2019-09-19T01:01:00Z">
              <w:r w:rsidRPr="0033182C">
                <w:rPr>
                  <w:rFonts w:cs="Times New Roman"/>
                  <w:sz w:val="20"/>
                  <w:szCs w:val="20"/>
                  <w:rPrChange w:id="2543" w:author="Windows User" w:date="2019-09-19T01:05:00Z">
                    <w:rPr>
                      <w:rFonts w:cs="Times New Roman"/>
                      <w:szCs w:val="24"/>
                    </w:rPr>
                  </w:rPrChange>
                </w:rPr>
                <w:t>3</w:t>
              </w:r>
            </w:ins>
          </w:p>
        </w:tc>
        <w:tc>
          <w:tcPr>
            <w:tcW w:w="1559" w:type="dxa"/>
          </w:tcPr>
          <w:p w14:paraId="13BB51EB" w14:textId="77777777" w:rsidR="004643D5" w:rsidRPr="0033182C" w:rsidRDefault="004643D5" w:rsidP="004643D5">
            <w:pPr>
              <w:spacing w:line="240" w:lineRule="auto"/>
              <w:rPr>
                <w:ins w:id="2544" w:author="Windows User" w:date="2019-09-19T01:01:00Z"/>
                <w:rFonts w:cs="Times New Roman"/>
                <w:sz w:val="20"/>
                <w:szCs w:val="20"/>
                <w:rPrChange w:id="2545" w:author="Windows User" w:date="2019-09-19T01:05:00Z">
                  <w:rPr>
                    <w:ins w:id="2546" w:author="Windows User" w:date="2019-09-19T01:01:00Z"/>
                    <w:rFonts w:cs="Times New Roman"/>
                    <w:szCs w:val="24"/>
                  </w:rPr>
                </w:rPrChange>
              </w:rPr>
            </w:pPr>
            <w:ins w:id="2547" w:author="Windows User" w:date="2019-09-19T01:01:00Z">
              <w:r w:rsidRPr="0033182C">
                <w:rPr>
                  <w:rFonts w:cs="Times New Roman"/>
                  <w:sz w:val="20"/>
                  <w:szCs w:val="20"/>
                  <w:rPrChange w:id="2548" w:author="Windows User" w:date="2019-09-19T01:05:00Z">
                    <w:rPr>
                      <w:rFonts w:cs="Times New Roman"/>
                      <w:szCs w:val="24"/>
                    </w:rPr>
                  </w:rPrChange>
                </w:rPr>
                <w:t>Edit user</w:t>
              </w:r>
            </w:ins>
          </w:p>
        </w:tc>
        <w:tc>
          <w:tcPr>
            <w:tcW w:w="3119" w:type="dxa"/>
          </w:tcPr>
          <w:p w14:paraId="14426410" w14:textId="77777777" w:rsidR="004643D5" w:rsidRPr="0033182C" w:rsidRDefault="004643D5" w:rsidP="004643D5">
            <w:pPr>
              <w:spacing w:line="240" w:lineRule="auto"/>
              <w:rPr>
                <w:ins w:id="2549" w:author="Windows User" w:date="2019-09-19T01:01:00Z"/>
                <w:rFonts w:cs="Times New Roman"/>
                <w:sz w:val="20"/>
                <w:szCs w:val="20"/>
                <w:rPrChange w:id="2550" w:author="Windows User" w:date="2019-09-19T01:05:00Z">
                  <w:rPr>
                    <w:ins w:id="2551" w:author="Windows User" w:date="2019-09-19T01:01:00Z"/>
                    <w:rFonts w:cs="Times New Roman"/>
                    <w:szCs w:val="24"/>
                  </w:rPr>
                </w:rPrChange>
              </w:rPr>
            </w:pPr>
            <w:ins w:id="2552" w:author="Windows User" w:date="2019-09-19T01:01:00Z">
              <w:r w:rsidRPr="0033182C">
                <w:rPr>
                  <w:rFonts w:cs="Times New Roman"/>
                  <w:sz w:val="20"/>
                  <w:szCs w:val="20"/>
                  <w:rPrChange w:id="2553" w:author="Windows User" w:date="2019-09-19T01:05:00Z">
                    <w:rPr>
                      <w:rFonts w:cs="Times New Roman"/>
                      <w:szCs w:val="24"/>
                    </w:rPr>
                  </w:rPrChange>
                </w:rPr>
                <w:t>Fitur ubah data user yang bias dilakukan oleh admin</w:t>
              </w:r>
            </w:ins>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rPr>
          <w:ins w:id="2554" w:author="Windows User" w:date="2019-09-19T01:01:00Z"/>
        </w:trPr>
        <w:tc>
          <w:tcPr>
            <w:tcW w:w="704" w:type="dxa"/>
          </w:tcPr>
          <w:p w14:paraId="3783276F" w14:textId="77777777" w:rsidR="004643D5" w:rsidRPr="0033182C" w:rsidRDefault="004643D5" w:rsidP="004643D5">
            <w:pPr>
              <w:spacing w:line="240" w:lineRule="auto"/>
              <w:jc w:val="center"/>
              <w:rPr>
                <w:ins w:id="2555" w:author="Windows User" w:date="2019-09-19T01:01:00Z"/>
                <w:rFonts w:cs="Times New Roman"/>
                <w:sz w:val="20"/>
                <w:szCs w:val="20"/>
                <w:rPrChange w:id="2556" w:author="Windows User" w:date="2019-09-19T01:05:00Z">
                  <w:rPr>
                    <w:ins w:id="2557" w:author="Windows User" w:date="2019-09-19T01:01:00Z"/>
                    <w:rFonts w:cs="Times New Roman"/>
                    <w:szCs w:val="24"/>
                  </w:rPr>
                </w:rPrChange>
              </w:rPr>
            </w:pPr>
            <w:ins w:id="2558" w:author="Windows User" w:date="2019-09-19T01:01:00Z">
              <w:r w:rsidRPr="0033182C">
                <w:rPr>
                  <w:rFonts w:cs="Times New Roman"/>
                  <w:sz w:val="20"/>
                  <w:szCs w:val="20"/>
                  <w:rPrChange w:id="2559" w:author="Windows User" w:date="2019-09-19T01:05:00Z">
                    <w:rPr>
                      <w:rFonts w:cs="Times New Roman"/>
                      <w:szCs w:val="24"/>
                    </w:rPr>
                  </w:rPrChange>
                </w:rPr>
                <w:t>4</w:t>
              </w:r>
            </w:ins>
          </w:p>
        </w:tc>
        <w:tc>
          <w:tcPr>
            <w:tcW w:w="1559" w:type="dxa"/>
          </w:tcPr>
          <w:p w14:paraId="3D8C8BE4" w14:textId="77777777" w:rsidR="004643D5" w:rsidRPr="0033182C" w:rsidRDefault="004643D5" w:rsidP="004643D5">
            <w:pPr>
              <w:spacing w:line="240" w:lineRule="auto"/>
              <w:rPr>
                <w:ins w:id="2560" w:author="Windows User" w:date="2019-09-19T01:01:00Z"/>
                <w:rFonts w:cs="Times New Roman"/>
                <w:sz w:val="20"/>
                <w:szCs w:val="20"/>
                <w:rPrChange w:id="2561" w:author="Windows User" w:date="2019-09-19T01:05:00Z">
                  <w:rPr>
                    <w:ins w:id="2562" w:author="Windows User" w:date="2019-09-19T01:01:00Z"/>
                    <w:rFonts w:cs="Times New Roman"/>
                    <w:szCs w:val="24"/>
                  </w:rPr>
                </w:rPrChange>
              </w:rPr>
            </w:pPr>
            <w:ins w:id="2563" w:author="Windows User" w:date="2019-09-19T01:01:00Z">
              <w:r w:rsidRPr="0033182C">
                <w:rPr>
                  <w:rFonts w:cs="Times New Roman"/>
                  <w:sz w:val="20"/>
                  <w:szCs w:val="20"/>
                  <w:rPrChange w:id="2564" w:author="Windows User" w:date="2019-09-19T01:05:00Z">
                    <w:rPr>
                      <w:rFonts w:cs="Times New Roman"/>
                      <w:szCs w:val="24"/>
                    </w:rPr>
                  </w:rPrChange>
                </w:rPr>
                <w:t>History login</w:t>
              </w:r>
            </w:ins>
          </w:p>
        </w:tc>
        <w:tc>
          <w:tcPr>
            <w:tcW w:w="3119" w:type="dxa"/>
          </w:tcPr>
          <w:p w14:paraId="53DF7701" w14:textId="77777777" w:rsidR="004643D5" w:rsidRPr="0033182C" w:rsidRDefault="004643D5" w:rsidP="004643D5">
            <w:pPr>
              <w:spacing w:line="240" w:lineRule="auto"/>
              <w:rPr>
                <w:ins w:id="2565" w:author="Windows User" w:date="2019-09-19T01:01:00Z"/>
                <w:rFonts w:cs="Times New Roman"/>
                <w:sz w:val="20"/>
                <w:szCs w:val="20"/>
                <w:rPrChange w:id="2566" w:author="Windows User" w:date="2019-09-19T01:05:00Z">
                  <w:rPr>
                    <w:ins w:id="2567" w:author="Windows User" w:date="2019-09-19T01:01:00Z"/>
                    <w:rFonts w:cs="Times New Roman"/>
                    <w:szCs w:val="24"/>
                  </w:rPr>
                </w:rPrChange>
              </w:rPr>
            </w:pPr>
            <w:ins w:id="2568" w:author="Windows User" w:date="2019-09-19T01:01:00Z">
              <w:r w:rsidRPr="0033182C">
                <w:rPr>
                  <w:rFonts w:cs="Times New Roman"/>
                  <w:sz w:val="20"/>
                  <w:szCs w:val="20"/>
                  <w:rPrChange w:id="2569" w:author="Windows User" w:date="2019-09-19T01:05:00Z">
                    <w:rPr>
                      <w:rFonts w:cs="Times New Roman"/>
                      <w:szCs w:val="24"/>
                    </w:rPr>
                  </w:rPrChange>
                </w:rPr>
                <w:t>Fitur yang berisi detail login (nama aktor dan tanggal login) yang bis</w:t>
              </w:r>
            </w:ins>
            <w:r w:rsidRPr="0033182C">
              <w:rPr>
                <w:rFonts w:cs="Times New Roman"/>
                <w:sz w:val="20"/>
                <w:szCs w:val="20"/>
              </w:rPr>
              <w:t>a</w:t>
            </w:r>
            <w:ins w:id="2570" w:author="Windows User" w:date="2019-09-19T01:01:00Z">
              <w:r w:rsidRPr="0033182C">
                <w:rPr>
                  <w:rFonts w:cs="Times New Roman"/>
                  <w:sz w:val="20"/>
                  <w:szCs w:val="20"/>
                  <w:rPrChange w:id="2571" w:author="Windows User" w:date="2019-09-19T01:05:00Z">
                    <w:rPr>
                      <w:rFonts w:cs="Times New Roman"/>
                      <w:szCs w:val="24"/>
                    </w:rPr>
                  </w:rPrChange>
                </w:rPr>
                <w:t xml:space="preserve"> diakses oleh admin</w:t>
              </w:r>
            </w:ins>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rPr>
          <w:ins w:id="2572" w:author="Windows User" w:date="2019-09-19T01:01:00Z"/>
        </w:trPr>
        <w:tc>
          <w:tcPr>
            <w:tcW w:w="704" w:type="dxa"/>
          </w:tcPr>
          <w:p w14:paraId="7BA1459C" w14:textId="77777777" w:rsidR="004643D5" w:rsidRPr="0033182C" w:rsidRDefault="004643D5" w:rsidP="004643D5">
            <w:pPr>
              <w:spacing w:line="240" w:lineRule="auto"/>
              <w:jc w:val="center"/>
              <w:rPr>
                <w:ins w:id="2573" w:author="Windows User" w:date="2019-09-19T01:01:00Z"/>
                <w:rFonts w:cs="Times New Roman"/>
                <w:sz w:val="20"/>
                <w:szCs w:val="20"/>
                <w:rPrChange w:id="2574" w:author="Windows User" w:date="2019-09-19T01:05:00Z">
                  <w:rPr>
                    <w:ins w:id="2575" w:author="Windows User" w:date="2019-09-19T01:01:00Z"/>
                    <w:rFonts w:cs="Times New Roman"/>
                    <w:szCs w:val="24"/>
                  </w:rPr>
                </w:rPrChange>
              </w:rPr>
            </w:pPr>
            <w:ins w:id="2576" w:author="Windows User" w:date="2019-09-19T01:01:00Z">
              <w:r w:rsidRPr="0033182C">
                <w:rPr>
                  <w:rFonts w:cs="Times New Roman"/>
                  <w:sz w:val="20"/>
                  <w:szCs w:val="20"/>
                  <w:rPrChange w:id="2577" w:author="Windows User" w:date="2019-09-19T01:05:00Z">
                    <w:rPr>
                      <w:rFonts w:cs="Times New Roman"/>
                      <w:szCs w:val="24"/>
                    </w:rPr>
                  </w:rPrChange>
                </w:rPr>
                <w:t>5</w:t>
              </w:r>
            </w:ins>
          </w:p>
        </w:tc>
        <w:tc>
          <w:tcPr>
            <w:tcW w:w="1559" w:type="dxa"/>
          </w:tcPr>
          <w:p w14:paraId="74F873AB" w14:textId="77777777" w:rsidR="004643D5" w:rsidRPr="0033182C" w:rsidRDefault="004643D5" w:rsidP="004643D5">
            <w:pPr>
              <w:spacing w:line="240" w:lineRule="auto"/>
              <w:rPr>
                <w:ins w:id="2578" w:author="Windows User" w:date="2019-09-19T01:01:00Z"/>
                <w:rFonts w:cs="Times New Roman"/>
                <w:sz w:val="20"/>
                <w:szCs w:val="20"/>
                <w:rPrChange w:id="2579" w:author="Windows User" w:date="2019-09-19T01:05:00Z">
                  <w:rPr>
                    <w:ins w:id="2580" w:author="Windows User" w:date="2019-09-19T01:01:00Z"/>
                    <w:rFonts w:cs="Times New Roman"/>
                    <w:szCs w:val="24"/>
                  </w:rPr>
                </w:rPrChange>
              </w:rPr>
            </w:pPr>
            <w:ins w:id="2581" w:author="Windows User" w:date="2019-09-19T01:01:00Z">
              <w:r w:rsidRPr="0033182C">
                <w:rPr>
                  <w:rFonts w:cs="Times New Roman"/>
                  <w:sz w:val="20"/>
                  <w:szCs w:val="20"/>
                  <w:rPrChange w:id="2582" w:author="Windows User" w:date="2019-09-19T01:05:00Z">
                    <w:rPr>
                      <w:rFonts w:cs="Times New Roman"/>
                      <w:szCs w:val="24"/>
                    </w:rPr>
                  </w:rPrChange>
                </w:rPr>
                <w:t xml:space="preserve">Lihat data </w:t>
              </w:r>
            </w:ins>
            <w:r w:rsidRPr="0033182C">
              <w:rPr>
                <w:rFonts w:cs="Times New Roman"/>
                <w:i/>
                <w:sz w:val="20"/>
                <w:szCs w:val="20"/>
              </w:rPr>
              <w:t>History Tracker</w:t>
            </w:r>
          </w:p>
        </w:tc>
        <w:tc>
          <w:tcPr>
            <w:tcW w:w="3119" w:type="dxa"/>
          </w:tcPr>
          <w:p w14:paraId="7A7A6D04" w14:textId="77777777" w:rsidR="004643D5" w:rsidRPr="0033182C" w:rsidRDefault="004643D5" w:rsidP="004643D5">
            <w:pPr>
              <w:spacing w:line="240" w:lineRule="auto"/>
              <w:rPr>
                <w:ins w:id="2583" w:author="Windows User" w:date="2019-09-19T01:01:00Z"/>
                <w:rFonts w:cs="Times New Roman"/>
                <w:sz w:val="20"/>
                <w:szCs w:val="20"/>
                <w:rPrChange w:id="2584" w:author="Windows User" w:date="2019-09-19T01:05:00Z">
                  <w:rPr>
                    <w:ins w:id="2585" w:author="Windows User" w:date="2019-09-19T01:01:00Z"/>
                    <w:rFonts w:cs="Times New Roman"/>
                    <w:szCs w:val="24"/>
                  </w:rPr>
                </w:rPrChange>
              </w:rPr>
            </w:pPr>
            <w:ins w:id="2586" w:author="Windows User" w:date="2019-09-19T01:01:00Z">
              <w:r w:rsidRPr="0033182C">
                <w:rPr>
                  <w:rFonts w:cs="Times New Roman"/>
                  <w:sz w:val="20"/>
                  <w:szCs w:val="20"/>
                  <w:rPrChange w:id="2587"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ins w:id="2588" w:author="Windows User" w:date="2019-09-19T01:01:00Z">
              <w:r w:rsidRPr="0033182C">
                <w:rPr>
                  <w:rFonts w:cs="Times New Roman"/>
                  <w:sz w:val="20"/>
                  <w:szCs w:val="20"/>
                  <w:rPrChange w:id="2589" w:author="Windows User" w:date="2019-09-19T01:05:00Z">
                    <w:rPr>
                      <w:rFonts w:cs="Times New Roman"/>
                      <w:szCs w:val="24"/>
                    </w:rPr>
                  </w:rPrChange>
                </w:rPr>
                <w:t xml:space="preserve"> diakses oleh semua aktor</w:t>
              </w:r>
            </w:ins>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rPr>
          <w:ins w:id="2590" w:author="Windows User" w:date="2019-09-19T01:01:00Z"/>
        </w:trPr>
        <w:tc>
          <w:tcPr>
            <w:tcW w:w="704" w:type="dxa"/>
          </w:tcPr>
          <w:p w14:paraId="510F43AD" w14:textId="77777777" w:rsidR="004643D5" w:rsidRPr="0033182C" w:rsidRDefault="004643D5" w:rsidP="004643D5">
            <w:pPr>
              <w:spacing w:line="240" w:lineRule="auto"/>
              <w:jc w:val="center"/>
              <w:rPr>
                <w:ins w:id="2591" w:author="Windows User" w:date="2019-09-19T01:01:00Z"/>
                <w:rFonts w:cs="Times New Roman"/>
                <w:sz w:val="20"/>
                <w:szCs w:val="20"/>
                <w:rPrChange w:id="2592" w:author="Windows User" w:date="2019-09-19T01:05:00Z">
                  <w:rPr>
                    <w:ins w:id="2593" w:author="Windows User" w:date="2019-09-19T01:01:00Z"/>
                    <w:rFonts w:cs="Times New Roman"/>
                    <w:szCs w:val="24"/>
                  </w:rPr>
                </w:rPrChange>
              </w:rPr>
            </w:pPr>
            <w:ins w:id="2594" w:author="Windows User" w:date="2019-09-19T01:01:00Z">
              <w:r w:rsidRPr="0033182C">
                <w:rPr>
                  <w:rFonts w:cs="Times New Roman"/>
                  <w:sz w:val="20"/>
                  <w:szCs w:val="20"/>
                  <w:rPrChange w:id="2595" w:author="Windows User" w:date="2019-09-19T01:05:00Z">
                    <w:rPr>
                      <w:rFonts w:cs="Times New Roman"/>
                      <w:szCs w:val="24"/>
                    </w:rPr>
                  </w:rPrChange>
                </w:rPr>
                <w:t>6</w:t>
              </w:r>
            </w:ins>
          </w:p>
        </w:tc>
        <w:tc>
          <w:tcPr>
            <w:tcW w:w="1559" w:type="dxa"/>
          </w:tcPr>
          <w:p w14:paraId="51A43164" w14:textId="77777777" w:rsidR="004643D5" w:rsidRPr="0033182C" w:rsidRDefault="004643D5" w:rsidP="004643D5">
            <w:pPr>
              <w:spacing w:line="240" w:lineRule="auto"/>
              <w:rPr>
                <w:ins w:id="2596" w:author="Windows User" w:date="2019-09-19T01:01:00Z"/>
                <w:rFonts w:cs="Times New Roman"/>
                <w:sz w:val="20"/>
                <w:szCs w:val="20"/>
                <w:rPrChange w:id="2597" w:author="Windows User" w:date="2019-09-19T01:05:00Z">
                  <w:rPr>
                    <w:ins w:id="2598" w:author="Windows User" w:date="2019-09-19T01:01:00Z"/>
                    <w:rFonts w:cs="Times New Roman"/>
                    <w:szCs w:val="24"/>
                  </w:rPr>
                </w:rPrChange>
              </w:rPr>
            </w:pPr>
            <w:ins w:id="2599" w:author="Windows User" w:date="2019-09-19T01:01:00Z">
              <w:r w:rsidRPr="0033182C">
                <w:rPr>
                  <w:rFonts w:cs="Times New Roman"/>
                  <w:sz w:val="20"/>
                  <w:szCs w:val="20"/>
                  <w:rPrChange w:id="2600" w:author="Windows User" w:date="2019-09-19T01:05:00Z">
                    <w:rPr>
                      <w:rFonts w:cs="Times New Roman"/>
                      <w:szCs w:val="24"/>
                    </w:rPr>
                  </w:rPrChange>
                </w:rPr>
                <w:t xml:space="preserve">Lihat data </w:t>
              </w:r>
            </w:ins>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33182C" w:rsidRDefault="004643D5" w:rsidP="004643D5">
            <w:pPr>
              <w:spacing w:line="240" w:lineRule="auto"/>
              <w:rPr>
                <w:ins w:id="2601" w:author="Windows User" w:date="2019-09-19T01:01:00Z"/>
                <w:rFonts w:cs="Times New Roman"/>
                <w:sz w:val="20"/>
                <w:szCs w:val="20"/>
                <w:rPrChange w:id="2602" w:author="Windows User" w:date="2019-09-19T01:05:00Z">
                  <w:rPr>
                    <w:ins w:id="2603" w:author="Windows User" w:date="2019-09-19T01:01:00Z"/>
                    <w:rFonts w:cs="Times New Roman"/>
                    <w:szCs w:val="24"/>
                  </w:rPr>
                </w:rPrChange>
              </w:rPr>
            </w:pPr>
            <w:ins w:id="2604" w:author="Windows User" w:date="2019-09-19T01:01:00Z">
              <w:r w:rsidRPr="0033182C">
                <w:rPr>
                  <w:rFonts w:cs="Times New Roman"/>
                  <w:sz w:val="20"/>
                  <w:szCs w:val="20"/>
                  <w:rPrChange w:id="2605"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aktuator yang dapat</w:t>
            </w:r>
            <w:ins w:id="2606" w:author="Windows User" w:date="2019-09-19T01:01:00Z">
              <w:r w:rsidRPr="0033182C">
                <w:rPr>
                  <w:rFonts w:cs="Times New Roman"/>
                  <w:sz w:val="20"/>
                  <w:szCs w:val="20"/>
                  <w:rPrChange w:id="2607" w:author="Windows User" w:date="2019-09-19T01:05:00Z">
                    <w:rPr>
                      <w:rFonts w:cs="Times New Roman"/>
                      <w:szCs w:val="24"/>
                    </w:rPr>
                  </w:rPrChange>
                </w:rPr>
                <w:t xml:space="preserve"> diakses oleh semua aktor</w:t>
              </w:r>
            </w:ins>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rPr>
          <w:ins w:id="2608" w:author="Windows User" w:date="2019-09-19T01:01:00Z"/>
        </w:trPr>
        <w:tc>
          <w:tcPr>
            <w:tcW w:w="704" w:type="dxa"/>
          </w:tcPr>
          <w:p w14:paraId="4109B55E" w14:textId="77777777" w:rsidR="004643D5" w:rsidRPr="0033182C" w:rsidRDefault="004643D5" w:rsidP="004643D5">
            <w:pPr>
              <w:spacing w:line="240" w:lineRule="auto"/>
              <w:jc w:val="center"/>
              <w:rPr>
                <w:ins w:id="2609" w:author="Windows User" w:date="2019-09-19T01:01:00Z"/>
                <w:rFonts w:cs="Times New Roman"/>
                <w:sz w:val="20"/>
                <w:szCs w:val="20"/>
                <w:rPrChange w:id="2610" w:author="Windows User" w:date="2019-09-19T01:05:00Z">
                  <w:rPr>
                    <w:ins w:id="2611" w:author="Windows User" w:date="2019-09-19T01:01:00Z"/>
                    <w:rFonts w:cs="Times New Roman"/>
                    <w:szCs w:val="24"/>
                  </w:rPr>
                </w:rPrChange>
              </w:rPr>
            </w:pPr>
            <w:r w:rsidRPr="0033182C">
              <w:rPr>
                <w:rFonts w:cs="Times New Roman"/>
                <w:sz w:val="20"/>
                <w:szCs w:val="20"/>
              </w:rPr>
              <w:t>7</w:t>
            </w:r>
          </w:p>
        </w:tc>
        <w:tc>
          <w:tcPr>
            <w:tcW w:w="1559" w:type="dxa"/>
          </w:tcPr>
          <w:p w14:paraId="2C7F9D82" w14:textId="77777777" w:rsidR="004643D5" w:rsidRPr="0033182C" w:rsidRDefault="004643D5" w:rsidP="004643D5">
            <w:pPr>
              <w:spacing w:line="240" w:lineRule="auto"/>
              <w:rPr>
                <w:ins w:id="2612" w:author="Windows User" w:date="2019-09-19T01:01:00Z"/>
                <w:rFonts w:cs="Times New Roman"/>
                <w:sz w:val="20"/>
                <w:szCs w:val="20"/>
                <w:rPrChange w:id="2613" w:author="Windows User" w:date="2019-09-19T01:05:00Z">
                  <w:rPr>
                    <w:ins w:id="2614" w:author="Windows User" w:date="2019-09-19T01:01:00Z"/>
                    <w:rFonts w:cs="Times New Roman"/>
                    <w:szCs w:val="24"/>
                  </w:rPr>
                </w:rPrChange>
              </w:rPr>
            </w:pPr>
            <w:r w:rsidRPr="0033182C">
              <w:rPr>
                <w:rFonts w:cs="Times New Roman"/>
                <w:sz w:val="20"/>
                <w:szCs w:val="20"/>
              </w:rPr>
              <w:t>Lihat grafik sensor</w:t>
            </w:r>
          </w:p>
        </w:tc>
        <w:tc>
          <w:tcPr>
            <w:tcW w:w="3119" w:type="dxa"/>
          </w:tcPr>
          <w:p w14:paraId="36CA4D35" w14:textId="77777777" w:rsidR="004643D5" w:rsidRPr="0033182C" w:rsidRDefault="004643D5" w:rsidP="004643D5">
            <w:pPr>
              <w:spacing w:line="240" w:lineRule="auto"/>
              <w:rPr>
                <w:ins w:id="2615" w:author="Windows User" w:date="2019-09-19T01:01:00Z"/>
                <w:rFonts w:cs="Times New Roman"/>
                <w:sz w:val="20"/>
                <w:szCs w:val="20"/>
                <w:rPrChange w:id="2616" w:author="Windows User" w:date="2019-09-19T01:05:00Z">
                  <w:rPr>
                    <w:ins w:id="2617" w:author="Windows User" w:date="2019-09-19T01:01:00Z"/>
                    <w:rFonts w:cs="Times New Roman"/>
                    <w:szCs w:val="24"/>
                  </w:rPr>
                </w:rPrChange>
              </w:rPr>
            </w:pPr>
            <w:ins w:id="2618" w:author="Windows User" w:date="2019-09-19T01:01:00Z">
              <w:r w:rsidRPr="0033182C">
                <w:rPr>
                  <w:rFonts w:cs="Times New Roman"/>
                  <w:sz w:val="20"/>
                  <w:szCs w:val="20"/>
                  <w:rPrChange w:id="2619" w:author="Windows User" w:date="2019-09-19T01:05:00Z">
                    <w:rPr>
                      <w:rFonts w:cs="Times New Roman"/>
                      <w:szCs w:val="24"/>
                    </w:rPr>
                  </w:rPrChange>
                </w:rPr>
                <w:t xml:space="preserve">Fitur yang menampilkan </w:t>
              </w:r>
            </w:ins>
            <w:r w:rsidRPr="0033182C">
              <w:rPr>
                <w:rFonts w:cs="Times New Roman"/>
                <w:sz w:val="20"/>
                <w:szCs w:val="20"/>
              </w:rPr>
              <w:t>data grafik sensor</w:t>
            </w:r>
            <w:ins w:id="2620" w:author="Windows User" w:date="2019-09-19T01:01:00Z">
              <w:r w:rsidRPr="0033182C">
                <w:rPr>
                  <w:rFonts w:cs="Times New Roman"/>
                  <w:sz w:val="20"/>
                  <w:szCs w:val="20"/>
                  <w:rPrChange w:id="2621" w:author="Windows User" w:date="2019-09-19T01:05:00Z">
                    <w:rPr>
                      <w:rFonts w:cs="Times New Roman"/>
                      <w:szCs w:val="24"/>
                    </w:rPr>
                  </w:rPrChange>
                </w:rPr>
                <w:t xml:space="preserve"> yang </w:t>
              </w:r>
            </w:ins>
            <w:r w:rsidRPr="0033182C">
              <w:rPr>
                <w:rFonts w:cs="Times New Roman"/>
                <w:sz w:val="20"/>
                <w:szCs w:val="20"/>
              </w:rPr>
              <w:t>telah didapat dari 4 sensor LDR. Fitur ini</w:t>
            </w:r>
            <w:ins w:id="2622" w:author="Windows User" w:date="2019-09-19T01:01:00Z">
              <w:r w:rsidRPr="0033182C">
                <w:rPr>
                  <w:rFonts w:cs="Times New Roman"/>
                  <w:sz w:val="20"/>
                  <w:szCs w:val="20"/>
                  <w:rPrChange w:id="2623" w:author="Windows User" w:date="2019-09-19T01:05:00Z">
                    <w:rPr>
                      <w:rFonts w:cs="Times New Roman"/>
                      <w:szCs w:val="24"/>
                    </w:rPr>
                  </w:rPrChange>
                </w:rPr>
                <w:t xml:space="preserve"> dapat dilihat oleh semua aktor</w:t>
              </w:r>
            </w:ins>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rPr>
          <w:ins w:id="2624" w:author="Windows User" w:date="2019-09-19T01:01:00Z"/>
        </w:trPr>
        <w:tc>
          <w:tcPr>
            <w:tcW w:w="704" w:type="dxa"/>
          </w:tcPr>
          <w:p w14:paraId="59F6E3D2" w14:textId="77777777" w:rsidR="004643D5" w:rsidRPr="0033182C" w:rsidRDefault="004643D5" w:rsidP="004643D5">
            <w:pPr>
              <w:spacing w:line="240" w:lineRule="auto"/>
              <w:jc w:val="center"/>
              <w:rPr>
                <w:ins w:id="2625" w:author="Windows User" w:date="2019-09-19T01:01:00Z"/>
                <w:rFonts w:cs="Times New Roman"/>
                <w:sz w:val="20"/>
                <w:szCs w:val="20"/>
                <w:rPrChange w:id="2626" w:author="Windows User" w:date="2019-09-19T01:05:00Z">
                  <w:rPr>
                    <w:ins w:id="2627" w:author="Windows User" w:date="2019-09-19T01:01:00Z"/>
                    <w:rFonts w:cs="Times New Roman"/>
                    <w:szCs w:val="24"/>
                  </w:rPr>
                </w:rPrChange>
              </w:rPr>
            </w:pPr>
            <w:r w:rsidRPr="0033182C">
              <w:rPr>
                <w:rFonts w:cs="Times New Roman"/>
                <w:sz w:val="20"/>
                <w:szCs w:val="20"/>
              </w:rPr>
              <w:t>8</w:t>
            </w:r>
          </w:p>
        </w:tc>
        <w:tc>
          <w:tcPr>
            <w:tcW w:w="1559" w:type="dxa"/>
          </w:tcPr>
          <w:p w14:paraId="6F8EDC4F" w14:textId="77777777" w:rsidR="004643D5" w:rsidRPr="0033182C" w:rsidRDefault="004643D5" w:rsidP="004643D5">
            <w:pPr>
              <w:spacing w:line="240" w:lineRule="auto"/>
              <w:rPr>
                <w:ins w:id="2628" w:author="Windows User" w:date="2019-09-19T01:01:00Z"/>
                <w:rFonts w:cs="Times New Roman"/>
                <w:sz w:val="20"/>
                <w:szCs w:val="20"/>
                <w:rPrChange w:id="2629" w:author="Windows User" w:date="2019-09-19T01:05:00Z">
                  <w:rPr>
                    <w:ins w:id="2630" w:author="Windows User" w:date="2019-09-19T01:01:00Z"/>
                    <w:rFonts w:cs="Times New Roman"/>
                    <w:szCs w:val="24"/>
                  </w:rPr>
                </w:rPrChange>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33182C" w:rsidRDefault="004643D5" w:rsidP="004643D5">
            <w:pPr>
              <w:spacing w:line="240" w:lineRule="auto"/>
              <w:rPr>
                <w:ins w:id="2631" w:author="Windows User" w:date="2019-09-19T01:01:00Z"/>
                <w:rFonts w:cs="Times New Roman"/>
                <w:sz w:val="20"/>
                <w:szCs w:val="20"/>
                <w:rPrChange w:id="2632" w:author="Windows User" w:date="2019-09-19T01:05:00Z">
                  <w:rPr>
                    <w:ins w:id="2633" w:author="Windows User" w:date="2019-09-19T01:01:00Z"/>
                    <w:rFonts w:cs="Times New Roman"/>
                    <w:szCs w:val="24"/>
                  </w:rPr>
                </w:rPrChange>
              </w:rPr>
            </w:pPr>
            <w:ins w:id="2634" w:author="Windows User" w:date="2019-09-19T01:01:00Z">
              <w:r w:rsidRPr="0033182C">
                <w:rPr>
                  <w:rFonts w:cs="Times New Roman"/>
                  <w:sz w:val="20"/>
                  <w:szCs w:val="20"/>
                  <w:rPrChange w:id="2635" w:author="Windows User" w:date="2019-09-19T01:05:00Z">
                    <w:rPr>
                      <w:rFonts w:cs="Times New Roman"/>
                      <w:szCs w:val="24"/>
                    </w:rPr>
                  </w:rPrChange>
                </w:rPr>
                <w:t xml:space="preserve">Fitur yang menampilkan </w:t>
              </w:r>
            </w:ins>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rPr>
          <w:ins w:id="2636" w:author="Windows User" w:date="2019-09-19T01:01:00Z"/>
        </w:trPr>
        <w:tc>
          <w:tcPr>
            <w:tcW w:w="704" w:type="dxa"/>
          </w:tcPr>
          <w:p w14:paraId="2FA1E4E5" w14:textId="77777777" w:rsidR="004643D5" w:rsidRPr="0033182C" w:rsidRDefault="004643D5" w:rsidP="004643D5">
            <w:pPr>
              <w:spacing w:line="240" w:lineRule="auto"/>
              <w:jc w:val="center"/>
              <w:rPr>
                <w:ins w:id="2637" w:author="Windows User" w:date="2019-09-19T01:01:00Z"/>
                <w:rFonts w:cs="Times New Roman"/>
                <w:sz w:val="20"/>
                <w:szCs w:val="20"/>
                <w:rPrChange w:id="2638" w:author="Windows User" w:date="2019-09-19T01:05:00Z">
                  <w:rPr>
                    <w:ins w:id="2639" w:author="Windows User" w:date="2019-09-19T01:01:00Z"/>
                    <w:rFonts w:cs="Times New Roman"/>
                    <w:szCs w:val="24"/>
                  </w:rPr>
                </w:rPrChange>
              </w:rPr>
            </w:pPr>
            <w:r w:rsidRPr="0033182C">
              <w:rPr>
                <w:rFonts w:cs="Times New Roman"/>
                <w:sz w:val="20"/>
                <w:szCs w:val="20"/>
              </w:rPr>
              <w:t>9</w:t>
            </w:r>
          </w:p>
        </w:tc>
        <w:tc>
          <w:tcPr>
            <w:tcW w:w="1559" w:type="dxa"/>
          </w:tcPr>
          <w:p w14:paraId="70D6FBE1" w14:textId="77777777" w:rsidR="004643D5" w:rsidRPr="0033182C" w:rsidRDefault="004643D5" w:rsidP="004643D5">
            <w:pPr>
              <w:spacing w:line="240" w:lineRule="auto"/>
              <w:rPr>
                <w:ins w:id="2640" w:author="Windows User" w:date="2019-09-19T01:01:00Z"/>
                <w:rFonts w:cs="Times New Roman"/>
                <w:sz w:val="20"/>
                <w:szCs w:val="20"/>
                <w:rPrChange w:id="2641" w:author="Windows User" w:date="2019-09-19T01:05:00Z">
                  <w:rPr>
                    <w:ins w:id="2642" w:author="Windows User" w:date="2019-09-19T01:01:00Z"/>
                    <w:rFonts w:cs="Times New Roman"/>
                    <w:szCs w:val="24"/>
                  </w:rPr>
                </w:rPrChange>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33182C" w:rsidRDefault="004643D5" w:rsidP="004643D5">
            <w:pPr>
              <w:spacing w:line="240" w:lineRule="auto"/>
              <w:rPr>
                <w:ins w:id="2643" w:author="Windows User" w:date="2019-09-19T01:01:00Z"/>
                <w:rFonts w:cs="Times New Roman"/>
                <w:sz w:val="20"/>
                <w:szCs w:val="20"/>
                <w:rPrChange w:id="2644" w:author="Windows User" w:date="2019-09-19T01:05:00Z">
                  <w:rPr>
                    <w:ins w:id="2645" w:author="Windows User" w:date="2019-09-19T01:01:00Z"/>
                    <w:rFonts w:cs="Times New Roman"/>
                    <w:szCs w:val="24"/>
                  </w:rPr>
                </w:rPrChange>
              </w:rPr>
            </w:pPr>
            <w:ins w:id="2646" w:author="Windows User" w:date="2019-09-19T01:01:00Z">
              <w:r w:rsidRPr="0033182C">
                <w:rPr>
                  <w:rFonts w:cs="Times New Roman"/>
                  <w:sz w:val="20"/>
                  <w:szCs w:val="20"/>
                  <w:rPrChange w:id="2647" w:author="Windows User" w:date="2019-09-19T01:05:00Z">
                    <w:rPr>
                      <w:rFonts w:cs="Times New Roman"/>
                      <w:szCs w:val="24"/>
                    </w:rPr>
                  </w:rPrChange>
                </w:rPr>
                <w:t>Fitur yang menampilkan grafik</w:t>
              </w:r>
            </w:ins>
            <w:r w:rsidRPr="0033182C">
              <w:rPr>
                <w:rFonts w:cs="Times New Roman"/>
                <w:sz w:val="20"/>
                <w:szCs w:val="20"/>
              </w:rPr>
              <w:t xml:space="preserve"> dari data</w:t>
            </w:r>
            <w:ins w:id="2648" w:author="Windows User" w:date="2019-09-19T01:01:00Z">
              <w:r w:rsidRPr="0033182C">
                <w:rPr>
                  <w:rFonts w:cs="Times New Roman"/>
                  <w:sz w:val="20"/>
                  <w:szCs w:val="20"/>
                  <w:rPrChange w:id="2649" w:author="Windows User" w:date="2019-09-19T01:05:00Z">
                    <w:rPr>
                      <w:rFonts w:cs="Times New Roman"/>
                      <w:szCs w:val="24"/>
                    </w:rPr>
                  </w:rPrChange>
                </w:rPr>
                <w:t xml:space="preserve"> </w:t>
              </w:r>
            </w:ins>
            <w:r w:rsidRPr="0033182C">
              <w:rPr>
                <w:rFonts w:cs="Times New Roman"/>
                <w:i/>
                <w:sz w:val="20"/>
                <w:szCs w:val="20"/>
              </w:rPr>
              <w:t>tracker</w:t>
            </w:r>
            <w:r w:rsidRPr="0033182C">
              <w:rPr>
                <w:rFonts w:cs="Times New Roman"/>
                <w:sz w:val="20"/>
                <w:szCs w:val="20"/>
              </w:rPr>
              <w:t xml:space="preserve"> </w:t>
            </w:r>
            <w:ins w:id="2650" w:author="Windows User" w:date="2019-09-19T01:01:00Z">
              <w:r w:rsidRPr="0033182C">
                <w:rPr>
                  <w:rFonts w:cs="Times New Roman"/>
                  <w:sz w:val="20"/>
                  <w:szCs w:val="20"/>
                  <w:rPrChange w:id="2651" w:author="Windows User" w:date="2019-09-19T01:05:00Z">
                    <w:rPr>
                      <w:rFonts w:cs="Times New Roman"/>
                      <w:szCs w:val="24"/>
                    </w:rPr>
                  </w:rPrChange>
                </w:rPr>
                <w:t>yang dapat dilihat oleh semua aktor</w:t>
              </w:r>
            </w:ins>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rPr>
          <w:ins w:id="2652" w:author="Windows User" w:date="2019-09-19T01:01:00Z"/>
        </w:trPr>
        <w:tc>
          <w:tcPr>
            <w:tcW w:w="704" w:type="dxa"/>
          </w:tcPr>
          <w:p w14:paraId="0AB14E3F" w14:textId="77777777" w:rsidR="004643D5" w:rsidRPr="0033182C" w:rsidRDefault="004643D5" w:rsidP="004643D5">
            <w:pPr>
              <w:spacing w:line="240" w:lineRule="auto"/>
              <w:jc w:val="center"/>
              <w:rPr>
                <w:ins w:id="2653" w:author="Windows User" w:date="2019-09-19T01:01:00Z"/>
                <w:rFonts w:cs="Times New Roman"/>
                <w:sz w:val="20"/>
                <w:szCs w:val="20"/>
                <w:rPrChange w:id="2654" w:author="Windows User" w:date="2019-09-19T01:05:00Z">
                  <w:rPr>
                    <w:ins w:id="2655" w:author="Windows User" w:date="2019-09-19T01:01:00Z"/>
                    <w:rFonts w:cs="Times New Roman"/>
                    <w:szCs w:val="24"/>
                  </w:rPr>
                </w:rPrChange>
              </w:rPr>
            </w:pPr>
            <w:r w:rsidRPr="0033182C">
              <w:rPr>
                <w:rFonts w:cs="Times New Roman"/>
                <w:sz w:val="20"/>
                <w:szCs w:val="20"/>
              </w:rPr>
              <w:t>10</w:t>
            </w:r>
          </w:p>
        </w:tc>
        <w:tc>
          <w:tcPr>
            <w:tcW w:w="1559" w:type="dxa"/>
          </w:tcPr>
          <w:p w14:paraId="4F137DBA" w14:textId="77777777" w:rsidR="004643D5" w:rsidRPr="0033182C" w:rsidRDefault="004643D5" w:rsidP="004643D5">
            <w:pPr>
              <w:spacing w:line="240" w:lineRule="auto"/>
              <w:rPr>
                <w:ins w:id="2656" w:author="Windows User" w:date="2019-09-19T01:01:00Z"/>
                <w:rFonts w:cs="Times New Roman"/>
                <w:sz w:val="20"/>
                <w:szCs w:val="20"/>
                <w:rPrChange w:id="2657" w:author="Windows User" w:date="2019-09-19T01:05:00Z">
                  <w:rPr>
                    <w:ins w:id="2658" w:author="Windows User" w:date="2019-09-19T01:01:00Z"/>
                    <w:rFonts w:cs="Times New Roman"/>
                    <w:szCs w:val="24"/>
                  </w:rPr>
                </w:rPrChange>
              </w:rPr>
            </w:pPr>
            <w:ins w:id="2659" w:author="Windows User" w:date="2019-09-19T01:01:00Z">
              <w:r w:rsidRPr="0033182C">
                <w:rPr>
                  <w:rFonts w:cs="Times New Roman"/>
                  <w:sz w:val="20"/>
                  <w:szCs w:val="20"/>
                  <w:rPrChange w:id="2660" w:author="Windows User" w:date="2019-09-19T01:05:00Z">
                    <w:rPr>
                      <w:rFonts w:cs="Times New Roman"/>
                      <w:szCs w:val="24"/>
                    </w:rPr>
                  </w:rPrChange>
                </w:rPr>
                <w:t xml:space="preserve">Lihat </w:t>
              </w:r>
            </w:ins>
            <w:r w:rsidRPr="0033182C">
              <w:rPr>
                <w:rFonts w:cs="Times New Roman"/>
                <w:sz w:val="20"/>
                <w:szCs w:val="20"/>
              </w:rPr>
              <w:t>grafik aktuator</w:t>
            </w:r>
          </w:p>
        </w:tc>
        <w:tc>
          <w:tcPr>
            <w:tcW w:w="3119" w:type="dxa"/>
          </w:tcPr>
          <w:p w14:paraId="39CB3706" w14:textId="77777777" w:rsidR="004643D5" w:rsidRPr="0033182C" w:rsidRDefault="004643D5" w:rsidP="004643D5">
            <w:pPr>
              <w:spacing w:line="240" w:lineRule="auto"/>
              <w:rPr>
                <w:ins w:id="2661" w:author="Windows User" w:date="2019-09-19T01:01:00Z"/>
                <w:rFonts w:cs="Times New Roman"/>
                <w:sz w:val="20"/>
                <w:szCs w:val="20"/>
                <w:rPrChange w:id="2662" w:author="Windows User" w:date="2019-09-19T01:05:00Z">
                  <w:rPr>
                    <w:ins w:id="2663" w:author="Windows User" w:date="2019-09-19T01:01:00Z"/>
                    <w:rFonts w:cs="Times New Roman"/>
                    <w:szCs w:val="24"/>
                  </w:rPr>
                </w:rPrChange>
              </w:rPr>
            </w:pPr>
            <w:ins w:id="2664" w:author="Windows User" w:date="2019-09-19T01:01:00Z">
              <w:r w:rsidRPr="0033182C">
                <w:rPr>
                  <w:rFonts w:cs="Times New Roman"/>
                  <w:sz w:val="20"/>
                  <w:szCs w:val="20"/>
                  <w:rPrChange w:id="2665" w:author="Windows User" w:date="2019-09-19T01:05:00Z">
                    <w:rPr>
                      <w:rFonts w:cs="Times New Roman"/>
                      <w:szCs w:val="24"/>
                    </w:rPr>
                  </w:rPrChange>
                </w:rPr>
                <w:t>Fitur yang menampilkan grafik</w:t>
              </w:r>
            </w:ins>
            <w:r w:rsidRPr="0033182C">
              <w:rPr>
                <w:rFonts w:cs="Times New Roman"/>
                <w:sz w:val="20"/>
                <w:szCs w:val="20"/>
              </w:rPr>
              <w:t xml:space="preserve"> </w:t>
            </w:r>
            <w:ins w:id="2666" w:author="Windows User" w:date="2019-09-19T01:01:00Z">
              <w:r w:rsidRPr="0033182C">
                <w:rPr>
                  <w:rFonts w:cs="Times New Roman"/>
                  <w:sz w:val="20"/>
                  <w:szCs w:val="20"/>
                  <w:rPrChange w:id="2667" w:author="Windows User" w:date="2019-09-19T01:05:00Z">
                    <w:rPr>
                      <w:rFonts w:cs="Times New Roman"/>
                      <w:szCs w:val="24"/>
                    </w:rPr>
                  </w:rPrChange>
                </w:rPr>
                <w:t>yang dapat dilihat oleh semua aktor</w:t>
              </w:r>
            </w:ins>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rPr>
          <w:ins w:id="2668" w:author="Windows User" w:date="2019-09-19T01:01:00Z"/>
        </w:trPr>
        <w:tc>
          <w:tcPr>
            <w:tcW w:w="704" w:type="dxa"/>
          </w:tcPr>
          <w:p w14:paraId="6B7EB76F" w14:textId="77777777" w:rsidR="004643D5" w:rsidRPr="0033182C" w:rsidRDefault="004643D5" w:rsidP="004643D5">
            <w:pPr>
              <w:spacing w:line="240" w:lineRule="auto"/>
              <w:jc w:val="center"/>
              <w:rPr>
                <w:ins w:id="2669" w:author="Windows User" w:date="2019-09-19T01:01:00Z"/>
                <w:rFonts w:cs="Times New Roman"/>
                <w:sz w:val="20"/>
                <w:szCs w:val="20"/>
                <w:rPrChange w:id="2670" w:author="Windows User" w:date="2019-09-19T01:05:00Z">
                  <w:rPr>
                    <w:ins w:id="2671" w:author="Windows User" w:date="2019-09-19T01:01:00Z"/>
                    <w:rFonts w:cs="Times New Roman"/>
                    <w:szCs w:val="24"/>
                  </w:rPr>
                </w:rPrChange>
              </w:rPr>
            </w:pPr>
            <w:r w:rsidRPr="0033182C">
              <w:rPr>
                <w:rFonts w:cs="Times New Roman"/>
                <w:sz w:val="20"/>
                <w:szCs w:val="20"/>
              </w:rPr>
              <w:t>11</w:t>
            </w:r>
          </w:p>
        </w:tc>
        <w:tc>
          <w:tcPr>
            <w:tcW w:w="1559" w:type="dxa"/>
          </w:tcPr>
          <w:p w14:paraId="77500925" w14:textId="77777777" w:rsidR="004643D5" w:rsidRPr="0033182C" w:rsidRDefault="004643D5" w:rsidP="004643D5">
            <w:pPr>
              <w:spacing w:line="240" w:lineRule="auto"/>
              <w:rPr>
                <w:ins w:id="2672" w:author="Windows User" w:date="2019-09-19T01:01:00Z"/>
                <w:rFonts w:cs="Times New Roman"/>
                <w:sz w:val="20"/>
                <w:szCs w:val="20"/>
                <w:rPrChange w:id="2673" w:author="Windows User" w:date="2019-09-19T01:05:00Z">
                  <w:rPr>
                    <w:ins w:id="2674" w:author="Windows User" w:date="2019-09-19T01:01:00Z"/>
                    <w:rFonts w:cs="Times New Roman"/>
                    <w:szCs w:val="24"/>
                  </w:rPr>
                </w:rPrChange>
              </w:rPr>
            </w:pPr>
            <w:ins w:id="2675" w:author="Windows User" w:date="2019-09-19T01:01:00Z">
              <w:r w:rsidRPr="0033182C">
                <w:rPr>
                  <w:rFonts w:cs="Times New Roman"/>
                  <w:sz w:val="20"/>
                  <w:szCs w:val="20"/>
                  <w:rPrChange w:id="2676" w:author="Windows User" w:date="2019-09-19T01:05:00Z">
                    <w:rPr>
                      <w:rFonts w:cs="Times New Roman"/>
                      <w:szCs w:val="24"/>
                    </w:rPr>
                  </w:rPrChange>
                </w:rPr>
                <w:t>Logout</w:t>
              </w:r>
            </w:ins>
          </w:p>
        </w:tc>
        <w:tc>
          <w:tcPr>
            <w:tcW w:w="3119" w:type="dxa"/>
          </w:tcPr>
          <w:p w14:paraId="547BB8F7" w14:textId="77777777" w:rsidR="004643D5" w:rsidRPr="0033182C" w:rsidRDefault="004643D5" w:rsidP="004643D5">
            <w:pPr>
              <w:spacing w:line="240" w:lineRule="auto"/>
              <w:rPr>
                <w:ins w:id="2677" w:author="Windows User" w:date="2019-09-19T01:01:00Z"/>
                <w:rFonts w:cs="Times New Roman"/>
                <w:sz w:val="20"/>
                <w:szCs w:val="20"/>
                <w:rPrChange w:id="2678" w:author="Windows User" w:date="2019-09-19T01:05:00Z">
                  <w:rPr>
                    <w:ins w:id="2679" w:author="Windows User" w:date="2019-09-19T01:01:00Z"/>
                    <w:rFonts w:cs="Times New Roman"/>
                    <w:szCs w:val="24"/>
                  </w:rPr>
                </w:rPrChange>
              </w:rPr>
            </w:pPr>
            <w:ins w:id="2680" w:author="Windows User" w:date="2019-09-19T01:01:00Z">
              <w:r w:rsidRPr="0033182C">
                <w:rPr>
                  <w:rFonts w:cs="Times New Roman"/>
                  <w:sz w:val="20"/>
                  <w:szCs w:val="20"/>
                  <w:rPrChange w:id="2681" w:author="Windows User" w:date="2019-09-19T01:05:00Z">
                    <w:rPr>
                      <w:rFonts w:cs="Times New Roman"/>
                      <w:szCs w:val="24"/>
                    </w:rPr>
                  </w:rPrChange>
                </w:rPr>
                <w:t xml:space="preserve">Fitur untuk keluar dari sistem. Fitur ini </w:t>
              </w:r>
            </w:ins>
            <w:r w:rsidRPr="0033182C">
              <w:rPr>
                <w:rFonts w:cs="Times New Roman"/>
                <w:sz w:val="20"/>
                <w:szCs w:val="20"/>
              </w:rPr>
              <w:t>dapat</w:t>
            </w:r>
            <w:ins w:id="2682" w:author="Windows User" w:date="2019-09-19T01:01:00Z">
              <w:r w:rsidRPr="0033182C">
                <w:rPr>
                  <w:rFonts w:cs="Times New Roman"/>
                  <w:sz w:val="20"/>
                  <w:szCs w:val="20"/>
                  <w:rPrChange w:id="2683" w:author="Windows User" w:date="2019-09-19T01:05:00Z">
                    <w:rPr>
                      <w:rFonts w:cs="Times New Roman"/>
                      <w:szCs w:val="24"/>
                    </w:rPr>
                  </w:rPrChange>
                </w:rPr>
                <w:t xml:space="preserve"> diakses oleh semua aktor</w:t>
              </w:r>
            </w:ins>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2684" w:name="_Toc23880419"/>
      <w:r w:rsidRPr="0033182C">
        <w:rPr>
          <w:rFonts w:cs="Times New Roman"/>
        </w:rPr>
        <w:t xml:space="preserve">Fitur </w:t>
      </w:r>
      <w:r w:rsidR="004643D5" w:rsidRPr="0033182C">
        <w:rPr>
          <w:rFonts w:cs="Times New Roman"/>
          <w:i/>
        </w:rPr>
        <w:t>Log In</w:t>
      </w:r>
      <w:bookmarkEnd w:id="2684"/>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w:t>
      </w:r>
      <w:ins w:id="2685" w:author="Windows User" w:date="2019-09-19T21:33:00Z">
        <w:r w:rsidRPr="0033182C">
          <w:rPr>
            <w:rFonts w:cs="Times New Roman"/>
            <w:i/>
            <w:szCs w:val="24"/>
          </w:rPr>
          <w:t xml:space="preserve"> </w:t>
        </w:r>
      </w:ins>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w:t>
      </w:r>
      <w:r w:rsidRPr="0033182C">
        <w:rPr>
          <w:rFonts w:cs="Times New Roman"/>
          <w:szCs w:val="24"/>
        </w:rPr>
        <w:lastRenderedPageBreak/>
        <w:t xml:space="preserve">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3647" cy="2166833"/>
                    </a:xfrm>
                    <a:prstGeom prst="rect">
                      <a:avLst/>
                    </a:prstGeom>
                  </pic:spPr>
                </pic:pic>
              </a:graphicData>
            </a:graphic>
          </wp:inline>
        </w:drawing>
      </w:r>
    </w:p>
    <w:p w14:paraId="13F85C76" w14:textId="637CE000" w:rsidR="001F0897" w:rsidRPr="0033182C" w:rsidRDefault="001F0897" w:rsidP="001F0897">
      <w:pPr>
        <w:pStyle w:val="Caption"/>
        <w:jc w:val="center"/>
        <w:rPr>
          <w:rFonts w:cs="Times New Roman"/>
          <w:color w:val="auto"/>
          <w:sz w:val="22"/>
          <w:szCs w:val="24"/>
        </w:rPr>
      </w:pPr>
      <w:bookmarkStart w:id="2686" w:name="_Toc2388025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2686"/>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2687" w:name="_Toc23880420"/>
      <w:r w:rsidRPr="0033182C">
        <w:rPr>
          <w:rFonts w:cs="Times New Roman"/>
        </w:rPr>
        <w:t xml:space="preserve">Fitur </w:t>
      </w:r>
      <w:r w:rsidR="00417722" w:rsidRPr="0033182C">
        <w:rPr>
          <w:rFonts w:cs="Times New Roman"/>
        </w:rPr>
        <w:t>Tambah User</w:t>
      </w:r>
      <w:bookmarkEnd w:id="2687"/>
    </w:p>
    <w:p w14:paraId="5E343724" w14:textId="67586FC1" w:rsidR="00417722" w:rsidRPr="0033182C" w:rsidRDefault="00417722" w:rsidP="00417722">
      <w:pPr>
        <w:ind w:firstLine="357"/>
        <w:rPr>
          <w:rFonts w:cs="Times New Roman"/>
          <w:szCs w:val="24"/>
        </w:rPr>
      </w:pPr>
      <w:r w:rsidRPr="0033182C">
        <w:rPr>
          <w:rFonts w:cs="Times New Roman"/>
          <w:szCs w:val="24"/>
        </w:rPr>
        <w:t>Fitur ini merupakan fitur yang digunakan untuk menambah pengguna yang bisa mengakses sistem</w:t>
      </w:r>
      <w:ins w:id="2688" w:author="Windows User" w:date="2019-09-19T01:55:00Z">
        <w:r w:rsidRPr="0033182C">
          <w:rPr>
            <w:rFonts w:cs="Times New Roman"/>
            <w:szCs w:val="24"/>
          </w:rPr>
          <w:t xml:space="preserve">. Fitur untuk menambah data </w:t>
        </w:r>
      </w:ins>
      <w:ins w:id="2689" w:author="Windows User" w:date="2019-09-19T02:00:00Z">
        <w:r w:rsidRPr="0033182C">
          <w:rPr>
            <w:rFonts w:cs="Times New Roman"/>
            <w:szCs w:val="24"/>
          </w:rPr>
          <w:t>pengguna</w:t>
        </w:r>
      </w:ins>
      <w:ins w:id="2690" w:author="Windows User" w:date="2019-09-19T01:55:00Z">
        <w:r w:rsidRPr="0033182C">
          <w:rPr>
            <w:rFonts w:cs="Times New Roman"/>
            <w:szCs w:val="24"/>
          </w:rPr>
          <w:t xml:space="preserve"> </w:t>
        </w:r>
      </w:ins>
      <w:ins w:id="2691" w:author="Windows User" w:date="2019-09-19T01:56:00Z">
        <w:r w:rsidRPr="0033182C">
          <w:rPr>
            <w:rFonts w:cs="Times New Roman"/>
            <w:szCs w:val="24"/>
          </w:rPr>
          <w:t>hanya</w:t>
        </w:r>
      </w:ins>
      <w:ins w:id="2692" w:author="Windows User" w:date="2019-09-19T01:55:00Z">
        <w:r w:rsidRPr="0033182C">
          <w:rPr>
            <w:rFonts w:cs="Times New Roman"/>
            <w:szCs w:val="24"/>
          </w:rPr>
          <w:t xml:space="preserve"> dapat dilakukan oleh admin. </w:t>
        </w:r>
      </w:ins>
      <w:ins w:id="2693" w:author="Windows User" w:date="2019-09-19T01:56:00Z">
        <w:r w:rsidRPr="0033182C">
          <w:rPr>
            <w:rFonts w:cs="Times New Roman"/>
            <w:szCs w:val="24"/>
          </w:rPr>
          <w:t xml:space="preserve">Admin harus masuk pada menu tambah </w:t>
        </w:r>
      </w:ins>
      <w:ins w:id="2694" w:author="Windows User" w:date="2019-09-19T02:00:00Z">
        <w:r w:rsidRPr="0033182C">
          <w:rPr>
            <w:rFonts w:cs="Times New Roman"/>
            <w:szCs w:val="24"/>
          </w:rPr>
          <w:t>pengguna</w:t>
        </w:r>
      </w:ins>
      <w:ins w:id="2695" w:author="Windows User" w:date="2019-09-19T01:56:00Z">
        <w:r w:rsidRPr="0033182C">
          <w:rPr>
            <w:rFonts w:cs="Times New Roman"/>
            <w:szCs w:val="24"/>
          </w:rPr>
          <w:t xml:space="preserve"> terlebih dahulu. </w:t>
        </w:r>
      </w:ins>
      <w:ins w:id="2696" w:author="Windows User" w:date="2019-09-19T01:57:00Z">
        <w:r w:rsidRPr="0033182C">
          <w:rPr>
            <w:rFonts w:cs="Times New Roman"/>
            <w:szCs w:val="24"/>
          </w:rPr>
          <w:t>Setelah itu mengisikan</w:t>
        </w:r>
      </w:ins>
      <w:ins w:id="2697" w:author="Windows User" w:date="2019-09-19T02:00:00Z">
        <w:r w:rsidRPr="0033182C">
          <w:rPr>
            <w:rFonts w:cs="Times New Roman"/>
            <w:szCs w:val="24"/>
          </w:rPr>
          <w:t xml:space="preserve"> dan </w:t>
        </w:r>
        <w:r w:rsidRPr="0033182C">
          <w:rPr>
            <w:rFonts w:cs="Times New Roman"/>
            <w:i/>
            <w:szCs w:val="24"/>
            <w:rPrChange w:id="2698" w:author="Windows User" w:date="2019-09-19T02:00:00Z">
              <w:rPr>
                <w:rFonts w:cs="Times New Roman"/>
                <w:szCs w:val="24"/>
              </w:rPr>
            </w:rPrChange>
          </w:rPr>
          <w:t>password</w:t>
        </w:r>
      </w:ins>
      <w:ins w:id="2699" w:author="Windows User" w:date="2019-09-19T02:01:00Z">
        <w:r w:rsidRPr="0033182C">
          <w:rPr>
            <w:rFonts w:cs="Times New Roman"/>
            <w:i/>
            <w:szCs w:val="24"/>
          </w:rPr>
          <w:t xml:space="preserve">. </w:t>
        </w:r>
        <w:r w:rsidRPr="0033182C">
          <w:rPr>
            <w:rFonts w:cs="Times New Roman"/>
            <w:szCs w:val="24"/>
          </w:rPr>
          <w:t xml:space="preserve">Data pengguna berhasil ditambahkan jika inputan sudah benar. </w:t>
        </w:r>
      </w:ins>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0561" cy="1847383"/>
                    </a:xfrm>
                    <a:prstGeom prst="rect">
                      <a:avLst/>
                    </a:prstGeom>
                  </pic:spPr>
                </pic:pic>
              </a:graphicData>
            </a:graphic>
          </wp:inline>
        </w:drawing>
      </w:r>
    </w:p>
    <w:p w14:paraId="4AE56433" w14:textId="22AA276E" w:rsidR="009F7FCC" w:rsidRPr="003375AD" w:rsidRDefault="003375AD" w:rsidP="003375AD">
      <w:pPr>
        <w:pStyle w:val="Caption"/>
        <w:rPr>
          <w:rFonts w:cs="Times New Roman"/>
          <w:color w:val="auto"/>
          <w:sz w:val="22"/>
        </w:rPr>
      </w:pPr>
      <w:bookmarkStart w:id="2700" w:name="_Toc23880255"/>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Pr="003375AD">
        <w:rPr>
          <w:color w:val="auto"/>
          <w:sz w:val="22"/>
        </w:rPr>
        <w:t xml:space="preserve"> User Interface </w:t>
      </w:r>
      <w:r w:rsidRPr="003375AD">
        <w:rPr>
          <w:i w:val="0"/>
          <w:color w:val="auto"/>
          <w:sz w:val="22"/>
        </w:rPr>
        <w:t>Tambah User</w:t>
      </w:r>
      <w:bookmarkEnd w:id="2700"/>
    </w:p>
    <w:p w14:paraId="4009B2F6" w14:textId="2A6C5B35" w:rsidR="00417722" w:rsidRPr="0033182C" w:rsidRDefault="00A01A35" w:rsidP="00417722">
      <w:pPr>
        <w:pStyle w:val="Heading3"/>
        <w:rPr>
          <w:rFonts w:cs="Times New Roman"/>
        </w:rPr>
      </w:pPr>
      <w:bookmarkStart w:id="2701" w:name="_Toc23880421"/>
      <w:r w:rsidRPr="0033182C">
        <w:rPr>
          <w:rFonts w:cs="Times New Roman"/>
        </w:rPr>
        <w:lastRenderedPageBreak/>
        <w:t xml:space="preserve">Fitur </w:t>
      </w:r>
      <w:r w:rsidR="00417722" w:rsidRPr="0033182C">
        <w:rPr>
          <w:rFonts w:cs="Times New Roman"/>
        </w:rPr>
        <w:t>Edit User</w:t>
      </w:r>
      <w:bookmarkEnd w:id="2701"/>
    </w:p>
    <w:p w14:paraId="21A5D8C7" w14:textId="5569201E" w:rsidR="00417722" w:rsidRPr="0033182C" w:rsidRDefault="00417722" w:rsidP="00417722">
      <w:pPr>
        <w:ind w:firstLine="357"/>
        <w:rPr>
          <w:rFonts w:cs="Times New Roman"/>
          <w:szCs w:val="24"/>
        </w:rPr>
      </w:pPr>
      <w:r w:rsidRPr="0033182C">
        <w:rPr>
          <w:rFonts w:cs="Times New Roman"/>
          <w:szCs w:val="24"/>
        </w:rPr>
        <w:t>Fitur ini merupakan fitur yang digunakan untuk mengubah data pengguna yang bisa mengakses sistem</w:t>
      </w:r>
      <w:ins w:id="2702" w:author="Windows User" w:date="2019-09-19T01:55:00Z">
        <w:r w:rsidRPr="0033182C">
          <w:rPr>
            <w:rFonts w:cs="Times New Roman"/>
            <w:szCs w:val="24"/>
          </w:rPr>
          <w:t xml:space="preserve">. Fitur untuk </w:t>
        </w:r>
      </w:ins>
      <w:r w:rsidR="00350838" w:rsidRPr="0033182C">
        <w:rPr>
          <w:rFonts w:cs="Times New Roman"/>
          <w:szCs w:val="24"/>
        </w:rPr>
        <w:t>mengubah</w:t>
      </w:r>
      <w:ins w:id="2703" w:author="Windows User" w:date="2019-09-19T01:55:00Z">
        <w:r w:rsidRPr="0033182C">
          <w:rPr>
            <w:rFonts w:cs="Times New Roman"/>
            <w:szCs w:val="24"/>
          </w:rPr>
          <w:t xml:space="preserve"> data </w:t>
        </w:r>
      </w:ins>
      <w:ins w:id="2704" w:author="Windows User" w:date="2019-09-19T02:00:00Z">
        <w:r w:rsidRPr="0033182C">
          <w:rPr>
            <w:rFonts w:cs="Times New Roman"/>
            <w:szCs w:val="24"/>
          </w:rPr>
          <w:t>pengguna</w:t>
        </w:r>
      </w:ins>
      <w:ins w:id="2705" w:author="Windows User" w:date="2019-09-19T01:55:00Z">
        <w:r w:rsidRPr="0033182C">
          <w:rPr>
            <w:rFonts w:cs="Times New Roman"/>
            <w:szCs w:val="24"/>
          </w:rPr>
          <w:t xml:space="preserve"> </w:t>
        </w:r>
      </w:ins>
      <w:ins w:id="2706" w:author="Windows User" w:date="2019-09-19T01:56:00Z">
        <w:r w:rsidRPr="0033182C">
          <w:rPr>
            <w:rFonts w:cs="Times New Roman"/>
            <w:szCs w:val="24"/>
          </w:rPr>
          <w:t>hanya</w:t>
        </w:r>
      </w:ins>
      <w:ins w:id="2707" w:author="Windows User" w:date="2019-09-19T01:55:00Z">
        <w:r w:rsidRPr="0033182C">
          <w:rPr>
            <w:rFonts w:cs="Times New Roman"/>
            <w:szCs w:val="24"/>
          </w:rPr>
          <w:t xml:space="preserve"> dapat dilakukan oleh admin. </w:t>
        </w:r>
      </w:ins>
      <w:ins w:id="2708" w:author="Windows User" w:date="2019-09-19T01:56:00Z">
        <w:r w:rsidRPr="0033182C">
          <w:rPr>
            <w:rFonts w:cs="Times New Roman"/>
            <w:szCs w:val="24"/>
          </w:rPr>
          <w:t xml:space="preserve">Admin harus masuk pada menu tambah </w:t>
        </w:r>
      </w:ins>
      <w:ins w:id="2709" w:author="Windows User" w:date="2019-09-19T02:00:00Z">
        <w:r w:rsidRPr="0033182C">
          <w:rPr>
            <w:rFonts w:cs="Times New Roman"/>
            <w:szCs w:val="24"/>
          </w:rPr>
          <w:t>pengguna</w:t>
        </w:r>
      </w:ins>
      <w:ins w:id="2710" w:author="Windows User" w:date="2019-09-19T01:56:00Z">
        <w:r w:rsidRPr="0033182C">
          <w:rPr>
            <w:rFonts w:cs="Times New Roman"/>
            <w:szCs w:val="24"/>
          </w:rPr>
          <w:t xml:space="preserve"> terlebih dahulu. </w:t>
        </w:r>
      </w:ins>
      <w:ins w:id="2711" w:author="Windows User" w:date="2019-09-19T01:57:00Z">
        <w:r w:rsidRPr="0033182C">
          <w:rPr>
            <w:rFonts w:cs="Times New Roman"/>
            <w:szCs w:val="24"/>
          </w:rPr>
          <w:t>Setelah itu mengisikan</w:t>
        </w:r>
      </w:ins>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ins w:id="2712" w:author="Windows User" w:date="2019-09-19T02:01:00Z">
        <w:r w:rsidRPr="0033182C">
          <w:rPr>
            <w:rFonts w:cs="Times New Roman"/>
            <w:i/>
            <w:szCs w:val="24"/>
          </w:rPr>
          <w:t xml:space="preserve">. </w:t>
        </w:r>
        <w:r w:rsidRPr="0033182C">
          <w:rPr>
            <w:rFonts w:cs="Times New Roman"/>
            <w:szCs w:val="24"/>
          </w:rPr>
          <w:t xml:space="preserve">Data pengguna berhasil ditambahkan jika inputan sudah benar. </w:t>
        </w:r>
      </w:ins>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920" cy="1682422"/>
                    </a:xfrm>
                    <a:prstGeom prst="rect">
                      <a:avLst/>
                    </a:prstGeom>
                  </pic:spPr>
                </pic:pic>
              </a:graphicData>
            </a:graphic>
          </wp:inline>
        </w:drawing>
      </w:r>
    </w:p>
    <w:p w14:paraId="3D7E82A2" w14:textId="30F65A4B" w:rsidR="009F7FCC" w:rsidRPr="003375AD" w:rsidRDefault="003375AD" w:rsidP="003375AD">
      <w:pPr>
        <w:pStyle w:val="Caption"/>
        <w:rPr>
          <w:rFonts w:cs="Times New Roman"/>
          <w:i w:val="0"/>
          <w:color w:val="auto"/>
          <w:sz w:val="22"/>
        </w:rPr>
      </w:pPr>
      <w:bookmarkStart w:id="2713" w:name="_Toc23880256"/>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4</w:t>
      </w:r>
      <w:r w:rsidR="000B6C7D">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2713"/>
    </w:p>
    <w:p w14:paraId="73EB71CF" w14:textId="6E7A3249" w:rsidR="00A01A35" w:rsidRPr="0033182C" w:rsidRDefault="00A01A35" w:rsidP="00A01A35">
      <w:pPr>
        <w:pStyle w:val="Heading3"/>
        <w:rPr>
          <w:rFonts w:cs="Times New Roman"/>
          <w:i/>
        </w:rPr>
      </w:pPr>
      <w:bookmarkStart w:id="2714" w:name="_Toc23880422"/>
      <w:r w:rsidRPr="0033182C">
        <w:rPr>
          <w:rFonts w:cs="Times New Roman"/>
        </w:rPr>
        <w:t xml:space="preserve">Fitur </w:t>
      </w:r>
      <w:r w:rsidRPr="0033182C">
        <w:rPr>
          <w:rFonts w:cs="Times New Roman"/>
          <w:i/>
        </w:rPr>
        <w:t>History Log in</w:t>
      </w:r>
      <w:bookmarkEnd w:id="2714"/>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15" w:author="Windows User" w:date="2019-09-19T01:55:00Z">
        <w:r w:rsidRPr="0033182C">
          <w:rPr>
            <w:rFonts w:cs="Times New Roman"/>
            <w:szCs w:val="24"/>
          </w:rPr>
          <w:t>.</w:t>
        </w:r>
      </w:ins>
      <w:ins w:id="2716" w:author="Windows User" w:date="2019-09-19T02:09:00Z">
        <w:r w:rsidRPr="0033182C">
          <w:rPr>
            <w:rFonts w:cs="Times New Roman"/>
            <w:szCs w:val="24"/>
          </w:rPr>
          <w:t xml:space="preserve"> </w:t>
        </w:r>
      </w:ins>
      <w:ins w:id="2717" w:author="Windows User" w:date="2019-09-19T02:16:00Z">
        <w:r w:rsidRPr="0033182C">
          <w:rPr>
            <w:rFonts w:cs="Times New Roman"/>
            <w:szCs w:val="24"/>
          </w:rPr>
          <w:t xml:space="preserve">Fitur untuk melihat </w:t>
        </w:r>
      </w:ins>
      <w:r w:rsidRPr="0033182C">
        <w:rPr>
          <w:rFonts w:cs="Times New Roman"/>
          <w:szCs w:val="24"/>
        </w:rPr>
        <w:t xml:space="preserve">data </w:t>
      </w:r>
      <w:ins w:id="2718" w:author="Windows User" w:date="2019-09-19T02:16:00Z">
        <w:r w:rsidRPr="0033182C">
          <w:rPr>
            <w:rFonts w:cs="Times New Roman"/>
            <w:szCs w:val="24"/>
          </w:rPr>
          <w:t>history log</w:t>
        </w:r>
      </w:ins>
      <w:ins w:id="2719" w:author="Windows User" w:date="2019-09-19T02:20:00Z">
        <w:r w:rsidRPr="0033182C">
          <w:rPr>
            <w:rFonts w:cs="Times New Roman"/>
            <w:szCs w:val="24"/>
          </w:rPr>
          <w:t xml:space="preserve"> </w:t>
        </w:r>
      </w:ins>
      <w:ins w:id="2720" w:author="Windows User" w:date="2019-09-19T02:16:00Z">
        <w:r w:rsidRPr="0033182C">
          <w:rPr>
            <w:rFonts w:cs="Times New Roman"/>
            <w:szCs w:val="24"/>
          </w:rPr>
          <w:t xml:space="preserve">in bisa dilakukan oleh admin. </w:t>
        </w:r>
      </w:ins>
      <w:ins w:id="2721"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2722" w:author="Windows User" w:date="2019-09-19T02:21:00Z">
              <w:rPr>
                <w:rFonts w:cs="Times New Roman"/>
                <w:szCs w:val="24"/>
              </w:rPr>
            </w:rPrChange>
          </w:rPr>
          <w:t>History</w:t>
        </w:r>
      </w:ins>
      <w:ins w:id="2723"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2724" w:author="Windows User" w:date="2019-09-19T02:21:00Z">
              <w:rPr>
                <w:rFonts w:cs="Times New Roman"/>
                <w:szCs w:val="24"/>
              </w:rPr>
            </w:rPrChange>
          </w:rPr>
          <w:t>History Log in</w:t>
        </w:r>
        <w:r w:rsidRPr="0033182C">
          <w:rPr>
            <w:rFonts w:cs="Times New Roman"/>
            <w:szCs w:val="24"/>
          </w:rPr>
          <w:t xml:space="preserve">, maka akan </w:t>
        </w:r>
      </w:ins>
      <w:r w:rsidRPr="0033182C">
        <w:rPr>
          <w:rFonts w:cs="Times New Roman"/>
          <w:szCs w:val="24"/>
        </w:rPr>
        <w:t>menampilkan</w:t>
      </w:r>
      <w:ins w:id="2725" w:author="Windows User" w:date="2019-09-19T02:21:00Z">
        <w:r w:rsidRPr="0033182C">
          <w:rPr>
            <w:rFonts w:cs="Times New Roman"/>
            <w:szCs w:val="24"/>
          </w:rPr>
          <w:t xml:space="preserve"> tabel siapa saja yang pernah mengakses sistem pada waktu tertentu</w:t>
        </w:r>
      </w:ins>
      <w:r w:rsidRPr="0033182C">
        <w:rPr>
          <w:rFonts w:cs="Times New Roman"/>
          <w:szCs w:val="24"/>
        </w:rPr>
        <w:t>.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726" cy="2330705"/>
                    </a:xfrm>
                    <a:prstGeom prst="rect">
                      <a:avLst/>
                    </a:prstGeom>
                  </pic:spPr>
                </pic:pic>
              </a:graphicData>
            </a:graphic>
          </wp:inline>
        </w:drawing>
      </w:r>
    </w:p>
    <w:p w14:paraId="01532DD0" w14:textId="57DE9964" w:rsidR="009F7FCC" w:rsidRPr="003375AD" w:rsidRDefault="003375AD" w:rsidP="003375AD">
      <w:pPr>
        <w:pStyle w:val="Caption"/>
        <w:rPr>
          <w:rFonts w:cs="Times New Roman"/>
          <w:color w:val="auto"/>
          <w:sz w:val="22"/>
          <w:szCs w:val="24"/>
        </w:rPr>
      </w:pPr>
      <w:bookmarkStart w:id="2726" w:name="_Toc23880257"/>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Pr="003375AD">
        <w:rPr>
          <w:color w:val="auto"/>
          <w:sz w:val="22"/>
        </w:rPr>
        <w:t xml:space="preserve"> User Interface History Log In</w:t>
      </w:r>
      <w:bookmarkEnd w:id="2726"/>
    </w:p>
    <w:p w14:paraId="27B39015" w14:textId="3FFCD2D7" w:rsidR="00A01A35" w:rsidRPr="0033182C" w:rsidRDefault="00A01A35" w:rsidP="00A01A35">
      <w:pPr>
        <w:pStyle w:val="Heading3"/>
        <w:rPr>
          <w:rFonts w:cs="Times New Roman"/>
          <w:i/>
        </w:rPr>
      </w:pPr>
      <w:bookmarkStart w:id="2727" w:name="_Toc23880423"/>
      <w:r w:rsidRPr="0033182C">
        <w:rPr>
          <w:rFonts w:cs="Times New Roman"/>
        </w:rPr>
        <w:lastRenderedPageBreak/>
        <w:t xml:space="preserve">Fitur </w:t>
      </w:r>
      <w:r w:rsidRPr="0033182C">
        <w:rPr>
          <w:rFonts w:cs="Times New Roman"/>
          <w:i/>
        </w:rPr>
        <w:t>History Tracker</w:t>
      </w:r>
      <w:bookmarkEnd w:id="2727"/>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28" w:author="Windows User" w:date="2019-09-19T01:55:00Z">
        <w:r w:rsidRPr="0033182C">
          <w:rPr>
            <w:rFonts w:cs="Times New Roman"/>
            <w:szCs w:val="24"/>
          </w:rPr>
          <w:t>.</w:t>
        </w:r>
      </w:ins>
      <w:ins w:id="2729" w:author="Windows User" w:date="2019-09-19T02:09:00Z">
        <w:r w:rsidRPr="0033182C">
          <w:rPr>
            <w:rFonts w:cs="Times New Roman"/>
            <w:szCs w:val="24"/>
          </w:rPr>
          <w:t xml:space="preserve"> </w:t>
        </w:r>
      </w:ins>
      <w:ins w:id="2730" w:author="Windows User" w:date="2019-09-19T02:16:00Z">
        <w:r w:rsidRPr="0033182C">
          <w:rPr>
            <w:rFonts w:cs="Times New Roman"/>
            <w:szCs w:val="24"/>
          </w:rPr>
          <w:t xml:space="preserve">Fitur untuk melihat </w:t>
        </w:r>
      </w:ins>
      <w:r w:rsidRPr="0033182C">
        <w:rPr>
          <w:rFonts w:cs="Times New Roman"/>
          <w:szCs w:val="24"/>
        </w:rPr>
        <w:t xml:space="preserve">data </w:t>
      </w:r>
      <w:ins w:id="2731" w:author="Windows User" w:date="2019-09-19T02:16:00Z">
        <w:r w:rsidRPr="0033182C">
          <w:rPr>
            <w:rFonts w:cs="Times New Roman"/>
            <w:i/>
            <w:szCs w:val="24"/>
          </w:rPr>
          <w:t xml:space="preserve">history </w:t>
        </w:r>
      </w:ins>
      <w:r w:rsidRPr="0033182C">
        <w:rPr>
          <w:rFonts w:cs="Times New Roman"/>
          <w:i/>
          <w:szCs w:val="24"/>
        </w:rPr>
        <w:t xml:space="preserve">tracker </w:t>
      </w:r>
      <w:ins w:id="2732" w:author="Windows User" w:date="2019-09-19T02:16:00Z">
        <w:r w:rsidRPr="0033182C">
          <w:rPr>
            <w:rFonts w:cs="Times New Roman"/>
            <w:szCs w:val="24"/>
          </w:rPr>
          <w:t xml:space="preserve"> bisa dilakukan oleh </w:t>
        </w:r>
      </w:ins>
      <w:r w:rsidRPr="0033182C">
        <w:rPr>
          <w:rFonts w:cs="Times New Roman"/>
          <w:szCs w:val="24"/>
        </w:rPr>
        <w:t>semua pengguna</w:t>
      </w:r>
      <w:ins w:id="2733" w:author="Windows User" w:date="2019-09-19T02:16:00Z">
        <w:r w:rsidRPr="0033182C">
          <w:rPr>
            <w:rFonts w:cs="Times New Roman"/>
            <w:szCs w:val="24"/>
          </w:rPr>
          <w:t>.</w:t>
        </w:r>
      </w:ins>
      <w:r w:rsidRPr="0033182C">
        <w:rPr>
          <w:rFonts w:cs="Times New Roman"/>
          <w:szCs w:val="24"/>
        </w:rPr>
        <w:t xml:space="preserve"> Pengguna</w:t>
      </w:r>
      <w:ins w:id="2734" w:author="Windows User" w:date="2019-09-19T02:20:00Z">
        <w:r w:rsidRPr="0033182C">
          <w:rPr>
            <w:rFonts w:cs="Times New Roman"/>
            <w:szCs w:val="24"/>
          </w:rPr>
          <w:t xml:space="preserve"> harus masuk ke</w:t>
        </w:r>
      </w:ins>
      <w:r w:rsidRPr="0033182C">
        <w:rPr>
          <w:rFonts w:cs="Times New Roman"/>
          <w:szCs w:val="24"/>
        </w:rPr>
        <w:t xml:space="preserve"> </w:t>
      </w:r>
      <w:ins w:id="2735" w:author="Windows User" w:date="2019-09-19T02:20:00Z">
        <w:r w:rsidRPr="0033182C">
          <w:rPr>
            <w:rFonts w:cs="Times New Roman"/>
            <w:szCs w:val="24"/>
          </w:rPr>
          <w:t xml:space="preserve">dalam sistem terlebih dahulu. Setelah itu klik menu </w:t>
        </w:r>
        <w:r w:rsidRPr="0033182C">
          <w:rPr>
            <w:rFonts w:cs="Times New Roman"/>
            <w:i/>
            <w:szCs w:val="24"/>
            <w:rPrChange w:id="2736" w:author="Windows User" w:date="2019-09-19T02:21:00Z">
              <w:rPr>
                <w:rFonts w:cs="Times New Roman"/>
                <w:szCs w:val="24"/>
              </w:rPr>
            </w:rPrChange>
          </w:rPr>
          <w:t>History</w:t>
        </w:r>
      </w:ins>
      <w:ins w:id="2737" w:author="Windows User" w:date="2019-09-19T02:21:00Z">
        <w:r w:rsidRPr="0033182C">
          <w:rPr>
            <w:rFonts w:cs="Times New Roman"/>
            <w:i/>
            <w:szCs w:val="24"/>
          </w:rPr>
          <w:t xml:space="preserve"> </w:t>
        </w:r>
      </w:ins>
      <w:r w:rsidRPr="0033182C">
        <w:rPr>
          <w:rFonts w:cs="Times New Roman"/>
          <w:i/>
          <w:szCs w:val="24"/>
        </w:rPr>
        <w:t xml:space="preserve"> Tracker</w:t>
      </w:r>
      <w:ins w:id="2738" w:author="Windows User" w:date="2019-09-19T02:21:00Z">
        <w:r w:rsidRPr="0033182C">
          <w:rPr>
            <w:rFonts w:cs="Times New Roman"/>
            <w:szCs w:val="24"/>
          </w:rPr>
          <w:t xml:space="preserve">, maka akan </w:t>
        </w:r>
      </w:ins>
      <w:r w:rsidRPr="0033182C">
        <w:rPr>
          <w:rFonts w:cs="Times New Roman"/>
          <w:szCs w:val="24"/>
        </w:rPr>
        <w:t>menampilakn</w:t>
      </w:r>
      <w:ins w:id="2739" w:author="Windows User" w:date="2019-09-19T02:21:00Z">
        <w:r w:rsidRPr="0033182C">
          <w:rPr>
            <w:rFonts w:cs="Times New Roman"/>
            <w:szCs w:val="24"/>
          </w:rPr>
          <w:t xml:space="preserve"> tabel </w:t>
        </w:r>
      </w:ins>
      <w:r w:rsidRPr="0033182C">
        <w:rPr>
          <w:rFonts w:cs="Times New Roman"/>
          <w:szCs w:val="24"/>
        </w:rPr>
        <w:t xml:space="preserve">sudut yang pernah dilalui </w:t>
      </w:r>
      <w:r w:rsidRPr="0033182C">
        <w:rPr>
          <w:rFonts w:cs="Times New Roman"/>
          <w:i/>
          <w:szCs w:val="24"/>
        </w:rPr>
        <w:t>tracker</w:t>
      </w:r>
      <w:ins w:id="2740" w:author="Windows User" w:date="2019-09-19T02:21:00Z">
        <w:r w:rsidRPr="0033182C">
          <w:rPr>
            <w:rFonts w:cs="Times New Roman"/>
            <w:szCs w:val="24"/>
          </w:rPr>
          <w:t xml:space="preserve"> pada waktu tertentu. </w:t>
        </w:r>
      </w:ins>
      <w:r w:rsidRPr="0033182C">
        <w:rPr>
          <w:rFonts w:cs="Times New Roman"/>
          <w:szCs w:val="24"/>
        </w:rPr>
        <w:t>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54910"/>
                    </a:xfrm>
                    <a:prstGeom prst="rect">
                      <a:avLst/>
                    </a:prstGeom>
                  </pic:spPr>
                </pic:pic>
              </a:graphicData>
            </a:graphic>
          </wp:inline>
        </w:drawing>
      </w:r>
    </w:p>
    <w:p w14:paraId="33C47B66" w14:textId="23AAC8DE" w:rsidR="00A01A35" w:rsidRPr="003375AD" w:rsidRDefault="003375AD" w:rsidP="003375AD">
      <w:pPr>
        <w:pStyle w:val="Caption"/>
        <w:rPr>
          <w:rFonts w:cs="Times New Roman"/>
          <w:i w:val="0"/>
          <w:color w:val="auto"/>
          <w:szCs w:val="24"/>
        </w:rPr>
      </w:pPr>
      <w:bookmarkStart w:id="2741" w:name="_Toc23880258"/>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6</w:t>
      </w:r>
      <w:r w:rsidR="000B6C7D">
        <w:rPr>
          <w:i w:val="0"/>
          <w:color w:val="auto"/>
        </w:rPr>
        <w:fldChar w:fldCharType="end"/>
      </w:r>
      <w:r w:rsidRPr="003375AD">
        <w:rPr>
          <w:i w:val="0"/>
          <w:color w:val="auto"/>
        </w:rPr>
        <w:t xml:space="preserve">  </w:t>
      </w:r>
      <w:r w:rsidRPr="003375AD">
        <w:rPr>
          <w:color w:val="auto"/>
        </w:rPr>
        <w:t>User Interface History Tracker</w:t>
      </w:r>
      <w:bookmarkEnd w:id="2741"/>
    </w:p>
    <w:p w14:paraId="78C791CB" w14:textId="1AE5B130" w:rsidR="00A01A35" w:rsidRPr="0033182C" w:rsidRDefault="00A01A35" w:rsidP="00A01A35">
      <w:pPr>
        <w:pStyle w:val="Heading3"/>
        <w:rPr>
          <w:rFonts w:cs="Times New Roman"/>
        </w:rPr>
      </w:pPr>
      <w:bookmarkStart w:id="2742"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2742"/>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43" w:author="Windows User" w:date="2019-09-19T01:55:00Z">
        <w:r w:rsidRPr="0033182C">
          <w:rPr>
            <w:rFonts w:cs="Times New Roman"/>
            <w:szCs w:val="24"/>
          </w:rPr>
          <w:t>.</w:t>
        </w:r>
      </w:ins>
      <w:ins w:id="2744" w:author="Windows User" w:date="2019-09-19T02:09:00Z">
        <w:r w:rsidRPr="0033182C">
          <w:rPr>
            <w:rFonts w:cs="Times New Roman"/>
            <w:szCs w:val="24"/>
          </w:rPr>
          <w:t xml:space="preserve"> </w:t>
        </w:r>
      </w:ins>
      <w:ins w:id="2745" w:author="Windows User" w:date="2019-09-19T02:16:00Z">
        <w:r w:rsidRPr="0033182C">
          <w:rPr>
            <w:rFonts w:cs="Times New Roman"/>
            <w:szCs w:val="24"/>
          </w:rPr>
          <w:t xml:space="preserve">Fitur untuk melihat </w:t>
        </w:r>
      </w:ins>
      <w:r w:rsidRPr="0033182C">
        <w:rPr>
          <w:rFonts w:cs="Times New Roman"/>
          <w:szCs w:val="24"/>
        </w:rPr>
        <w:t xml:space="preserve">data </w:t>
      </w:r>
      <w:ins w:id="2746" w:author="Windows User" w:date="2019-09-19T02:16:00Z">
        <w:r w:rsidRPr="0033182C">
          <w:rPr>
            <w:rFonts w:cs="Times New Roman"/>
            <w:i/>
            <w:szCs w:val="24"/>
          </w:rPr>
          <w:t xml:space="preserve">history </w:t>
        </w:r>
      </w:ins>
      <w:r w:rsidRPr="0033182C">
        <w:rPr>
          <w:rFonts w:cs="Times New Roman"/>
          <w:szCs w:val="24"/>
        </w:rPr>
        <w:t>aktuator</w:t>
      </w:r>
      <w:r w:rsidRPr="0033182C">
        <w:rPr>
          <w:rFonts w:cs="Times New Roman"/>
          <w:i/>
          <w:szCs w:val="24"/>
        </w:rPr>
        <w:t xml:space="preserve"> </w:t>
      </w:r>
      <w:ins w:id="2747" w:author="Windows User" w:date="2019-09-19T02:16:00Z">
        <w:r w:rsidRPr="0033182C">
          <w:rPr>
            <w:rFonts w:cs="Times New Roman"/>
            <w:szCs w:val="24"/>
          </w:rPr>
          <w:t xml:space="preserve"> bisa dilakukan oleh </w:t>
        </w:r>
      </w:ins>
      <w:r w:rsidRPr="0033182C">
        <w:rPr>
          <w:rFonts w:cs="Times New Roman"/>
          <w:szCs w:val="24"/>
        </w:rPr>
        <w:t>semua pengguna</w:t>
      </w:r>
      <w:ins w:id="2748" w:author="Windows User" w:date="2019-09-19T02:16:00Z">
        <w:r w:rsidRPr="0033182C">
          <w:rPr>
            <w:rFonts w:cs="Times New Roman"/>
            <w:szCs w:val="24"/>
          </w:rPr>
          <w:t>.</w:t>
        </w:r>
      </w:ins>
      <w:r w:rsidRPr="0033182C">
        <w:rPr>
          <w:rFonts w:cs="Times New Roman"/>
          <w:szCs w:val="24"/>
        </w:rPr>
        <w:t xml:space="preserve"> Pengguna</w:t>
      </w:r>
      <w:ins w:id="2749" w:author="Windows User" w:date="2019-09-19T02:20:00Z">
        <w:r w:rsidRPr="0033182C">
          <w:rPr>
            <w:rFonts w:cs="Times New Roman"/>
            <w:szCs w:val="24"/>
          </w:rPr>
          <w:t xml:space="preserve"> harus masuk kedalam sistem terlebih dahulu. Setelah itu klik menu </w:t>
        </w:r>
      </w:ins>
      <w:r w:rsidRPr="0033182C">
        <w:rPr>
          <w:rFonts w:cs="Times New Roman"/>
          <w:i/>
          <w:szCs w:val="24"/>
        </w:rPr>
        <w:t>h</w:t>
      </w:r>
      <w:ins w:id="2750" w:author="Windows User" w:date="2019-09-19T02:20:00Z">
        <w:r w:rsidRPr="0033182C">
          <w:rPr>
            <w:rFonts w:cs="Times New Roman"/>
            <w:i/>
            <w:szCs w:val="24"/>
            <w:rPrChange w:id="2751" w:author="Windows User" w:date="2019-09-19T02:21:00Z">
              <w:rPr>
                <w:rFonts w:cs="Times New Roman"/>
                <w:szCs w:val="24"/>
              </w:rPr>
            </w:rPrChange>
          </w:rPr>
          <w:t>istory</w:t>
        </w:r>
      </w:ins>
      <w:ins w:id="2752" w:author="Windows User" w:date="2019-09-19T02:21:00Z">
        <w:r w:rsidRPr="0033182C">
          <w:rPr>
            <w:rFonts w:cs="Times New Roman"/>
            <w:i/>
            <w:szCs w:val="24"/>
          </w:rPr>
          <w:t xml:space="preserve"> </w:t>
        </w:r>
      </w:ins>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ins w:id="2753" w:author="Windows User" w:date="2019-09-19T02:21:00Z">
        <w:r w:rsidRPr="0033182C">
          <w:rPr>
            <w:rFonts w:cs="Times New Roman"/>
            <w:szCs w:val="24"/>
          </w:rPr>
          <w:t xml:space="preserve">aka akan </w:t>
        </w:r>
      </w:ins>
      <w:r w:rsidRPr="0033182C">
        <w:rPr>
          <w:rFonts w:cs="Times New Roman"/>
          <w:szCs w:val="24"/>
        </w:rPr>
        <w:t>menampilakn</w:t>
      </w:r>
      <w:ins w:id="2754" w:author="Windows User" w:date="2019-09-19T02:21:00Z">
        <w:r w:rsidRPr="0033182C">
          <w:rPr>
            <w:rFonts w:cs="Times New Roman"/>
            <w:szCs w:val="24"/>
          </w:rPr>
          <w:t xml:space="preserve"> tabel </w:t>
        </w:r>
      </w:ins>
      <w:r w:rsidRPr="0033182C">
        <w:rPr>
          <w:rFonts w:cs="Times New Roman"/>
          <w:szCs w:val="24"/>
        </w:rPr>
        <w:t xml:space="preserve">sudut yang pernah dilalui aktuator </w:t>
      </w:r>
      <w:ins w:id="2755" w:author="Windows User" w:date="2019-09-19T02:21:00Z">
        <w:r w:rsidRPr="0033182C">
          <w:rPr>
            <w:rFonts w:cs="Times New Roman"/>
            <w:szCs w:val="24"/>
          </w:rPr>
          <w:t xml:space="preserve">pada waktu tertentu. </w:t>
        </w:r>
      </w:ins>
      <w:r w:rsidRPr="0033182C">
        <w:rPr>
          <w:rFonts w:cs="Times New Roman"/>
          <w:szCs w:val="24"/>
        </w:rPr>
        <w:t>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lastRenderedPageBreak/>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292985"/>
                    </a:xfrm>
                    <a:prstGeom prst="rect">
                      <a:avLst/>
                    </a:prstGeom>
                  </pic:spPr>
                </pic:pic>
              </a:graphicData>
            </a:graphic>
          </wp:inline>
        </w:drawing>
      </w:r>
    </w:p>
    <w:p w14:paraId="50ACDB72" w14:textId="26A5BE3E" w:rsidR="00A01A35" w:rsidRPr="003375AD" w:rsidRDefault="003375AD" w:rsidP="003375AD">
      <w:pPr>
        <w:pStyle w:val="Caption"/>
        <w:rPr>
          <w:rFonts w:cs="Times New Roman"/>
          <w:i w:val="0"/>
          <w:color w:val="auto"/>
          <w:szCs w:val="24"/>
        </w:rPr>
      </w:pPr>
      <w:bookmarkStart w:id="2756" w:name="_Toc23880259"/>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7</w:t>
      </w:r>
      <w:r w:rsidR="000B6C7D">
        <w:rPr>
          <w:i w:val="0"/>
          <w:color w:val="auto"/>
        </w:rPr>
        <w:fldChar w:fldCharType="end"/>
      </w:r>
      <w:r w:rsidRPr="003375AD">
        <w:rPr>
          <w:i w:val="0"/>
          <w:color w:val="auto"/>
        </w:rPr>
        <w:t xml:space="preserve"> User Interface History Aktuator</w:t>
      </w:r>
      <w:bookmarkEnd w:id="2756"/>
    </w:p>
    <w:p w14:paraId="46578B6F" w14:textId="4CE6C86D" w:rsidR="00A01A35" w:rsidRPr="0033182C" w:rsidRDefault="00A01A35" w:rsidP="00A01A35">
      <w:pPr>
        <w:pStyle w:val="Heading3"/>
        <w:rPr>
          <w:rFonts w:cs="Times New Roman"/>
        </w:rPr>
      </w:pPr>
      <w:bookmarkStart w:id="2757" w:name="_Toc23880425"/>
      <w:r w:rsidRPr="0033182C">
        <w:rPr>
          <w:rFonts w:cs="Times New Roman"/>
        </w:rPr>
        <w:t>Fitur Grafik Sensor</w:t>
      </w:r>
      <w:bookmarkEnd w:id="2757"/>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ins w:id="2758"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sensor </w:t>
      </w:r>
      <w:ins w:id="2759" w:author="Windows User" w:date="2019-09-19T02:16:00Z">
        <w:r w:rsidRPr="0033182C">
          <w:rPr>
            <w:rFonts w:cs="Times New Roman"/>
            <w:szCs w:val="24"/>
          </w:rPr>
          <w:t xml:space="preserve">bisa dilakukan oleh </w:t>
        </w:r>
      </w:ins>
      <w:r w:rsidRPr="0033182C">
        <w:rPr>
          <w:rFonts w:cs="Times New Roman"/>
          <w:szCs w:val="24"/>
        </w:rPr>
        <w:t>semua pengguna</w:t>
      </w:r>
      <w:ins w:id="2760" w:author="Windows User" w:date="2019-09-19T02:16:00Z">
        <w:r w:rsidRPr="0033182C">
          <w:rPr>
            <w:rFonts w:cs="Times New Roman"/>
            <w:szCs w:val="24"/>
          </w:rPr>
          <w:t>.</w:t>
        </w:r>
      </w:ins>
      <w:r w:rsidRPr="0033182C">
        <w:rPr>
          <w:rFonts w:cs="Times New Roman"/>
          <w:szCs w:val="24"/>
        </w:rPr>
        <w:t xml:space="preserve"> Pengguna</w:t>
      </w:r>
      <w:ins w:id="2761"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sensor</w:t>
      </w:r>
      <w:ins w:id="2762" w:author="Windows User" w:date="2019-09-19T02:21:00Z">
        <w:r w:rsidRPr="0033182C">
          <w:rPr>
            <w:rFonts w:cs="Times New Roman"/>
            <w:szCs w:val="24"/>
          </w:rPr>
          <w:t xml:space="preserve">, maka akan </w:t>
        </w:r>
      </w:ins>
      <w:r w:rsidRPr="0033182C">
        <w:rPr>
          <w:rFonts w:cs="Times New Roman"/>
          <w:szCs w:val="24"/>
        </w:rPr>
        <w:t>menampilakn</w:t>
      </w:r>
      <w:ins w:id="2763" w:author="Windows User" w:date="2019-09-19T02:21:00Z">
        <w:r w:rsidRPr="0033182C">
          <w:rPr>
            <w:rFonts w:cs="Times New Roman"/>
            <w:szCs w:val="24"/>
          </w:rPr>
          <w:t xml:space="preserve"> </w:t>
        </w:r>
      </w:ins>
      <w:r w:rsidRPr="0033182C">
        <w:rPr>
          <w:rFonts w:cs="Times New Roman"/>
          <w:szCs w:val="24"/>
        </w:rPr>
        <w:t xml:space="preserve">grafik sensor secara </w:t>
      </w:r>
      <w:r w:rsidRPr="0033182C">
        <w:rPr>
          <w:rFonts w:cs="Times New Roman"/>
          <w:i/>
          <w:szCs w:val="24"/>
        </w:rPr>
        <w:t>realtime</w:t>
      </w:r>
      <w:ins w:id="2764" w:author="Windows User" w:date="2019-09-19T02:21:00Z">
        <w:r w:rsidRPr="0033182C">
          <w:rPr>
            <w:rFonts w:cs="Times New Roman"/>
            <w:szCs w:val="24"/>
          </w:rPr>
          <w:t xml:space="preserve">. </w:t>
        </w:r>
      </w:ins>
      <w:r w:rsidRPr="0033182C">
        <w:rPr>
          <w:rFonts w:cs="Times New Roman"/>
          <w:szCs w:val="24"/>
        </w:rPr>
        <w:t>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1501D475" w:rsidR="009F7FCC" w:rsidRPr="003375AD" w:rsidRDefault="003375AD" w:rsidP="003375AD">
      <w:pPr>
        <w:pStyle w:val="Caption"/>
        <w:rPr>
          <w:rFonts w:cs="Times New Roman"/>
          <w:i w:val="0"/>
          <w:color w:val="auto"/>
          <w:sz w:val="22"/>
          <w:szCs w:val="24"/>
        </w:rPr>
      </w:pPr>
      <w:bookmarkStart w:id="2765" w:name="_Toc23880260"/>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8</w:t>
      </w:r>
      <w:r w:rsidR="000B6C7D">
        <w:rPr>
          <w:i w:val="0"/>
          <w:color w:val="auto"/>
          <w:sz w:val="22"/>
        </w:rPr>
        <w:fldChar w:fldCharType="end"/>
      </w:r>
      <w:r w:rsidRPr="003375AD">
        <w:rPr>
          <w:color w:val="auto"/>
          <w:sz w:val="22"/>
        </w:rPr>
        <w:t xml:space="preserve"> User Interface </w:t>
      </w:r>
      <w:r w:rsidRPr="003375AD">
        <w:rPr>
          <w:i w:val="0"/>
          <w:color w:val="auto"/>
          <w:sz w:val="22"/>
        </w:rPr>
        <w:t>Grafik Sensor</w:t>
      </w:r>
      <w:bookmarkEnd w:id="2765"/>
    </w:p>
    <w:p w14:paraId="676F61B6" w14:textId="371899B9" w:rsidR="00A01A35" w:rsidRPr="0033182C" w:rsidRDefault="00A01A35" w:rsidP="00A01A35">
      <w:pPr>
        <w:pStyle w:val="Heading3"/>
        <w:rPr>
          <w:rFonts w:cs="Times New Roman"/>
        </w:rPr>
      </w:pPr>
      <w:bookmarkStart w:id="2766" w:name="_Toc23880426"/>
      <w:r w:rsidRPr="0033182C">
        <w:rPr>
          <w:rFonts w:cs="Times New Roman"/>
        </w:rPr>
        <w:t xml:space="preserve">Fitur Nilai </w:t>
      </w:r>
      <w:r w:rsidRPr="0033182C">
        <w:rPr>
          <w:rFonts w:cs="Times New Roman"/>
          <w:i/>
        </w:rPr>
        <w:t>Setpoint</w:t>
      </w:r>
      <w:bookmarkEnd w:id="2766"/>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ins w:id="2767" w:author="Windows User" w:date="2019-09-19T01:55:00Z">
        <w:r w:rsidRPr="0033182C">
          <w:rPr>
            <w:rFonts w:cs="Times New Roman"/>
            <w:szCs w:val="24"/>
          </w:rPr>
          <w:t>.</w:t>
        </w:r>
      </w:ins>
      <w:ins w:id="2768" w:author="Windows User" w:date="2019-09-19T02:09:00Z">
        <w:r w:rsidRPr="0033182C">
          <w:rPr>
            <w:rFonts w:cs="Times New Roman"/>
            <w:szCs w:val="24"/>
          </w:rPr>
          <w:t xml:space="preserve"> </w:t>
        </w:r>
      </w:ins>
      <w:ins w:id="2769" w:author="Windows User" w:date="2019-09-19T02:16:00Z">
        <w:r w:rsidRPr="0033182C">
          <w:rPr>
            <w:rFonts w:cs="Times New Roman"/>
            <w:szCs w:val="24"/>
          </w:rPr>
          <w:t xml:space="preserve">Fitur untuk melihat </w:t>
        </w:r>
      </w:ins>
      <w:r w:rsidRPr="0033182C">
        <w:rPr>
          <w:rFonts w:cs="Times New Roman"/>
          <w:szCs w:val="24"/>
        </w:rPr>
        <w:t xml:space="preserve">data nilai </w:t>
      </w:r>
      <w:r w:rsidRPr="0033182C">
        <w:rPr>
          <w:rFonts w:cs="Times New Roman"/>
          <w:i/>
          <w:szCs w:val="24"/>
        </w:rPr>
        <w:t>setpoint</w:t>
      </w:r>
      <w:r w:rsidRPr="0033182C">
        <w:rPr>
          <w:rFonts w:cs="Times New Roman"/>
          <w:szCs w:val="24"/>
        </w:rPr>
        <w:t xml:space="preserve"> </w:t>
      </w:r>
      <w:ins w:id="2770" w:author="Windows User" w:date="2019-09-19T02:16:00Z">
        <w:r w:rsidRPr="0033182C">
          <w:rPr>
            <w:rFonts w:cs="Times New Roman"/>
            <w:szCs w:val="24"/>
          </w:rPr>
          <w:t xml:space="preserve">bisa dilakukan oleh </w:t>
        </w:r>
      </w:ins>
      <w:r w:rsidRPr="0033182C">
        <w:rPr>
          <w:rFonts w:cs="Times New Roman"/>
          <w:szCs w:val="24"/>
        </w:rPr>
        <w:t>semua pengguna</w:t>
      </w:r>
      <w:ins w:id="2771" w:author="Windows User" w:date="2019-09-19T02:16:00Z">
        <w:r w:rsidRPr="0033182C">
          <w:rPr>
            <w:rFonts w:cs="Times New Roman"/>
            <w:szCs w:val="24"/>
          </w:rPr>
          <w:t>.</w:t>
        </w:r>
      </w:ins>
      <w:r w:rsidRPr="0033182C">
        <w:rPr>
          <w:rFonts w:cs="Times New Roman"/>
          <w:szCs w:val="24"/>
        </w:rPr>
        <w:t xml:space="preserve"> Pengguna</w:t>
      </w:r>
      <w:ins w:id="2772" w:author="Windows User" w:date="2019-09-19T02:20:00Z">
        <w:r w:rsidRPr="0033182C">
          <w:rPr>
            <w:rFonts w:cs="Times New Roman"/>
            <w:szCs w:val="24"/>
          </w:rPr>
          <w:t xml:space="preserve"> harus masuk kedalam sistem terlebih dahulu. Setelah itu klik </w:t>
        </w:r>
        <w:r w:rsidRPr="0033182C">
          <w:rPr>
            <w:rFonts w:cs="Times New Roman"/>
            <w:szCs w:val="24"/>
          </w:rPr>
          <w:lastRenderedPageBreak/>
          <w:t xml:space="preserve">menu </w:t>
        </w:r>
      </w:ins>
      <w:r w:rsidRPr="0033182C">
        <w:rPr>
          <w:rFonts w:cs="Times New Roman"/>
          <w:szCs w:val="24"/>
        </w:rPr>
        <w:t xml:space="preserve">nilai </w:t>
      </w:r>
      <w:r w:rsidRPr="0033182C">
        <w:rPr>
          <w:rFonts w:cs="Times New Roman"/>
          <w:i/>
          <w:szCs w:val="24"/>
        </w:rPr>
        <w:t>setpoint</w:t>
      </w:r>
      <w:ins w:id="2773" w:author="Windows User" w:date="2019-09-19T02:21:00Z">
        <w:r w:rsidRPr="0033182C">
          <w:rPr>
            <w:rFonts w:cs="Times New Roman"/>
            <w:szCs w:val="24"/>
          </w:rPr>
          <w:t xml:space="preserve">, maka akan </w:t>
        </w:r>
      </w:ins>
      <w:r w:rsidRPr="0033182C">
        <w:rPr>
          <w:rFonts w:cs="Times New Roman"/>
          <w:szCs w:val="24"/>
        </w:rPr>
        <w:t>menampilakan nilai setpoint yang digunakan saat itu</w:t>
      </w:r>
      <w:ins w:id="2774" w:author="Windows User" w:date="2019-09-19T02:21:00Z">
        <w:r w:rsidRPr="0033182C">
          <w:rPr>
            <w:rFonts w:cs="Times New Roman"/>
            <w:szCs w:val="24"/>
          </w:rPr>
          <w:t xml:space="preserve">. </w:t>
        </w:r>
      </w:ins>
      <w:r w:rsidRPr="0033182C">
        <w:rPr>
          <w:rFonts w:cs="Times New Roman"/>
          <w:szCs w:val="24"/>
        </w:rPr>
        <w:t>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266950"/>
                    </a:xfrm>
                    <a:prstGeom prst="rect">
                      <a:avLst/>
                    </a:prstGeom>
                  </pic:spPr>
                </pic:pic>
              </a:graphicData>
            </a:graphic>
          </wp:inline>
        </w:drawing>
      </w:r>
    </w:p>
    <w:p w14:paraId="118EA238" w14:textId="0DBB12F8" w:rsidR="00EF6560" w:rsidRPr="003375AD" w:rsidRDefault="003375AD" w:rsidP="003375AD">
      <w:pPr>
        <w:pStyle w:val="Caption"/>
        <w:rPr>
          <w:rFonts w:cs="Times New Roman"/>
          <w:color w:val="auto"/>
          <w:szCs w:val="24"/>
        </w:rPr>
      </w:pPr>
      <w:bookmarkStart w:id="2775" w:name="_Toc23880261"/>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9</w:t>
      </w:r>
      <w:r w:rsidR="000B6C7D">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2775"/>
    </w:p>
    <w:p w14:paraId="4051B370" w14:textId="27D48440" w:rsidR="00A01A35" w:rsidRPr="0033182C" w:rsidRDefault="00A01A35" w:rsidP="00A01A35">
      <w:pPr>
        <w:pStyle w:val="Heading3"/>
        <w:rPr>
          <w:rFonts w:cs="Times New Roman"/>
        </w:rPr>
      </w:pPr>
      <w:bookmarkStart w:id="2776" w:name="_Toc23880427"/>
      <w:r w:rsidRPr="0033182C">
        <w:rPr>
          <w:rFonts w:cs="Times New Roman"/>
        </w:rPr>
        <w:t>Fitur Grafik</w:t>
      </w:r>
      <w:r w:rsidRPr="0033182C">
        <w:rPr>
          <w:rFonts w:cs="Times New Roman"/>
          <w:i/>
        </w:rPr>
        <w:t xml:space="preserve"> Tracker</w:t>
      </w:r>
      <w:bookmarkEnd w:id="2776"/>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ins w:id="2777"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w:t>
      </w:r>
      <w:r w:rsidRPr="0033182C">
        <w:rPr>
          <w:rFonts w:cs="Times New Roman"/>
          <w:i/>
        </w:rPr>
        <w:t>tracker</w:t>
      </w:r>
      <w:r w:rsidRPr="0033182C">
        <w:rPr>
          <w:rFonts w:cs="Times New Roman"/>
        </w:rPr>
        <w:t xml:space="preserve"> </w:t>
      </w:r>
      <w:ins w:id="2778" w:author="Windows User" w:date="2019-09-19T02:16:00Z">
        <w:r w:rsidRPr="0033182C">
          <w:rPr>
            <w:rFonts w:cs="Times New Roman"/>
            <w:szCs w:val="24"/>
          </w:rPr>
          <w:t xml:space="preserve">bisa dilakukan oleh </w:t>
        </w:r>
      </w:ins>
      <w:r w:rsidRPr="0033182C">
        <w:rPr>
          <w:rFonts w:cs="Times New Roman"/>
          <w:szCs w:val="24"/>
        </w:rPr>
        <w:t>semua pengguna</w:t>
      </w:r>
      <w:ins w:id="2779" w:author="Windows User" w:date="2019-09-19T02:16:00Z">
        <w:r w:rsidRPr="0033182C">
          <w:rPr>
            <w:rFonts w:cs="Times New Roman"/>
            <w:szCs w:val="24"/>
          </w:rPr>
          <w:t>.</w:t>
        </w:r>
      </w:ins>
      <w:r w:rsidRPr="0033182C">
        <w:rPr>
          <w:rFonts w:cs="Times New Roman"/>
          <w:szCs w:val="24"/>
        </w:rPr>
        <w:t xml:space="preserve"> Pengguna</w:t>
      </w:r>
      <w:ins w:id="2780"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w:t>
      </w:r>
      <w:r w:rsidRPr="0033182C">
        <w:rPr>
          <w:rFonts w:cs="Times New Roman"/>
          <w:i/>
        </w:rPr>
        <w:t xml:space="preserve"> tracker</w:t>
      </w:r>
      <w:ins w:id="2781" w:author="Windows User" w:date="2019-09-19T02:21:00Z">
        <w:r w:rsidRPr="0033182C">
          <w:rPr>
            <w:rFonts w:cs="Times New Roman"/>
            <w:szCs w:val="24"/>
          </w:rPr>
          <w:t xml:space="preserve">, maka akan </w:t>
        </w:r>
      </w:ins>
      <w:r w:rsidRPr="0033182C">
        <w:rPr>
          <w:rFonts w:cs="Times New Roman"/>
          <w:szCs w:val="24"/>
        </w:rPr>
        <w:t>menampilakn</w:t>
      </w:r>
      <w:ins w:id="2782"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ins w:id="2783" w:author="Windows User" w:date="2019-09-19T02:21:00Z">
        <w:r w:rsidRPr="0033182C">
          <w:rPr>
            <w:rFonts w:cs="Times New Roman"/>
            <w:szCs w:val="24"/>
          </w:rPr>
          <w:t xml:space="preserve">. </w:t>
        </w:r>
      </w:ins>
      <w:r w:rsidRPr="0033182C">
        <w:rPr>
          <w:rFonts w:cs="Times New Roman"/>
          <w:szCs w:val="24"/>
        </w:rPr>
        <w:t>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274570"/>
                    </a:xfrm>
                    <a:prstGeom prst="rect">
                      <a:avLst/>
                    </a:prstGeom>
                  </pic:spPr>
                </pic:pic>
              </a:graphicData>
            </a:graphic>
          </wp:inline>
        </w:drawing>
      </w:r>
    </w:p>
    <w:p w14:paraId="62905B05" w14:textId="54D81CEE" w:rsidR="00760C60" w:rsidRPr="003375AD" w:rsidRDefault="003375AD" w:rsidP="003375AD">
      <w:pPr>
        <w:pStyle w:val="Caption"/>
        <w:rPr>
          <w:rFonts w:cs="Times New Roman"/>
          <w:i w:val="0"/>
          <w:color w:val="auto"/>
          <w:szCs w:val="24"/>
        </w:rPr>
      </w:pPr>
      <w:bookmarkStart w:id="2784" w:name="_Toc23880262"/>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10</w:t>
      </w:r>
      <w:r w:rsidR="000B6C7D">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2784"/>
    </w:p>
    <w:p w14:paraId="3B6DF87F" w14:textId="7522EBF1" w:rsidR="00A01A35" w:rsidRPr="0033182C" w:rsidRDefault="00A01A35" w:rsidP="00A01A35">
      <w:pPr>
        <w:pStyle w:val="Heading3"/>
        <w:rPr>
          <w:rFonts w:cs="Times New Roman"/>
        </w:rPr>
      </w:pPr>
      <w:bookmarkStart w:id="2785" w:name="_Toc23880428"/>
      <w:r w:rsidRPr="0033182C">
        <w:rPr>
          <w:rFonts w:cs="Times New Roman"/>
        </w:rPr>
        <w:t>Fitur Grafik Aktuator</w:t>
      </w:r>
      <w:bookmarkEnd w:id="2785"/>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ins w:id="2786"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grafik aktuator</w:t>
      </w:r>
      <w:r w:rsidRPr="0033182C">
        <w:rPr>
          <w:rFonts w:cs="Times New Roman"/>
          <w:szCs w:val="24"/>
        </w:rPr>
        <w:t xml:space="preserve"> </w:t>
      </w:r>
      <w:ins w:id="2787" w:author="Windows User" w:date="2019-09-19T02:16:00Z">
        <w:r w:rsidRPr="0033182C">
          <w:rPr>
            <w:rFonts w:cs="Times New Roman"/>
            <w:szCs w:val="24"/>
          </w:rPr>
          <w:t xml:space="preserve">bisa dilakukan oleh </w:t>
        </w:r>
      </w:ins>
      <w:r w:rsidRPr="0033182C">
        <w:rPr>
          <w:rFonts w:cs="Times New Roman"/>
          <w:szCs w:val="24"/>
        </w:rPr>
        <w:t xml:space="preserve">semua </w:t>
      </w:r>
      <w:r w:rsidRPr="0033182C">
        <w:rPr>
          <w:rFonts w:cs="Times New Roman"/>
          <w:szCs w:val="24"/>
        </w:rPr>
        <w:lastRenderedPageBreak/>
        <w:t>pengguna</w:t>
      </w:r>
      <w:ins w:id="2788" w:author="Windows User" w:date="2019-09-19T02:16:00Z">
        <w:r w:rsidRPr="0033182C">
          <w:rPr>
            <w:rFonts w:cs="Times New Roman"/>
            <w:szCs w:val="24"/>
          </w:rPr>
          <w:t>.</w:t>
        </w:r>
      </w:ins>
      <w:r w:rsidRPr="0033182C">
        <w:rPr>
          <w:rFonts w:cs="Times New Roman"/>
          <w:szCs w:val="24"/>
        </w:rPr>
        <w:t xml:space="preserve"> Pengguna</w:t>
      </w:r>
      <w:ins w:id="2789"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aktuator</w:t>
      </w:r>
      <w:ins w:id="2790" w:author="Windows User" w:date="2019-09-19T02:21:00Z">
        <w:r w:rsidRPr="0033182C">
          <w:rPr>
            <w:rFonts w:cs="Times New Roman"/>
            <w:szCs w:val="24"/>
          </w:rPr>
          <w:t xml:space="preserve">, maka akan </w:t>
        </w:r>
      </w:ins>
      <w:r w:rsidRPr="0033182C">
        <w:rPr>
          <w:rFonts w:cs="Times New Roman"/>
          <w:szCs w:val="24"/>
        </w:rPr>
        <w:t>menampilakn</w:t>
      </w:r>
      <w:ins w:id="2791"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rPr>
        <w:t>aktuator</w:t>
      </w:r>
      <w:r w:rsidRPr="0033182C">
        <w:rPr>
          <w:rFonts w:cs="Times New Roman"/>
          <w:szCs w:val="24"/>
        </w:rPr>
        <w:t xml:space="preserve"> secara </w:t>
      </w:r>
      <w:r w:rsidRPr="0033182C">
        <w:rPr>
          <w:rFonts w:cs="Times New Roman"/>
          <w:i/>
          <w:szCs w:val="24"/>
        </w:rPr>
        <w:t>realtime</w:t>
      </w:r>
      <w:ins w:id="2792" w:author="Windows User" w:date="2019-09-19T02:21:00Z">
        <w:r w:rsidRPr="0033182C">
          <w:rPr>
            <w:rFonts w:cs="Times New Roman"/>
            <w:szCs w:val="24"/>
          </w:rPr>
          <w:t xml:space="preserve">. </w:t>
        </w:r>
      </w:ins>
      <w:r w:rsidRPr="0033182C">
        <w:rPr>
          <w:rFonts w:cs="Times New Roman"/>
          <w:szCs w:val="24"/>
        </w:rPr>
        <w:t>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427605"/>
                    </a:xfrm>
                    <a:prstGeom prst="rect">
                      <a:avLst/>
                    </a:prstGeom>
                  </pic:spPr>
                </pic:pic>
              </a:graphicData>
            </a:graphic>
          </wp:inline>
        </w:drawing>
      </w:r>
    </w:p>
    <w:p w14:paraId="06FFBA6C" w14:textId="2BBFACDE" w:rsidR="005A46E0" w:rsidRPr="0033182C" w:rsidRDefault="005A46E0" w:rsidP="005A46E0">
      <w:pPr>
        <w:pStyle w:val="Caption"/>
        <w:rPr>
          <w:rFonts w:cs="Times New Roman"/>
          <w:szCs w:val="24"/>
        </w:rPr>
      </w:pPr>
      <w:bookmarkStart w:id="2793" w:name="_Toc23880263"/>
      <w:r>
        <w:t xml:space="preserve">Gambar </w:t>
      </w:r>
      <w:fldSimple w:instr=" STYLEREF 1 \s ">
        <w:r w:rsidR="000B6C7D">
          <w:rPr>
            <w:noProof/>
          </w:rPr>
          <w:t>5</w:t>
        </w:r>
      </w:fldSimple>
      <w:r w:rsidR="000B6C7D">
        <w:t>.</w:t>
      </w:r>
      <w:fldSimple w:instr=" SEQ Gambar \* ARABIC \s 1 ">
        <w:r w:rsidR="000B6C7D">
          <w:rPr>
            <w:noProof/>
          </w:rPr>
          <w:t>11</w:t>
        </w:r>
      </w:fldSimple>
      <w:r>
        <w:t xml:space="preserve"> User Interface Grafik Aktuator</w:t>
      </w:r>
      <w:bookmarkEnd w:id="2793"/>
    </w:p>
    <w:p w14:paraId="12D91AC8" w14:textId="377DC19D" w:rsidR="00A01A35" w:rsidRPr="0033182C" w:rsidRDefault="00A01A35" w:rsidP="00A01A35">
      <w:pPr>
        <w:pStyle w:val="Heading3"/>
        <w:rPr>
          <w:rFonts w:cs="Times New Roman"/>
        </w:rPr>
      </w:pPr>
      <w:bookmarkStart w:id="2794" w:name="_Toc23880429"/>
      <w:r w:rsidRPr="0033182C">
        <w:rPr>
          <w:rFonts w:cs="Times New Roman"/>
        </w:rPr>
        <w:t xml:space="preserve">Fitur </w:t>
      </w:r>
      <w:r w:rsidRPr="0033182C">
        <w:rPr>
          <w:rFonts w:cs="Times New Roman"/>
          <w:i/>
        </w:rPr>
        <w:t>Log Out</w:t>
      </w:r>
      <w:bookmarkEnd w:id="2794"/>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w:t>
      </w:r>
      <w:ins w:id="2795" w:author="Windows User" w:date="2019-09-19T02:16:00Z">
        <w:r w:rsidRPr="0033182C">
          <w:rPr>
            <w:rFonts w:cs="Times New Roman"/>
            <w:szCs w:val="24"/>
          </w:rPr>
          <w:t xml:space="preserve"> </w:t>
        </w:r>
      </w:ins>
      <w:r w:rsidRPr="0033182C">
        <w:rPr>
          <w:rFonts w:cs="Times New Roman"/>
          <w:szCs w:val="24"/>
        </w:rPr>
        <w:t xml:space="preserve">berfungsi </w:t>
      </w:r>
      <w:ins w:id="2796" w:author="Windows User" w:date="2019-09-19T02:16:00Z">
        <w:r w:rsidRPr="0033182C">
          <w:rPr>
            <w:rFonts w:cs="Times New Roman"/>
            <w:szCs w:val="24"/>
          </w:rPr>
          <w:t xml:space="preserve">untuk </w:t>
        </w:r>
      </w:ins>
      <w:r w:rsidRPr="0033182C">
        <w:rPr>
          <w:rFonts w:cs="Times New Roman"/>
          <w:szCs w:val="24"/>
        </w:rPr>
        <w:t xml:space="preserve">membuat pengguna </w:t>
      </w:r>
      <w:ins w:id="2797" w:author="Windows User" w:date="2019-09-19T02:16:00Z">
        <w:r w:rsidRPr="0033182C">
          <w:rPr>
            <w:rFonts w:cs="Times New Roman"/>
            <w:szCs w:val="24"/>
          </w:rPr>
          <w:t>keluar dari sistem</w:t>
        </w:r>
      </w:ins>
      <w:r w:rsidRPr="0033182C">
        <w:rPr>
          <w:rFonts w:cs="Times New Roman"/>
          <w:szCs w:val="24"/>
        </w:rPr>
        <w:t xml:space="preserve">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w:t>
      </w:r>
      <w:ins w:id="2798" w:author="Windows User" w:date="2019-09-19T02:16:00Z">
        <w:r w:rsidRPr="0033182C">
          <w:rPr>
            <w:rFonts w:cs="Times New Roman"/>
            <w:szCs w:val="24"/>
          </w:rPr>
          <w:t xml:space="preserve">. Fitur ini bisa dilakukan oleh semua </w:t>
        </w:r>
        <w:r w:rsidRPr="0033182C">
          <w:rPr>
            <w:rFonts w:cs="Times New Roman"/>
            <w:i/>
            <w:szCs w:val="24"/>
            <w:rPrChange w:id="2799" w:author="Windows User" w:date="2019-09-19T03:26:00Z">
              <w:rPr>
                <w:rFonts w:cs="Times New Roman"/>
                <w:szCs w:val="24"/>
              </w:rPr>
            </w:rPrChange>
          </w:rPr>
          <w:t>user</w:t>
        </w:r>
        <w:r w:rsidRPr="0033182C">
          <w:rPr>
            <w:rFonts w:cs="Times New Roman"/>
            <w:szCs w:val="24"/>
          </w:rPr>
          <w:t>.</w:t>
        </w:r>
      </w:ins>
      <w:ins w:id="2800" w:author="Windows User" w:date="2019-09-19T03:26:00Z">
        <w:r w:rsidRPr="0033182C">
          <w:rPr>
            <w:rFonts w:cs="Times New Roman"/>
            <w:szCs w:val="24"/>
          </w:rPr>
          <w:t xml:space="preserve"> </w:t>
        </w:r>
        <w:r w:rsidRPr="0033182C">
          <w:rPr>
            <w:rFonts w:cs="Times New Roman"/>
            <w:i/>
            <w:szCs w:val="24"/>
            <w:rPrChange w:id="2801"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r w:rsidRPr="0033182C">
        <w:rPr>
          <w:rFonts w:cs="Times New Roman"/>
          <w:szCs w:val="24"/>
        </w:rPr>
        <w:t xml:space="preserve">sistem </w:t>
      </w:r>
      <w:ins w:id="2802" w:author="Windows User" w:date="2019-09-19T03:27:00Z">
        <w:r w:rsidRPr="0033182C">
          <w:rPr>
            <w:rFonts w:cs="Times New Roman"/>
            <w:szCs w:val="24"/>
          </w:rPr>
          <w:t>akan langsung kembali menampilkan halaman log in.</w:t>
        </w:r>
      </w:ins>
      <w:ins w:id="2803" w:author="Windows User" w:date="2019-09-19T02:16:00Z">
        <w:r w:rsidRPr="0033182C">
          <w:rPr>
            <w:rFonts w:cs="Times New Roman"/>
            <w:szCs w:val="24"/>
          </w:rPr>
          <w:t xml:space="preserve"> </w:t>
        </w:r>
      </w:ins>
      <w:r w:rsidRPr="0033182C">
        <w:rPr>
          <w:rFonts w:cs="Times New Roman"/>
          <w:szCs w:val="24"/>
        </w:rPr>
        <w:t>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6269" cy="2374186"/>
                    </a:xfrm>
                    <a:prstGeom prst="rect">
                      <a:avLst/>
                    </a:prstGeom>
                  </pic:spPr>
                </pic:pic>
              </a:graphicData>
            </a:graphic>
          </wp:inline>
        </w:drawing>
      </w:r>
    </w:p>
    <w:p w14:paraId="3DAA87D7" w14:textId="1EE2AF65" w:rsidR="00760C60" w:rsidRPr="005A46E0" w:rsidRDefault="005A46E0" w:rsidP="005A46E0">
      <w:pPr>
        <w:pStyle w:val="Caption"/>
        <w:rPr>
          <w:rFonts w:cs="Times New Roman"/>
          <w:color w:val="auto"/>
          <w:sz w:val="22"/>
          <w:szCs w:val="24"/>
        </w:rPr>
      </w:pPr>
      <w:bookmarkStart w:id="2804" w:name="_Toc23880264"/>
      <w:r w:rsidRPr="005A46E0">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12</w:t>
      </w:r>
      <w:r w:rsidR="000B6C7D">
        <w:rPr>
          <w:i w:val="0"/>
          <w:color w:val="auto"/>
          <w:sz w:val="22"/>
        </w:rPr>
        <w:fldChar w:fldCharType="end"/>
      </w:r>
      <w:r w:rsidRPr="005A46E0">
        <w:rPr>
          <w:color w:val="auto"/>
          <w:sz w:val="22"/>
        </w:rPr>
        <w:t xml:space="preserve"> User Interface Log Out</w:t>
      </w:r>
      <w:bookmarkEnd w:id="2804"/>
    </w:p>
    <w:p w14:paraId="283ED754" w14:textId="77141B38" w:rsidR="004643D5" w:rsidRDefault="00A5626E" w:rsidP="00A5626E">
      <w:pPr>
        <w:pStyle w:val="Heading2"/>
        <w:ind w:left="426" w:hanging="426"/>
        <w:rPr>
          <w:rFonts w:cs="Times New Roman"/>
          <w:i/>
        </w:rPr>
      </w:pPr>
      <w:bookmarkStart w:id="2805" w:name="_Toc23880430"/>
      <w:r w:rsidRPr="0033182C">
        <w:rPr>
          <w:rFonts w:cs="Times New Roman"/>
        </w:rPr>
        <w:lastRenderedPageBreak/>
        <w:t xml:space="preserve">Hasil Implementasi Solar Tracker dengan Metode </w:t>
      </w:r>
      <w:r w:rsidRPr="0033182C">
        <w:rPr>
          <w:rFonts w:cs="Times New Roman"/>
          <w:i/>
        </w:rPr>
        <w:t>Fuzzy</w:t>
      </w:r>
      <w:bookmarkEnd w:id="2805"/>
    </w:p>
    <w:p w14:paraId="51001826" w14:textId="77777777" w:rsidR="00E65FC6" w:rsidRDefault="0025003A" w:rsidP="00C86B45">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 xml:space="preserve">menggunakan bahasa pemrograman C pada Arduino. </w:t>
      </w:r>
      <w:r w:rsidR="00854252" w:rsidRPr="00C86B45">
        <w:rPr>
          <w:szCs w:val="24"/>
        </w:rPr>
        <w:t xml:space="preserve">Penerapan metode ini terbukti efiesien untuk menentukan </w:t>
      </w:r>
      <w:r w:rsidR="00854252" w:rsidRPr="00C86B45">
        <w:rPr>
          <w:i/>
          <w:szCs w:val="24"/>
        </w:rPr>
        <w:t>setpoint</w:t>
      </w:r>
      <w:r w:rsidR="00854252" w:rsidRPr="00C86B45">
        <w:rPr>
          <w:szCs w:val="24"/>
        </w:rPr>
        <w:t xml:space="preserve">. Hal ini dikarenakan pada saat uji coba </w:t>
      </w:r>
      <w:r w:rsidR="00C86B45" w:rsidRPr="00C86B45">
        <w:rPr>
          <w:szCs w:val="24"/>
        </w:rPr>
        <w:t>metode Fuzzy mampu menentukan setpoint da</w:t>
      </w:r>
      <w:r w:rsidR="00C86B45">
        <w:rPr>
          <w:szCs w:val="24"/>
        </w:rPr>
        <w:t>lam waktu 5 detik dengan 19 iterasi</w:t>
      </w:r>
      <w:r w:rsidR="00C86B45" w:rsidRPr="00C86B45">
        <w:rPr>
          <w:szCs w:val="24"/>
        </w:rPr>
        <w:t xml:space="preserve">. Sedangkan jika tanpa metode fuzzy </w:t>
      </w:r>
      <w:r w:rsidR="00C86B45" w:rsidRPr="00C86B45">
        <w:rPr>
          <w:rFonts w:cs="Times New Roman"/>
        </w:rPr>
        <w:t xml:space="preserve">hanya mampu berpindah satu derajat tiap </w:t>
      </w:r>
      <w:r w:rsidR="00114A52">
        <w:rPr>
          <w:rFonts w:cs="Times New Roman"/>
        </w:rPr>
        <w:t>iterasi dengan total 199 iterasi</w:t>
      </w:r>
      <w:r w:rsidR="00C86B45" w:rsidRPr="00C86B45">
        <w:rPr>
          <w:rFonts w:cs="Times New Roman"/>
        </w:rPr>
        <w:t xml:space="preserve"> dalam waktu 22 detik</w:t>
      </w:r>
      <w:r w:rsidR="00114A52">
        <w:rPr>
          <w:rFonts w:cs="Times New Roman"/>
        </w:rPr>
        <w:t>.</w:t>
      </w:r>
      <w:r w:rsidR="00C86B45" w:rsidRPr="00C86B45">
        <w:rPr>
          <w:rFonts w:cs="Times New Roman"/>
        </w:rPr>
        <w:t xml:space="preserve"> </w:t>
      </w:r>
      <w:r w:rsidR="00114A52">
        <w:rPr>
          <w:rFonts w:cs="Times New Roman"/>
        </w:rPr>
        <w:t>Pada</w:t>
      </w:r>
      <w:r w:rsidR="00C86B45" w:rsidRPr="00C86B45">
        <w:rPr>
          <w:rFonts w:cs="Times New Roman"/>
        </w:rPr>
        <w:t xml:space="preserve"> detik ke 18 menunjukkan pergerakan naik turun secara berulang-ulang.</w:t>
      </w:r>
      <w:r w:rsidR="00114A52">
        <w:rPr>
          <w:rFonts w:cs="Times New Roman"/>
        </w:rPr>
        <w:t xml:space="preserve"> </w:t>
      </w:r>
      <w:r w:rsidR="00C86B45" w:rsidRPr="00C86B45">
        <w:rPr>
          <w:rFonts w:cs="Times New Roman"/>
        </w:rPr>
        <w:t xml:space="preserve">Hal ini disebabkan </w:t>
      </w:r>
      <w:r w:rsidR="00C86B45" w:rsidRPr="00C86B45">
        <w:rPr>
          <w:rFonts w:cs="Times New Roman"/>
          <w:i/>
        </w:rPr>
        <w:t xml:space="preserve">solar tracker </w:t>
      </w:r>
      <w:r w:rsidR="00C86B45" w:rsidRPr="00C86B45">
        <w:rPr>
          <w:rFonts w:cs="Times New Roman"/>
        </w:rPr>
        <w:t>menjadi berg</w:t>
      </w:r>
      <w:r w:rsidR="00114A52">
        <w:rPr>
          <w:rFonts w:cs="Times New Roman"/>
        </w:rPr>
        <w:t>tar terus menerus untuk</w:t>
      </w:r>
      <w:r w:rsidR="00C86B45" w:rsidRPr="00C86B45">
        <w:rPr>
          <w:rFonts w:cs="Times New Roman"/>
        </w:rPr>
        <w:t xml:space="preserve"> mencari nilai nol.</w:t>
      </w:r>
      <w:r w:rsidR="00E65FC6">
        <w:rPr>
          <w:rFonts w:cs="Times New Roman"/>
        </w:rPr>
        <w:t xml:space="preserve"> </w:t>
      </w:r>
    </w:p>
    <w:p w14:paraId="2A16CB03" w14:textId="07C65678" w:rsidR="00854252" w:rsidRPr="00442A4D" w:rsidRDefault="00E65FC6" w:rsidP="00442A4D">
      <w:pPr>
        <w:ind w:firstLine="426"/>
        <w:rPr>
          <w:rFonts w:cs="Times New Roman"/>
        </w:rPr>
      </w:pPr>
      <w:r>
        <w:rPr>
          <w:rFonts w:cs="Times New Roman"/>
        </w:rPr>
        <w:t>Hasil percobaan dapat dilihat pada  Gambar</w:t>
      </w:r>
      <w:r w:rsidR="00442A4D">
        <w:rPr>
          <w:rFonts w:cs="Times New Roman"/>
        </w:rPr>
        <w:t xml:space="preserve"> 5.13</w:t>
      </w:r>
      <w:r>
        <w:rPr>
          <w:rFonts w:cs="Times New Roman"/>
        </w:rPr>
        <w:t xml:space="preserve"> grafik tanpa Fuzzy dan jika menggunakan Fuzzy berdasarkan nilai sensornya. Sedangkan untuk sudut pergerakan sesuai dengan Gambar </w:t>
      </w:r>
      <w:r w:rsidR="00442A4D">
        <w:rPr>
          <w:rFonts w:cs="Times New Roman"/>
        </w:rPr>
        <w:t>5.14.</w:t>
      </w:r>
    </w:p>
    <w:p w14:paraId="066DDD24" w14:textId="77777777" w:rsidR="00442A4D" w:rsidRDefault="00854252" w:rsidP="00442A4D">
      <w:pPr>
        <w:keepNext/>
      </w:pPr>
      <w:r>
        <w:rPr>
          <w:noProof/>
        </w:rPr>
        <w:drawing>
          <wp:inline distT="0" distB="0" distL="0" distR="0" wp14:anchorId="335DA65E" wp14:editId="2A3F860A">
            <wp:extent cx="5039995" cy="1434465"/>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434465"/>
                    </a:xfrm>
                    <a:prstGeom prst="rect">
                      <a:avLst/>
                    </a:prstGeom>
                  </pic:spPr>
                </pic:pic>
              </a:graphicData>
            </a:graphic>
          </wp:inline>
        </w:drawing>
      </w:r>
    </w:p>
    <w:p w14:paraId="348FB1D9" w14:textId="6C2F2702" w:rsidR="00854252" w:rsidRPr="00442A4D" w:rsidRDefault="00442A4D" w:rsidP="00442A4D">
      <w:pPr>
        <w:pStyle w:val="Caption"/>
        <w:rPr>
          <w:color w:val="000000" w:themeColor="text1"/>
          <w:sz w:val="22"/>
          <w:szCs w:val="24"/>
        </w:rPr>
      </w:pPr>
      <w:bookmarkStart w:id="2806" w:name="_Toc23880265"/>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13</w:t>
      </w:r>
      <w:r w:rsidR="000B6C7D">
        <w:rPr>
          <w:i w:val="0"/>
          <w:color w:val="000000" w:themeColor="text1"/>
          <w:sz w:val="22"/>
        </w:rPr>
        <w:fldChar w:fldCharType="end"/>
      </w:r>
      <w:r w:rsidRPr="00442A4D">
        <w:rPr>
          <w:color w:val="000000" w:themeColor="text1"/>
          <w:sz w:val="22"/>
        </w:rPr>
        <w:t xml:space="preserve"> </w:t>
      </w:r>
      <w:r w:rsidRPr="00442A4D">
        <w:rPr>
          <w:i w:val="0"/>
          <w:color w:val="000000" w:themeColor="text1"/>
          <w:sz w:val="22"/>
        </w:rPr>
        <w:t xml:space="preserve">Perbandingan Grafik Penggunaan </w:t>
      </w:r>
      <w:r w:rsidRPr="00442A4D">
        <w:rPr>
          <w:color w:val="000000" w:themeColor="text1"/>
          <w:sz w:val="22"/>
        </w:rPr>
        <w:t>Fuzzy</w:t>
      </w:r>
      <w:bookmarkEnd w:id="2806"/>
    </w:p>
    <w:p w14:paraId="582F42D0" w14:textId="77777777" w:rsidR="00442A4D" w:rsidRPr="00442A4D" w:rsidRDefault="00E65FC6" w:rsidP="00442A4D">
      <w:pPr>
        <w:keepNext/>
        <w:rPr>
          <w:color w:val="000000" w:themeColor="text1"/>
          <w:sz w:val="32"/>
        </w:rPr>
      </w:pPr>
      <w:r w:rsidRPr="00442A4D">
        <w:rPr>
          <w:noProof/>
          <w:color w:val="000000" w:themeColor="text1"/>
          <w:sz w:val="32"/>
        </w:rPr>
        <w:drawing>
          <wp:inline distT="0" distB="0" distL="0" distR="0" wp14:anchorId="7CD27935" wp14:editId="67B2DBC1">
            <wp:extent cx="5039995" cy="1465580"/>
            <wp:effectExtent l="0" t="0" r="8255"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1465580"/>
                    </a:xfrm>
                    <a:prstGeom prst="rect">
                      <a:avLst/>
                    </a:prstGeom>
                  </pic:spPr>
                </pic:pic>
              </a:graphicData>
            </a:graphic>
          </wp:inline>
        </w:drawing>
      </w:r>
    </w:p>
    <w:p w14:paraId="2A7140C8" w14:textId="00EEB724" w:rsidR="00E65FC6" w:rsidRPr="00442A4D" w:rsidRDefault="00442A4D" w:rsidP="00442A4D">
      <w:pPr>
        <w:pStyle w:val="Caption"/>
        <w:rPr>
          <w:color w:val="000000" w:themeColor="text1"/>
          <w:sz w:val="22"/>
          <w:szCs w:val="24"/>
        </w:rPr>
      </w:pPr>
      <w:bookmarkStart w:id="2807" w:name="_Toc23880266"/>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14</w:t>
      </w:r>
      <w:r w:rsidR="000B6C7D">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2807"/>
    </w:p>
    <w:p w14:paraId="596525AF" w14:textId="0FB19110" w:rsidR="006820D4" w:rsidRDefault="002551D5" w:rsidP="0025003A">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r w:rsidR="00334A52">
        <w:rPr>
          <w:szCs w:val="24"/>
        </w:rPr>
        <w:t xml:space="preserve">Hasil pengkodean metode </w:t>
      </w:r>
      <w:r w:rsidR="00334A52">
        <w:rPr>
          <w:i/>
          <w:szCs w:val="24"/>
        </w:rPr>
        <w:t xml:space="preserve">Fuzzy </w:t>
      </w:r>
      <w:r w:rsidR="002F27DB">
        <w:rPr>
          <w:szCs w:val="24"/>
        </w:rPr>
        <w:t>sebagai berikut :</w:t>
      </w:r>
    </w:p>
    <w:p w14:paraId="103F0D38" w14:textId="2FAFADB9" w:rsidR="002F27DB" w:rsidRDefault="002F27DB" w:rsidP="002F27DB">
      <w:pPr>
        <w:pStyle w:val="Heading3"/>
      </w:pPr>
      <w:bookmarkStart w:id="2808" w:name="_Toc23880431"/>
      <w:r>
        <w:lastRenderedPageBreak/>
        <w:t>Fuzzifikasi</w:t>
      </w:r>
      <w:bookmarkEnd w:id="2808"/>
    </w:p>
    <w:p w14:paraId="01A86C0D" w14:textId="459DD668" w:rsidR="00B21664" w:rsidRPr="00B21664" w:rsidRDefault="00B21664" w:rsidP="00B21664">
      <w:pPr>
        <w:ind w:firstLine="357"/>
      </w:pPr>
      <w:r>
        <w:rPr>
          <w:szCs w:val="24"/>
        </w:rPr>
        <w:t xml:space="preserve">Langkah awal pengkodean diawali dengan inisialisasi variabel yang digunakan. Daftar variabel yang akan digunakan sesuai pada Gambar  . Selanjutnya membaca nilai sensor untuk mengetahui nilai error dan delta error. Kedua nilai tersebut dikonversi kedalam variabel linguistik sebagai fuzzifikasi. Proses konversi tersebut dapat dilakukan dengan pengkodean pada Gambar </w:t>
      </w:r>
      <w:r w:rsidR="000B6C7D">
        <w:rPr>
          <w:szCs w:val="24"/>
        </w:rPr>
        <w:t>5.15.</w:t>
      </w:r>
    </w:p>
    <w:p w14:paraId="6275EE8C" w14:textId="77777777" w:rsidR="00442A4D" w:rsidRDefault="002551D5" w:rsidP="00442A4D">
      <w:pPr>
        <w:keepNext/>
      </w:pPr>
      <w:r>
        <w:object w:dxaOrig="9526" w:dyaOrig="7021" w14:anchorId="32705A64">
          <v:shape id="_x0000_i1025" type="#_x0000_t75" style="width:244.35pt;height:180.8pt" o:ole="">
            <v:imagedata r:id="rId49" o:title=""/>
          </v:shape>
          <o:OLEObject Type="Embed" ProgID="Visio.Drawing.15" ShapeID="_x0000_i1025" DrawAspect="Content" ObjectID="_1634493111" r:id="rId50"/>
        </w:object>
      </w:r>
    </w:p>
    <w:p w14:paraId="2922134C" w14:textId="1EA229F5" w:rsidR="002F27DB" w:rsidRPr="00442A4D" w:rsidRDefault="00442A4D" w:rsidP="00442A4D">
      <w:pPr>
        <w:pStyle w:val="Caption"/>
        <w:rPr>
          <w:color w:val="000000" w:themeColor="text1"/>
          <w:sz w:val="22"/>
        </w:rPr>
      </w:pPr>
      <w:bookmarkStart w:id="2809" w:name="_Toc23880267"/>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15</w:t>
      </w:r>
      <w:r w:rsidR="000B6C7D">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2809"/>
    </w:p>
    <w:p w14:paraId="346F067F" w14:textId="77777777" w:rsidR="00442A4D" w:rsidRDefault="00442A4D" w:rsidP="00442A4D">
      <w:pPr>
        <w:keepNext/>
      </w:pPr>
      <w:r>
        <w:object w:dxaOrig="14881" w:dyaOrig="7036" w14:anchorId="00CC5C93">
          <v:shape id="_x0000_i1026" type="#_x0000_t75" style="width:307.3pt;height:145.3pt" o:ole="">
            <v:imagedata r:id="rId51" o:title=""/>
          </v:shape>
          <o:OLEObject Type="Embed" ProgID="Visio.Drawing.15" ShapeID="_x0000_i1026" DrawAspect="Content" ObjectID="_1634493112" r:id="rId52"/>
        </w:object>
      </w:r>
    </w:p>
    <w:p w14:paraId="71167F87" w14:textId="2449B107" w:rsidR="00B21664" w:rsidRPr="00442A4D" w:rsidRDefault="00442A4D" w:rsidP="00442A4D">
      <w:pPr>
        <w:pStyle w:val="Caption"/>
        <w:rPr>
          <w:i w:val="0"/>
        </w:rPr>
      </w:pPr>
      <w:bookmarkStart w:id="2810" w:name="_Toc23880268"/>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16</w:t>
      </w:r>
      <w:r w:rsidR="000B6C7D">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2810"/>
    </w:p>
    <w:p w14:paraId="521554B3" w14:textId="03651F67" w:rsidR="002F27DB" w:rsidRDefault="002F27DB" w:rsidP="002F27DB">
      <w:pPr>
        <w:pStyle w:val="Heading3"/>
      </w:pPr>
      <w:bookmarkStart w:id="2811" w:name="_Toc23880432"/>
      <w:r>
        <w:t>Control Rule Base</w:t>
      </w:r>
      <w:bookmarkEnd w:id="2811"/>
    </w:p>
    <w:p w14:paraId="597253FC" w14:textId="63779028" w:rsidR="00C14E01" w:rsidRDefault="00C14E01" w:rsidP="000B6C7D">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control rule base.</w:t>
      </w:r>
      <w:r w:rsidR="000B6C7D">
        <w:rPr>
          <w:i/>
          <w:szCs w:val="24"/>
        </w:rPr>
        <w:t xml:space="preserve"> </w:t>
      </w:r>
      <w:r w:rsidR="000B6C7D">
        <w:rPr>
          <w:szCs w:val="24"/>
        </w:rPr>
        <w:t xml:space="preserve">Berikut ini baris </w:t>
      </w:r>
      <w:r w:rsidR="000B6C7D" w:rsidRPr="000B6C7D">
        <w:rPr>
          <w:i/>
          <w:szCs w:val="24"/>
        </w:rPr>
        <w:t>code</w:t>
      </w:r>
      <w:r w:rsidR="000B6C7D">
        <w:rPr>
          <w:i/>
          <w:szCs w:val="24"/>
        </w:rPr>
        <w:t xml:space="preserve"> </w:t>
      </w:r>
      <w:r w:rsidR="000B6C7D">
        <w:rPr>
          <w:szCs w:val="24"/>
        </w:rPr>
        <w:t xml:space="preserve">implementasi </w:t>
      </w:r>
      <w:r w:rsidR="000B6C7D">
        <w:rPr>
          <w:i/>
          <w:szCs w:val="24"/>
        </w:rPr>
        <w:t>control rule base</w:t>
      </w:r>
      <w:r w:rsidR="000B6C7D">
        <w:rPr>
          <w:szCs w:val="24"/>
        </w:rPr>
        <w:t xml:space="preserve"> pada Gambar 5.17</w:t>
      </w:r>
    </w:p>
    <w:p w14:paraId="5113DE70" w14:textId="77777777" w:rsidR="00442A4D" w:rsidRDefault="00C14E01" w:rsidP="00442A4D">
      <w:pPr>
        <w:keepNext/>
        <w:ind w:firstLine="357"/>
      </w:pPr>
      <w:r>
        <w:rPr>
          <w:noProof/>
        </w:rPr>
        <w:lastRenderedPageBreak/>
        <w:drawing>
          <wp:inline distT="0" distB="0" distL="0" distR="0" wp14:anchorId="76DAA2CC" wp14:editId="7B322C8A">
            <wp:extent cx="2790702" cy="23339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8219" cy="2382069"/>
                    </a:xfrm>
                    <a:prstGeom prst="rect">
                      <a:avLst/>
                    </a:prstGeom>
                  </pic:spPr>
                </pic:pic>
              </a:graphicData>
            </a:graphic>
          </wp:inline>
        </w:drawing>
      </w:r>
    </w:p>
    <w:p w14:paraId="5308F3B1" w14:textId="6A6D190B" w:rsidR="00C14E01" w:rsidRPr="00442A4D" w:rsidRDefault="00442A4D" w:rsidP="00442A4D">
      <w:pPr>
        <w:pStyle w:val="Caption"/>
        <w:rPr>
          <w:color w:val="000000" w:themeColor="text1"/>
          <w:sz w:val="22"/>
        </w:rPr>
      </w:pPr>
      <w:bookmarkStart w:id="2812" w:name="_Toc23880269"/>
      <w:r w:rsidRPr="00442A4D">
        <w:rPr>
          <w:color w:val="000000" w:themeColor="text1"/>
          <w:sz w:val="22"/>
        </w:rPr>
        <w:t xml:space="preserve">Gambar </w:t>
      </w:r>
      <w:r w:rsidR="000B6C7D">
        <w:rPr>
          <w:color w:val="000000" w:themeColor="text1"/>
          <w:sz w:val="22"/>
        </w:rPr>
        <w:fldChar w:fldCharType="begin"/>
      </w:r>
      <w:r w:rsidR="000B6C7D">
        <w:rPr>
          <w:color w:val="000000" w:themeColor="text1"/>
          <w:sz w:val="22"/>
        </w:rPr>
        <w:instrText xml:space="preserve"> STYLEREF 1 \s </w:instrText>
      </w:r>
      <w:r w:rsidR="000B6C7D">
        <w:rPr>
          <w:color w:val="000000" w:themeColor="text1"/>
          <w:sz w:val="22"/>
        </w:rPr>
        <w:fldChar w:fldCharType="separate"/>
      </w:r>
      <w:r w:rsidR="000B6C7D">
        <w:rPr>
          <w:noProof/>
          <w:color w:val="000000" w:themeColor="text1"/>
          <w:sz w:val="22"/>
        </w:rPr>
        <w:t>5</w:t>
      </w:r>
      <w:r w:rsidR="000B6C7D">
        <w:rPr>
          <w:color w:val="000000" w:themeColor="text1"/>
          <w:sz w:val="22"/>
        </w:rPr>
        <w:fldChar w:fldCharType="end"/>
      </w:r>
      <w:r w:rsidR="000B6C7D">
        <w:rPr>
          <w:color w:val="000000" w:themeColor="text1"/>
          <w:sz w:val="22"/>
        </w:rPr>
        <w:t>.</w:t>
      </w:r>
      <w:r w:rsidR="000B6C7D">
        <w:rPr>
          <w:color w:val="000000" w:themeColor="text1"/>
          <w:sz w:val="22"/>
        </w:rPr>
        <w:fldChar w:fldCharType="begin"/>
      </w:r>
      <w:r w:rsidR="000B6C7D">
        <w:rPr>
          <w:color w:val="000000" w:themeColor="text1"/>
          <w:sz w:val="22"/>
        </w:rPr>
        <w:instrText xml:space="preserve"> SEQ Gambar \* ARABIC \s 1 </w:instrText>
      </w:r>
      <w:r w:rsidR="000B6C7D">
        <w:rPr>
          <w:color w:val="000000" w:themeColor="text1"/>
          <w:sz w:val="22"/>
        </w:rPr>
        <w:fldChar w:fldCharType="separate"/>
      </w:r>
      <w:r w:rsidR="000B6C7D">
        <w:rPr>
          <w:noProof/>
          <w:color w:val="000000" w:themeColor="text1"/>
          <w:sz w:val="22"/>
        </w:rPr>
        <w:t>17</w:t>
      </w:r>
      <w:r w:rsidR="000B6C7D">
        <w:rPr>
          <w:color w:val="000000" w:themeColor="text1"/>
          <w:sz w:val="22"/>
        </w:rPr>
        <w:fldChar w:fldCharType="end"/>
      </w:r>
      <w:r w:rsidRPr="00442A4D">
        <w:rPr>
          <w:i w:val="0"/>
          <w:color w:val="000000" w:themeColor="text1"/>
          <w:sz w:val="22"/>
        </w:rPr>
        <w:t xml:space="preserve"> Baris </w:t>
      </w:r>
      <w:r w:rsidRPr="00442A4D">
        <w:rPr>
          <w:color w:val="000000" w:themeColor="text1"/>
          <w:sz w:val="22"/>
        </w:rPr>
        <w:t>Code Control Rule Base</w:t>
      </w:r>
      <w:bookmarkEnd w:id="2812"/>
    </w:p>
    <w:p w14:paraId="556BE7C9" w14:textId="48E4F42F" w:rsidR="002F27DB" w:rsidRDefault="002F27DB" w:rsidP="002F27DB">
      <w:pPr>
        <w:pStyle w:val="Heading3"/>
      </w:pPr>
      <w:bookmarkStart w:id="2813" w:name="_Toc23880433"/>
      <w:r>
        <w:t>Deffuzifikasi</w:t>
      </w:r>
      <w:bookmarkEnd w:id="2813"/>
    </w:p>
    <w:p w14:paraId="12788AA4" w14:textId="39492F84" w:rsidR="00C14E01" w:rsidRPr="000B6C7D" w:rsidRDefault="00C14E01" w:rsidP="00C14E01">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sidR="000B6C7D">
        <w:rPr>
          <w:i/>
          <w:szCs w:val="24"/>
        </w:rPr>
        <w:t xml:space="preserve"> </w:t>
      </w:r>
      <w:r w:rsidR="000B6C7D">
        <w:rPr>
          <w:szCs w:val="24"/>
        </w:rPr>
        <w:t xml:space="preserve">Berikut ini baris </w:t>
      </w:r>
      <w:r w:rsidR="000B6C7D" w:rsidRPr="000B6C7D">
        <w:rPr>
          <w:i/>
          <w:szCs w:val="24"/>
        </w:rPr>
        <w:t>code</w:t>
      </w:r>
      <w:r w:rsidR="000B6C7D">
        <w:rPr>
          <w:i/>
          <w:szCs w:val="24"/>
        </w:rPr>
        <w:t xml:space="preserve"> </w:t>
      </w:r>
      <w:r w:rsidR="000B6C7D">
        <w:rPr>
          <w:szCs w:val="24"/>
        </w:rPr>
        <w:t>implementasi deffuzifikasi pada Gambar 5.18</w:t>
      </w:r>
    </w:p>
    <w:p w14:paraId="38DC7DA7" w14:textId="22E072D6" w:rsidR="00442A4D" w:rsidRDefault="000B6C7D" w:rsidP="00442A4D">
      <w:pPr>
        <w:keepNext/>
      </w:pPr>
      <w:r>
        <w:object w:dxaOrig="13005" w:dyaOrig="12391" w14:anchorId="17A8EC0C">
          <v:shape id="_x0000_i1027" type="#_x0000_t75" style="width:289.35pt;height:276.95pt" o:ole="">
            <v:imagedata r:id="rId54" o:title=""/>
          </v:shape>
          <o:OLEObject Type="Embed" ProgID="Visio.Drawing.15" ShapeID="_x0000_i1027" DrawAspect="Content" ObjectID="_1634493113" r:id="rId55"/>
        </w:object>
      </w:r>
    </w:p>
    <w:p w14:paraId="63EB7250" w14:textId="3613ED8E" w:rsidR="007943A8" w:rsidRPr="00442A4D" w:rsidRDefault="00442A4D" w:rsidP="00442A4D">
      <w:pPr>
        <w:pStyle w:val="Caption"/>
        <w:rPr>
          <w:i w:val="0"/>
          <w:color w:val="000000" w:themeColor="text1"/>
          <w:sz w:val="22"/>
        </w:rPr>
      </w:pPr>
      <w:bookmarkStart w:id="2814" w:name="_Toc23880270"/>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18</w:t>
      </w:r>
      <w:r w:rsidR="000B6C7D">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2814"/>
    </w:p>
    <w:p w14:paraId="2B299C0C" w14:textId="2C9D8D21" w:rsidR="00A5626E" w:rsidRDefault="00A5626E" w:rsidP="00A5626E">
      <w:pPr>
        <w:pStyle w:val="Heading2"/>
        <w:ind w:left="426" w:hanging="426"/>
        <w:rPr>
          <w:rFonts w:cs="Times New Roman"/>
        </w:rPr>
      </w:pPr>
      <w:bookmarkStart w:id="2815" w:name="_Toc23880434"/>
      <w:r w:rsidRPr="0033182C">
        <w:rPr>
          <w:rFonts w:cs="Times New Roman"/>
        </w:rPr>
        <w:lastRenderedPageBreak/>
        <w:t>Hasil Implementasi Aktuator dengan Metode PID</w:t>
      </w:r>
      <w:bookmarkEnd w:id="2815"/>
    </w:p>
    <w:p w14:paraId="6DDAE8E5" w14:textId="55B174B5" w:rsidR="00A12721" w:rsidRPr="000B6C7D" w:rsidRDefault="00E65FC6" w:rsidP="00A12721">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sidR="00A12721">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00A12721" w:rsidRPr="00A12721">
        <w:rPr>
          <w:rFonts w:eastAsia="Times New Roman" w:cs="Times New Roman"/>
          <w:i/>
          <w:szCs w:val="24"/>
          <w:lang w:val="en-ID" w:eastAsia="id-ID"/>
        </w:rPr>
        <w:t>trial and error</w:t>
      </w:r>
      <w:r w:rsidR="00A12721">
        <w:rPr>
          <w:rFonts w:eastAsia="Times New Roman" w:cs="Times New Roman"/>
          <w:i/>
          <w:szCs w:val="24"/>
          <w:lang w:val="en-ID" w:eastAsia="id-ID"/>
        </w:rPr>
        <w:t xml:space="preserve"> </w:t>
      </w:r>
      <w:r w:rsidR="00A12721">
        <w:rPr>
          <w:rFonts w:eastAsia="Times New Roman" w:cs="Times New Roman"/>
          <w:szCs w:val="24"/>
          <w:lang w:val="en-ID" w:eastAsia="id-ID"/>
        </w:rPr>
        <w:t xml:space="preserve">karena tidak ada aturan khusus untuk nilai konstanta. Hasil pengujian </w:t>
      </w:r>
      <w:r w:rsidR="000B6C7D">
        <w:rPr>
          <w:rFonts w:eastAsia="Times New Roman" w:cs="Times New Roman"/>
          <w:szCs w:val="24"/>
          <w:lang w:val="en-ID" w:eastAsia="id-ID"/>
        </w:rPr>
        <w:t xml:space="preserve">pada Gambar 5.19 </w:t>
      </w:r>
      <w:r w:rsidR="00A12721">
        <w:rPr>
          <w:rFonts w:eastAsia="Times New Roman" w:cs="Times New Roman"/>
          <w:szCs w:val="24"/>
          <w:lang w:val="en-ID" w:eastAsia="id-ID"/>
        </w:rPr>
        <w:t>menunjukkan bahwa PID mampu me</w:t>
      </w:r>
      <w:r w:rsidR="00776AF4">
        <w:rPr>
          <w:rFonts w:eastAsia="Times New Roman" w:cs="Times New Roman"/>
          <w:szCs w:val="24"/>
          <w:lang w:val="en-ID" w:eastAsia="id-ID"/>
        </w:rPr>
        <w:t xml:space="preserve">ngembalikan sudut ke posisi </w:t>
      </w:r>
      <w:r w:rsidR="00776AF4">
        <w:rPr>
          <w:rFonts w:eastAsia="Times New Roman" w:cs="Times New Roman"/>
          <w:i/>
          <w:szCs w:val="24"/>
          <w:lang w:val="en-ID" w:eastAsia="id-ID"/>
        </w:rPr>
        <w:t>setpoint.</w:t>
      </w:r>
    </w:p>
    <w:p w14:paraId="455863D1" w14:textId="77777777" w:rsidR="000B6C7D" w:rsidRDefault="00776AF4" w:rsidP="000B6C7D">
      <w:pPr>
        <w:keepNext/>
      </w:pPr>
      <w:r>
        <w:rPr>
          <w:noProof/>
        </w:rPr>
        <w:drawing>
          <wp:inline distT="0" distB="0" distL="0" distR="0" wp14:anchorId="11EE9AB4" wp14:editId="056DBC48">
            <wp:extent cx="5039995" cy="141033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1410335"/>
                    </a:xfrm>
                    <a:prstGeom prst="rect">
                      <a:avLst/>
                    </a:prstGeom>
                  </pic:spPr>
                </pic:pic>
              </a:graphicData>
            </a:graphic>
          </wp:inline>
        </w:drawing>
      </w:r>
    </w:p>
    <w:p w14:paraId="5E3D4C88" w14:textId="7572804C" w:rsidR="00776AF4" w:rsidRDefault="000B6C7D" w:rsidP="000B6C7D">
      <w:pPr>
        <w:pStyle w:val="Caption"/>
        <w:rPr>
          <w:i w:val="0"/>
          <w:color w:val="000000" w:themeColor="text1"/>
          <w:sz w:val="22"/>
        </w:rPr>
      </w:pPr>
      <w:bookmarkStart w:id="2816" w:name="_Toc23880271"/>
      <w:r w:rsidRPr="000B6C7D">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5</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19</w:t>
      </w:r>
      <w:r>
        <w:rPr>
          <w:i w:val="0"/>
          <w:color w:val="000000" w:themeColor="text1"/>
          <w:sz w:val="22"/>
        </w:rPr>
        <w:fldChar w:fldCharType="end"/>
      </w:r>
      <w:r w:rsidRPr="000B6C7D">
        <w:rPr>
          <w:i w:val="0"/>
          <w:color w:val="000000" w:themeColor="text1"/>
          <w:sz w:val="22"/>
        </w:rPr>
        <w:t xml:space="preserve"> Posisi servo dengan dan tanpa PID</w:t>
      </w:r>
      <w:bookmarkEnd w:id="2816"/>
    </w:p>
    <w:p w14:paraId="34B204EB" w14:textId="77777777" w:rsidR="00781045" w:rsidRDefault="000B6C7D" w:rsidP="000B6C7D">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dengan nilai sudut yang dimiliki aktuator. Jika terjadi perbedaan maka akan dijadikan parameter untuk menghitung PID dengan hasil pengkodean seperti pada Gambar 5.20 yang menghasilkan output PID sesuai dengan grafik Gambar 5.21.</w:t>
      </w:r>
      <w:r w:rsidR="00781045">
        <w:rPr>
          <w:rFonts w:eastAsia="Times New Roman" w:cs="Times New Roman"/>
          <w:szCs w:val="24"/>
          <w:lang w:val="en-ID" w:eastAsia="id-ID"/>
        </w:rPr>
        <w:t xml:space="preserve"> Sedangkan</w:t>
      </w:r>
      <w:r w:rsidR="00781045">
        <w:rPr>
          <w:rFonts w:eastAsia="Times New Roman" w:cs="Times New Roman"/>
          <w:szCs w:val="24"/>
          <w:lang w:val="en-ID" w:eastAsia="id-ID"/>
        </w:rPr>
        <w:t xml:space="preserve"> aktuator tanpa PID, maka akan bergerak ke arah </w:t>
      </w:r>
      <w:r w:rsidR="00781045" w:rsidRPr="00776AF4">
        <w:rPr>
          <w:rFonts w:eastAsia="Times New Roman" w:cs="Times New Roman"/>
          <w:i/>
          <w:szCs w:val="24"/>
          <w:lang w:val="en-ID" w:eastAsia="id-ID"/>
        </w:rPr>
        <w:t>setpoint</w:t>
      </w:r>
      <w:r w:rsidR="00781045">
        <w:rPr>
          <w:rFonts w:eastAsia="Times New Roman" w:cs="Times New Roman"/>
          <w:i/>
          <w:szCs w:val="24"/>
          <w:lang w:val="en-ID" w:eastAsia="id-ID"/>
        </w:rPr>
        <w:t xml:space="preserve"> </w:t>
      </w:r>
      <w:r w:rsidR="00781045">
        <w:rPr>
          <w:rFonts w:eastAsia="Times New Roman" w:cs="Times New Roman"/>
          <w:szCs w:val="24"/>
          <w:lang w:val="en-ID" w:eastAsia="id-ID"/>
        </w:rPr>
        <w:t xml:space="preserve">tanpa adanya </w:t>
      </w:r>
      <w:r w:rsidR="00781045">
        <w:rPr>
          <w:rFonts w:eastAsia="Times New Roman" w:cs="Times New Roman"/>
          <w:i/>
          <w:szCs w:val="24"/>
          <w:lang w:val="en-ID" w:eastAsia="id-ID"/>
        </w:rPr>
        <w:t xml:space="preserve">feedback </w:t>
      </w:r>
      <w:r w:rsidR="00781045">
        <w:rPr>
          <w:rFonts w:eastAsia="Times New Roman" w:cs="Times New Roman"/>
          <w:szCs w:val="24"/>
          <w:lang w:val="en-ID" w:eastAsia="id-ID"/>
        </w:rPr>
        <w:t xml:space="preserve">sudut sebenarnya seperti pada grafik Gambar 5.19 bagian kiri. </w:t>
      </w:r>
      <w:r>
        <w:rPr>
          <w:rFonts w:eastAsia="Times New Roman" w:cs="Times New Roman"/>
          <w:szCs w:val="24"/>
          <w:lang w:val="en-ID" w:eastAsia="id-ID"/>
        </w:rPr>
        <w:t xml:space="preserve"> </w:t>
      </w:r>
    </w:p>
    <w:p w14:paraId="3EB9FDAB" w14:textId="77777777" w:rsidR="00781045" w:rsidRDefault="00781045" w:rsidP="00781045">
      <w:pPr>
        <w:keepNext/>
      </w:pPr>
      <w:r>
        <w:rPr>
          <w:noProof/>
        </w:rPr>
        <w:drawing>
          <wp:inline distT="0" distB="0" distL="0" distR="0" wp14:anchorId="01E0DE4F" wp14:editId="2ABD32F3">
            <wp:extent cx="4393870" cy="1846787"/>
            <wp:effectExtent l="0" t="0" r="698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6727" cy="1847988"/>
                    </a:xfrm>
                    <a:prstGeom prst="rect">
                      <a:avLst/>
                    </a:prstGeom>
                  </pic:spPr>
                </pic:pic>
              </a:graphicData>
            </a:graphic>
          </wp:inline>
        </w:drawing>
      </w:r>
    </w:p>
    <w:p w14:paraId="44B0EA8E" w14:textId="7F830F0B" w:rsidR="000B6C7D" w:rsidRPr="00781045" w:rsidRDefault="00781045" w:rsidP="00781045">
      <w:pPr>
        <w:pStyle w:val="Caption"/>
        <w:rPr>
          <w:i w:val="0"/>
          <w:color w:val="000000" w:themeColor="text1"/>
          <w:sz w:val="22"/>
        </w:rPr>
      </w:pPr>
      <w:bookmarkStart w:id="2817" w:name="_Toc23880272"/>
      <w:r w:rsidRPr="000B6C7D">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5</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20</w:t>
      </w:r>
      <w:r>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2817"/>
      <w:r w:rsidR="000B6C7D">
        <w:rPr>
          <w:rFonts w:eastAsia="Times New Roman" w:cs="Times New Roman"/>
          <w:szCs w:val="24"/>
          <w:lang w:val="en-ID" w:eastAsia="id-ID"/>
        </w:rPr>
        <w:t xml:space="preserve"> </w:t>
      </w:r>
    </w:p>
    <w:p w14:paraId="2BB495A9" w14:textId="135D5801" w:rsidR="000B6C7D" w:rsidRDefault="000B6C7D" w:rsidP="000B6C7D">
      <w:pPr>
        <w:keepNext/>
      </w:pPr>
      <w:r>
        <w:object w:dxaOrig="15615" w:dyaOrig="8746" w14:anchorId="361055B3">
          <v:shape id="_x0000_i1367" type="#_x0000_t75" style="width:310.75pt;height:174.05pt" o:ole="">
            <v:imagedata r:id="rId58" o:title=""/>
          </v:shape>
          <o:OLEObject Type="Embed" ProgID="Visio.Drawing.15" ShapeID="_x0000_i1367" DrawAspect="Content" ObjectID="_1634493114" r:id="rId59"/>
        </w:object>
      </w:r>
    </w:p>
    <w:p w14:paraId="49DE41DF" w14:textId="77777777" w:rsidR="000B6C7D" w:rsidRPr="000B6C7D" w:rsidRDefault="000B6C7D" w:rsidP="000B6C7D">
      <w:pPr>
        <w:pStyle w:val="Caption"/>
        <w:jc w:val="left"/>
        <w:rPr>
          <w:i w:val="0"/>
          <w:color w:val="000000" w:themeColor="text1"/>
          <w:sz w:val="22"/>
        </w:rPr>
      </w:pPr>
      <w:bookmarkStart w:id="2818" w:name="_Toc23880273"/>
      <w:r w:rsidRPr="000B6C7D">
        <w:rPr>
          <w:i w:val="0"/>
          <w:color w:val="000000" w:themeColor="text1"/>
          <w:sz w:val="22"/>
        </w:rPr>
        <w:t xml:space="preserve">Gambar </w:t>
      </w:r>
      <w:r w:rsidRPr="000B6C7D">
        <w:rPr>
          <w:i w:val="0"/>
          <w:color w:val="000000" w:themeColor="text1"/>
          <w:sz w:val="22"/>
        </w:rPr>
        <w:fldChar w:fldCharType="begin"/>
      </w:r>
      <w:r w:rsidRPr="000B6C7D">
        <w:rPr>
          <w:i w:val="0"/>
          <w:color w:val="000000" w:themeColor="text1"/>
          <w:sz w:val="22"/>
        </w:rPr>
        <w:instrText xml:space="preserve"> STYLEREF 1 \s </w:instrText>
      </w:r>
      <w:r w:rsidRPr="000B6C7D">
        <w:rPr>
          <w:i w:val="0"/>
          <w:color w:val="000000" w:themeColor="text1"/>
          <w:sz w:val="22"/>
        </w:rPr>
        <w:fldChar w:fldCharType="separate"/>
      </w:r>
      <w:r w:rsidRPr="000B6C7D">
        <w:rPr>
          <w:i w:val="0"/>
          <w:noProof/>
          <w:color w:val="000000" w:themeColor="text1"/>
          <w:sz w:val="22"/>
        </w:rPr>
        <w:t>5</w:t>
      </w:r>
      <w:r w:rsidRPr="000B6C7D">
        <w:rPr>
          <w:i w:val="0"/>
          <w:color w:val="000000" w:themeColor="text1"/>
          <w:sz w:val="22"/>
        </w:rPr>
        <w:fldChar w:fldCharType="end"/>
      </w:r>
      <w:r w:rsidRPr="000B6C7D">
        <w:rPr>
          <w:i w:val="0"/>
          <w:color w:val="000000" w:themeColor="text1"/>
          <w:sz w:val="22"/>
        </w:rPr>
        <w:t>.</w:t>
      </w:r>
      <w:r w:rsidRPr="000B6C7D">
        <w:rPr>
          <w:i w:val="0"/>
          <w:color w:val="000000" w:themeColor="text1"/>
          <w:sz w:val="22"/>
        </w:rPr>
        <w:fldChar w:fldCharType="begin"/>
      </w:r>
      <w:r w:rsidRPr="000B6C7D">
        <w:rPr>
          <w:i w:val="0"/>
          <w:color w:val="000000" w:themeColor="text1"/>
          <w:sz w:val="22"/>
        </w:rPr>
        <w:instrText xml:space="preserve"> SEQ Gambar \* ARABIC \s 1 </w:instrText>
      </w:r>
      <w:r w:rsidRPr="000B6C7D">
        <w:rPr>
          <w:i w:val="0"/>
          <w:color w:val="000000" w:themeColor="text1"/>
          <w:sz w:val="22"/>
        </w:rPr>
        <w:fldChar w:fldCharType="separate"/>
      </w:r>
      <w:r w:rsidRPr="000B6C7D">
        <w:rPr>
          <w:i w:val="0"/>
          <w:noProof/>
          <w:color w:val="000000" w:themeColor="text1"/>
          <w:sz w:val="22"/>
        </w:rPr>
        <w:t>21</w:t>
      </w:r>
      <w:r w:rsidRPr="000B6C7D">
        <w:rPr>
          <w:i w:val="0"/>
          <w:color w:val="000000" w:themeColor="text1"/>
          <w:sz w:val="22"/>
        </w:rPr>
        <w:fldChar w:fldCharType="end"/>
      </w:r>
      <w:r w:rsidRPr="000B6C7D">
        <w:rPr>
          <w:i w:val="0"/>
          <w:color w:val="000000" w:themeColor="text1"/>
          <w:sz w:val="22"/>
        </w:rPr>
        <w:t xml:space="preserve"> Grafik Sudut Terhadap Respon PID</w:t>
      </w:r>
      <w:bookmarkEnd w:id="2818"/>
    </w:p>
    <w:p w14:paraId="16EAB127" w14:textId="68C94E65" w:rsidR="00776AF4" w:rsidRPr="00575C62" w:rsidRDefault="00776AF4" w:rsidP="00776AF4">
      <w:pPr>
        <w:rPr>
          <w:rFonts w:eastAsia="Times New Roman" w:cs="Times New Roman"/>
          <w:szCs w:val="24"/>
          <w:lang w:val="en-ID" w:eastAsia="id-ID"/>
        </w:rPr>
      </w:pPr>
      <w:r>
        <w:rPr>
          <w:rFonts w:eastAsia="Times New Roman" w:cs="Times New Roman"/>
          <w:szCs w:val="24"/>
          <w:lang w:val="en-ID" w:eastAsia="id-ID"/>
        </w:rPr>
        <w:t xml:space="preserve"> </w:t>
      </w:r>
    </w:p>
    <w:p w14:paraId="3182431E" w14:textId="77777777" w:rsidR="00575C62" w:rsidRPr="00E65FC6" w:rsidRDefault="00575C62" w:rsidP="00E65FC6"/>
    <w:p w14:paraId="0BDC1300" w14:textId="0D0C57E5" w:rsidR="00E65FC6" w:rsidRDefault="00E65FC6" w:rsidP="004643D5"/>
    <w:p w14:paraId="44F894B4" w14:textId="0742F9F6" w:rsidR="00A5626E" w:rsidRPr="0033182C" w:rsidRDefault="00A5626E" w:rsidP="004643D5">
      <w:pPr>
        <w:rPr>
          <w:rFonts w:cs="Times New Roman"/>
        </w:rPr>
      </w:pPr>
    </w:p>
    <w:p w14:paraId="4AC3EDF2" w14:textId="77777777" w:rsidR="00984DD7" w:rsidRPr="0033182C" w:rsidRDefault="00984DD7">
      <w:pPr>
        <w:spacing w:after="160" w:line="259" w:lineRule="auto"/>
        <w:jc w:val="left"/>
        <w:rPr>
          <w:rFonts w:eastAsia="Times New Roman" w:cs="Times New Roman"/>
          <w:b/>
          <w:sz w:val="28"/>
          <w:szCs w:val="32"/>
          <w:lang w:val="en-ID" w:eastAsia="id-ID"/>
        </w:rPr>
      </w:pPr>
      <w:r w:rsidRPr="0033182C">
        <w:rPr>
          <w:rFonts w:eastAsia="Times New Roman" w:cs="Times New Roman"/>
          <w:b/>
          <w:sz w:val="28"/>
          <w:szCs w:val="32"/>
          <w:lang w:val="en-ID" w:eastAsia="id-ID"/>
        </w:rPr>
        <w:br w:type="page"/>
      </w:r>
    </w:p>
    <w:p w14:paraId="512AA751" w14:textId="29E06AF6" w:rsidR="00750347" w:rsidRPr="0033182C" w:rsidRDefault="00750347" w:rsidP="00750347">
      <w:pPr>
        <w:pStyle w:val="Heading1"/>
        <w:rPr>
          <w:ins w:id="2819" w:author="Windows User" w:date="2019-09-20T01:41:00Z"/>
        </w:rPr>
      </w:pPr>
      <w:bookmarkStart w:id="2820" w:name="_Toc23880435"/>
      <w:ins w:id="2821" w:author="Windows User" w:date="2019-09-20T01:43:00Z">
        <w:r w:rsidRPr="0033182C">
          <w:lastRenderedPageBreak/>
          <w:t>KESIMPULAN</w:t>
        </w:r>
      </w:ins>
      <w:bookmarkEnd w:id="2820"/>
    </w:p>
    <w:p w14:paraId="5FA14C9C" w14:textId="71B1EDE4" w:rsidR="00750347" w:rsidRPr="0033182C" w:rsidRDefault="00750347">
      <w:pPr>
        <w:spacing w:after="160" w:line="259" w:lineRule="auto"/>
        <w:jc w:val="left"/>
        <w:rPr>
          <w:ins w:id="2822" w:author="Windows User" w:date="2019-09-20T01:39:00Z"/>
          <w:rFonts w:cs="Times New Roman"/>
        </w:rPr>
      </w:pPr>
    </w:p>
    <w:p w14:paraId="34AF0321" w14:textId="352095AE" w:rsidR="00497E27" w:rsidRPr="0033182C" w:rsidRDefault="00497E27">
      <w:pPr>
        <w:rPr>
          <w:ins w:id="2823" w:author="Windows User" w:date="2019-09-19T00:36:00Z"/>
          <w:rFonts w:cs="Times New Roman"/>
        </w:rPr>
        <w:pPrChange w:id="2824" w:author="Windows User" w:date="2019-09-19T00:43:00Z">
          <w:pPr>
            <w:spacing w:after="160" w:line="259" w:lineRule="auto"/>
            <w:jc w:val="left"/>
          </w:pPr>
        </w:pPrChange>
      </w:pPr>
    </w:p>
    <w:p w14:paraId="6FA091A2" w14:textId="198F2338" w:rsidR="008955CA" w:rsidRPr="0033182C" w:rsidDel="00750347" w:rsidRDefault="008059A9" w:rsidP="00D66FBD">
      <w:pPr>
        <w:ind w:firstLine="357"/>
        <w:rPr>
          <w:del w:id="2825" w:author="Windows User" w:date="2019-09-20T01:38:00Z"/>
          <w:rFonts w:cs="Times New Roman"/>
          <w:szCs w:val="24"/>
        </w:rPr>
      </w:pPr>
      <w:del w:id="2826" w:author="Windows User" w:date="2019-09-18T14:07:00Z">
        <w:r w:rsidRPr="0033182C" w:rsidDel="00F95759">
          <w:rPr>
            <w:rFonts w:cs="Times New Roman"/>
            <w:noProof/>
          </w:rPr>
          <w:drawing>
            <wp:anchor distT="0" distB="0" distL="114300" distR="114300" simplePos="0" relativeHeight="251657216" behindDoc="0" locked="0" layoutInCell="1" allowOverlap="1" wp14:anchorId="7252E87A" wp14:editId="4A5A7CAC">
              <wp:simplePos x="0" y="0"/>
              <wp:positionH relativeFrom="margin">
                <wp:posOffset>1430611</wp:posOffset>
              </wp:positionH>
              <wp:positionV relativeFrom="paragraph">
                <wp:posOffset>60724</wp:posOffset>
              </wp:positionV>
              <wp:extent cx="1775637" cy="2709536"/>
              <wp:effectExtent l="0" t="0" r="0" b="0"/>
              <wp:wrapNone/>
              <wp:docPr id="16" name="Picture 16" descr="C:\Users\Nila\AppData\Local\Microsoft\Windows\INetCache\Content.Word\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a\AppData\Local\Microsoft\Windows\INetCache\Content.Word\alu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3424" cy="2751938"/>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2827" w:name="_Toc23496236"/>
      <w:bookmarkStart w:id="2828" w:name="_Toc23552420"/>
      <w:bookmarkStart w:id="2829" w:name="_Toc23810773"/>
      <w:bookmarkStart w:id="2830" w:name="_Toc23880436"/>
      <w:bookmarkEnd w:id="2827"/>
      <w:bookmarkEnd w:id="2828"/>
      <w:bookmarkEnd w:id="2829"/>
      <w:bookmarkEnd w:id="2830"/>
    </w:p>
    <w:p w14:paraId="2596A7B0" w14:textId="64760C86" w:rsidR="00691479" w:rsidRPr="0033182C" w:rsidDel="00EC39E5" w:rsidRDefault="00691479">
      <w:pPr>
        <w:numPr>
          <w:ilvl w:val="0"/>
          <w:numId w:val="45"/>
        </w:numPr>
        <w:rPr>
          <w:del w:id="2831" w:author="Windows User" w:date="2019-09-18T14:31:00Z"/>
          <w:rFonts w:cs="Times New Roman"/>
        </w:rPr>
        <w:pPrChange w:id="2832" w:author="Windows User" w:date="2019-09-19T03:35:00Z">
          <w:pPr/>
        </w:pPrChange>
      </w:pPr>
      <w:bookmarkStart w:id="2833" w:name="_Toc23496237"/>
      <w:bookmarkStart w:id="2834" w:name="_Toc23552421"/>
      <w:bookmarkStart w:id="2835" w:name="_Toc23810774"/>
      <w:bookmarkStart w:id="2836" w:name="_Toc23880437"/>
      <w:bookmarkEnd w:id="2833"/>
      <w:bookmarkEnd w:id="2834"/>
      <w:bookmarkEnd w:id="2835"/>
      <w:bookmarkEnd w:id="2836"/>
    </w:p>
    <w:p w14:paraId="79A7C809" w14:textId="67353CB7" w:rsidR="00EA3532" w:rsidRPr="0033182C" w:rsidDel="00EC39E5" w:rsidRDefault="00E31978">
      <w:pPr>
        <w:numPr>
          <w:ilvl w:val="0"/>
          <w:numId w:val="45"/>
        </w:numPr>
        <w:rPr>
          <w:del w:id="2837" w:author="Windows User" w:date="2019-09-18T14:31:00Z"/>
          <w:rFonts w:eastAsia="Times New Roman" w:cs="Times New Roman"/>
          <w:szCs w:val="24"/>
          <w:lang w:val="en-ID" w:eastAsia="id-ID"/>
        </w:rPr>
        <w:pPrChange w:id="2838" w:author="Windows User" w:date="2019-09-19T03:35:00Z">
          <w:pPr>
            <w:ind w:firstLine="567"/>
          </w:pPr>
        </w:pPrChange>
      </w:pPr>
      <w:del w:id="2839" w:author="Windows User" w:date="2019-09-18T14:31:00Z">
        <w:r w:rsidRPr="0033182C" w:rsidDel="00EC39E5">
          <w:rPr>
            <w:rFonts w:cs="Times New Roman"/>
            <w:szCs w:val="24"/>
            <w:lang w:val="id-ID"/>
          </w:rPr>
          <w:delText>.</w:delText>
        </w:r>
        <w:r w:rsidR="00F36997" w:rsidRPr="0033182C" w:rsidDel="00EC39E5">
          <w:rPr>
            <w:rFonts w:cs="Times New Roman"/>
            <w:szCs w:val="24"/>
            <w:lang w:val="en-ID"/>
          </w:rPr>
          <w:delText xml:space="preserve"> </w:delText>
        </w:r>
        <w:bookmarkStart w:id="2840" w:name="_Toc23496238"/>
        <w:bookmarkStart w:id="2841" w:name="_Toc23552422"/>
        <w:bookmarkStart w:id="2842" w:name="_Toc23810775"/>
        <w:bookmarkStart w:id="2843" w:name="_Toc23880438"/>
        <w:bookmarkEnd w:id="2840"/>
        <w:bookmarkEnd w:id="2841"/>
        <w:bookmarkEnd w:id="2842"/>
        <w:bookmarkEnd w:id="2843"/>
      </w:del>
    </w:p>
    <w:p w14:paraId="4588F779" w14:textId="1FCB4F51" w:rsidR="0026356A" w:rsidRPr="0033182C" w:rsidDel="00EC39E5" w:rsidRDefault="008955CA">
      <w:pPr>
        <w:numPr>
          <w:ilvl w:val="0"/>
          <w:numId w:val="45"/>
        </w:numPr>
        <w:rPr>
          <w:del w:id="2844" w:author="Windows User" w:date="2019-09-18T14:31:00Z"/>
          <w:rFonts w:eastAsia="Times New Roman" w:cs="Times New Roman"/>
          <w:szCs w:val="24"/>
          <w:lang w:val="en-ID" w:eastAsia="id-ID"/>
        </w:rPr>
        <w:pPrChange w:id="2845" w:author="Windows User" w:date="2019-09-19T03:35:00Z">
          <w:pPr/>
        </w:pPrChange>
      </w:pPr>
      <w:del w:id="2846" w:author="Windows User" w:date="2019-09-18T14:31:00Z">
        <w:r w:rsidRPr="0033182C" w:rsidDel="00EC39E5">
          <w:rPr>
            <w:rFonts w:cs="Times New Roman"/>
            <w:noProof/>
          </w:rPr>
          <mc:AlternateContent>
            <mc:Choice Requires="wps">
              <w:drawing>
                <wp:anchor distT="0" distB="0" distL="114300" distR="114300" simplePos="0" relativeHeight="251656192" behindDoc="0" locked="0" layoutInCell="1" allowOverlap="1" wp14:anchorId="46E19DE4" wp14:editId="0C6DA822">
                  <wp:simplePos x="0" y="0"/>
                  <wp:positionH relativeFrom="column">
                    <wp:posOffset>1425295</wp:posOffset>
                  </wp:positionH>
                  <wp:positionV relativeFrom="paragraph">
                    <wp:posOffset>1992083</wp:posOffset>
                  </wp:positionV>
                  <wp:extent cx="1857375" cy="635"/>
                  <wp:effectExtent l="0" t="0" r="9525" b="8255"/>
                  <wp:wrapNone/>
                  <wp:docPr id="15" name="Text Box 1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436163B" w14:textId="15DE0D22" w:rsidR="000B6C7D" w:rsidRPr="008955CA" w:rsidRDefault="000B6C7D" w:rsidP="008955CA">
                              <w:pPr>
                                <w:pStyle w:val="Caption"/>
                                <w:spacing w:line="360" w:lineRule="auto"/>
                                <w:rPr>
                                  <w:rFonts w:cs="Times New Roman"/>
                                  <w:i w:val="0"/>
                                  <w:noProof/>
                                  <w:color w:val="auto"/>
                                  <w:sz w:val="22"/>
                                  <w:szCs w:val="22"/>
                                </w:rPr>
                              </w:pPr>
                              <w:bookmarkStart w:id="2847" w:name="_Toc23880274"/>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48"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9DE4" id="Text Box 15" o:spid="_x0000_s1055" type="#_x0000_t202" style="position:absolute;left:0;text-align:left;margin-left:112.25pt;margin-top:156.85pt;width:146.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pLw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" stroked="f">
                  <v:textbox style="mso-fit-shape-to-text:t" inset="0,0,0,0">
                    <w:txbxContent>
                      <w:p w14:paraId="7436163B" w14:textId="15DE0D22" w:rsidR="000B6C7D" w:rsidRPr="008955CA" w:rsidRDefault="000B6C7D" w:rsidP="008955CA">
                        <w:pPr>
                          <w:pStyle w:val="Caption"/>
                          <w:spacing w:line="360" w:lineRule="auto"/>
                          <w:rPr>
                            <w:rFonts w:cs="Times New Roman"/>
                            <w:i w:val="0"/>
                            <w:noProof/>
                            <w:color w:val="auto"/>
                            <w:sz w:val="22"/>
                            <w:szCs w:val="22"/>
                          </w:rPr>
                        </w:pPr>
                        <w:bookmarkStart w:id="2849" w:name="_Toc23880274"/>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50"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49"/>
                      </w:p>
                    </w:txbxContent>
                  </v:textbox>
                </v:shape>
              </w:pict>
            </mc:Fallback>
          </mc:AlternateContent>
        </w:r>
        <w:r w:rsidR="0026356A" w:rsidRPr="0033182C" w:rsidDel="00EC39E5">
          <w:rPr>
            <w:rFonts w:eastAsia="Times New Roman" w:cs="Times New Roman"/>
            <w:szCs w:val="24"/>
            <w:lang w:val="en-ID" w:eastAsia="id-ID"/>
          </w:rPr>
          <w:br w:type="page"/>
        </w:r>
        <w:bookmarkStart w:id="2851" w:name="_Toc23496239"/>
        <w:bookmarkStart w:id="2852" w:name="_Toc23552423"/>
        <w:bookmarkStart w:id="2853" w:name="_Toc23810776"/>
        <w:bookmarkStart w:id="2854" w:name="_Toc23880439"/>
        <w:bookmarkEnd w:id="2851"/>
        <w:bookmarkEnd w:id="2852"/>
        <w:bookmarkEnd w:id="2853"/>
        <w:bookmarkEnd w:id="2854"/>
      </w:del>
    </w:p>
    <w:p w14:paraId="3B58F365" w14:textId="55AE99B6" w:rsidR="0010463E" w:rsidRPr="0033182C" w:rsidDel="00EC39E5" w:rsidRDefault="0010463E">
      <w:pPr>
        <w:numPr>
          <w:ilvl w:val="0"/>
          <w:numId w:val="45"/>
        </w:numPr>
        <w:rPr>
          <w:del w:id="2855" w:author="Windows User" w:date="2019-09-18T14:31:00Z"/>
          <w:b/>
        </w:rPr>
        <w:sectPr w:rsidR="0010463E" w:rsidRPr="0033182C" w:rsidDel="00EC39E5" w:rsidSect="00CF5B06">
          <w:pgSz w:w="11906" w:h="16838" w:code="9"/>
          <w:pgMar w:top="2268" w:right="1701" w:bottom="1701" w:left="2268" w:header="720" w:footer="720" w:gutter="0"/>
          <w:cols w:space="720"/>
          <w:titlePg/>
          <w:docGrid w:linePitch="360"/>
        </w:sectPr>
        <w:pPrChange w:id="2856" w:author="Windows User" w:date="2019-09-19T03:35:00Z">
          <w:pPr>
            <w:pStyle w:val="Heading1"/>
          </w:pPr>
        </w:pPrChange>
      </w:pPr>
    </w:p>
    <w:p w14:paraId="7A8CAE63" w14:textId="5ABDE934" w:rsidR="00EE7827" w:rsidRPr="0033182C" w:rsidDel="00750347" w:rsidRDefault="00310DF9">
      <w:pPr>
        <w:pStyle w:val="Heading1"/>
        <w:numPr>
          <w:ilvl w:val="0"/>
          <w:numId w:val="45"/>
        </w:numPr>
        <w:ind w:left="426" w:hanging="426"/>
        <w:rPr>
          <w:del w:id="2857" w:author="Windows User" w:date="2019-09-20T01:38:00Z"/>
        </w:rPr>
        <w:pPrChange w:id="2858" w:author="Windows User" w:date="2019-09-19T03:35:00Z">
          <w:pPr>
            <w:pStyle w:val="Heading1"/>
          </w:pPr>
        </w:pPrChange>
      </w:pPr>
      <w:del w:id="2859" w:author="Windows User" w:date="2019-09-20T01:38:00Z">
        <w:r w:rsidRPr="0033182C" w:rsidDel="00750347">
          <w:delText>ANALISA DAN PENGEMBANGAN</w:delText>
        </w:r>
        <w:r w:rsidR="001A6616" w:rsidRPr="0033182C" w:rsidDel="00750347">
          <w:delText xml:space="preserve"> SISTEM</w:delText>
        </w:r>
        <w:bookmarkStart w:id="2860" w:name="_Toc23496240"/>
        <w:bookmarkStart w:id="2861" w:name="_Toc23552424"/>
        <w:bookmarkStart w:id="2862" w:name="_Toc23810777"/>
        <w:bookmarkStart w:id="2863" w:name="_Toc23880440"/>
        <w:bookmarkEnd w:id="2860"/>
        <w:bookmarkEnd w:id="2861"/>
        <w:bookmarkEnd w:id="2862"/>
        <w:bookmarkEnd w:id="2863"/>
      </w:del>
    </w:p>
    <w:p w14:paraId="41E854C7" w14:textId="14F1CFCB" w:rsidR="008B097C" w:rsidRPr="0033182C" w:rsidDel="00750347" w:rsidRDefault="008B097C" w:rsidP="008B097C">
      <w:pPr>
        <w:rPr>
          <w:del w:id="2864" w:author="Windows User" w:date="2019-09-20T01:38:00Z"/>
          <w:rFonts w:cs="Times New Roman"/>
          <w:lang w:val="en-ID" w:eastAsia="id-ID"/>
        </w:rPr>
      </w:pPr>
      <w:bookmarkStart w:id="2865" w:name="_Toc23496241"/>
      <w:bookmarkStart w:id="2866" w:name="_Toc23552425"/>
      <w:bookmarkStart w:id="2867" w:name="_Toc23810778"/>
      <w:bookmarkStart w:id="2868" w:name="_Toc23880441"/>
      <w:bookmarkEnd w:id="2865"/>
      <w:bookmarkEnd w:id="2866"/>
      <w:bookmarkEnd w:id="2867"/>
      <w:bookmarkEnd w:id="2868"/>
    </w:p>
    <w:p w14:paraId="4E154D1B" w14:textId="459B6801" w:rsidR="007D2B4F" w:rsidRPr="0033182C" w:rsidDel="00470091" w:rsidRDefault="008B097C">
      <w:pPr>
        <w:ind w:firstLine="720"/>
        <w:rPr>
          <w:del w:id="2869" w:author="Windows User" w:date="2019-09-18T15:53:00Z"/>
          <w:rFonts w:cs="Times New Roman"/>
          <w:lang w:eastAsia="id-ID"/>
        </w:rPr>
      </w:pPr>
      <w:del w:id="2870" w:author="Windows User" w:date="2019-09-20T01:38:00Z">
        <w:r w:rsidRPr="0033182C" w:rsidDel="00750347">
          <w:rPr>
            <w:rFonts w:cs="Times New Roman"/>
            <w:lang w:eastAsia="id-ID"/>
          </w:rPr>
          <w:delText xml:space="preserve">Bab  ini merupakan bagian yang membahas tentang pengembangan sistem kontrol posisi berbasis web pada panel surya menggunakan metode </w:delText>
        </w:r>
      </w:del>
      <w:del w:id="2871" w:author="Windows User" w:date="2019-09-14T03:53:00Z">
        <w:r w:rsidRPr="0033182C" w:rsidDel="00451BA0">
          <w:rPr>
            <w:rFonts w:cs="Times New Roman"/>
            <w:lang w:eastAsia="id-ID"/>
          </w:rPr>
          <w:delText>Fuzzy</w:delText>
        </w:r>
      </w:del>
      <w:del w:id="2872" w:author="Windows User" w:date="2019-09-20T01:38:00Z">
        <w:r w:rsidRPr="0033182C" w:rsidDel="00750347">
          <w:rPr>
            <w:rFonts w:cs="Times New Roman"/>
            <w:lang w:eastAsia="id-ID"/>
          </w:rPr>
          <w:delText xml:space="preserve"> PID Pengembangan  sistem  dilakukan  dengan  menggunakan  model waterfall, dengan tahapan yakni analisis kebutuhan fungsional dan non-fungsional sistem, pembuatan desain sistem, penulisan kode program dan pengujian sistem.</w:delText>
        </w:r>
      </w:del>
      <w:bookmarkStart w:id="2873" w:name="_Toc23496242"/>
      <w:bookmarkStart w:id="2874" w:name="_Toc23552426"/>
      <w:bookmarkStart w:id="2875" w:name="_Toc23810779"/>
      <w:bookmarkStart w:id="2876" w:name="_Toc23880442"/>
      <w:bookmarkEnd w:id="2873"/>
      <w:bookmarkEnd w:id="2874"/>
      <w:bookmarkEnd w:id="2875"/>
      <w:bookmarkEnd w:id="2876"/>
    </w:p>
    <w:p w14:paraId="6F044A86" w14:textId="3EB6FD41" w:rsidR="007D2B4F" w:rsidRPr="0033182C" w:rsidDel="00470091" w:rsidRDefault="00EE7827">
      <w:pPr>
        <w:ind w:firstLine="720"/>
        <w:rPr>
          <w:del w:id="2877" w:author="Windows User" w:date="2019-09-18T15:53:00Z"/>
          <w:rFonts w:cs="Times New Roman"/>
        </w:rPr>
        <w:pPrChange w:id="2878" w:author="Windows User" w:date="2019-09-18T15:53:00Z">
          <w:pPr>
            <w:pStyle w:val="Heading2"/>
          </w:pPr>
        </w:pPrChange>
      </w:pPr>
      <w:del w:id="2879" w:author="Windows User" w:date="2019-09-18T15:53:00Z">
        <w:r w:rsidRPr="0033182C" w:rsidDel="00470091">
          <w:rPr>
            <w:rFonts w:cs="Times New Roman"/>
          </w:rPr>
          <w:delText>Kebutuhan Fungsional dan Non</w:delText>
        </w:r>
      </w:del>
      <w:ins w:id="2880" w:author="nova" w:date="2019-09-02T07:45:00Z">
        <w:del w:id="2881" w:author="Windows User" w:date="2019-09-18T15:53:00Z">
          <w:r w:rsidR="005006BA" w:rsidRPr="0033182C" w:rsidDel="00470091">
            <w:rPr>
              <w:rFonts w:cs="Times New Roman"/>
            </w:rPr>
            <w:delText>-</w:delText>
          </w:r>
        </w:del>
      </w:ins>
      <w:del w:id="2882" w:author="Windows User" w:date="2019-09-18T15:53:00Z">
        <w:r w:rsidRPr="0033182C" w:rsidDel="00470091">
          <w:rPr>
            <w:rFonts w:cs="Times New Roman"/>
          </w:rPr>
          <w:delText xml:space="preserve"> Fungsional</w:delText>
        </w:r>
        <w:bookmarkStart w:id="2883" w:name="_Toc23496243"/>
        <w:bookmarkStart w:id="2884" w:name="_Toc23552427"/>
        <w:bookmarkStart w:id="2885" w:name="_Toc23810780"/>
        <w:bookmarkStart w:id="2886" w:name="_Toc23880443"/>
        <w:bookmarkEnd w:id="2883"/>
        <w:bookmarkEnd w:id="2884"/>
        <w:bookmarkEnd w:id="2885"/>
        <w:bookmarkEnd w:id="2886"/>
      </w:del>
    </w:p>
    <w:p w14:paraId="2888B537" w14:textId="6D197048" w:rsidR="00EA179E" w:rsidRPr="0033182C" w:rsidDel="00470091" w:rsidRDefault="00B066AE">
      <w:pPr>
        <w:ind w:firstLine="720"/>
        <w:rPr>
          <w:del w:id="2887" w:author="Windows User" w:date="2019-09-18T15:53:00Z"/>
          <w:rFonts w:cs="Times New Roman"/>
          <w:szCs w:val="24"/>
        </w:rPr>
        <w:pPrChange w:id="2888" w:author="Windows User" w:date="2019-09-18T15:53:00Z">
          <w:pPr>
            <w:ind w:firstLine="567"/>
          </w:pPr>
        </w:pPrChange>
      </w:pPr>
      <w:del w:id="2889" w:author="Windows User" w:date="2019-09-18T15:53:00Z">
        <w:r w:rsidRPr="0033182C" w:rsidDel="00470091">
          <w:rPr>
            <w:rFonts w:cs="Times New Roman"/>
            <w:szCs w:val="24"/>
          </w:rPr>
          <w:delText xml:space="preserve">Jenis kebutuhan </w:delText>
        </w:r>
        <w:r w:rsidR="00A26EDC" w:rsidRPr="0033182C" w:rsidDel="00470091">
          <w:rPr>
            <w:rFonts w:cs="Times New Roman"/>
            <w:szCs w:val="24"/>
          </w:rPr>
          <w:delText>berisi tentang</w:delText>
        </w:r>
        <w:r w:rsidR="00EA179E" w:rsidRPr="0033182C" w:rsidDel="00470091">
          <w:rPr>
            <w:rFonts w:cs="Times New Roman"/>
            <w:szCs w:val="24"/>
          </w:rPr>
          <w:delText xml:space="preserve"> apa saja yang di</w:delText>
        </w:r>
        <w:r w:rsidR="00A26EDC" w:rsidRPr="0033182C" w:rsidDel="00470091">
          <w:rPr>
            <w:rFonts w:cs="Times New Roman"/>
            <w:szCs w:val="24"/>
          </w:rPr>
          <w:delText>butuhkan</w:delText>
        </w:r>
        <w:r w:rsidR="00EA179E" w:rsidRPr="0033182C" w:rsidDel="00470091">
          <w:rPr>
            <w:rFonts w:cs="Times New Roman"/>
            <w:szCs w:val="24"/>
          </w:rPr>
          <w:delText xml:space="preserve"> oleh sistem serta ber</w:delText>
        </w:r>
        <w:r w:rsidRPr="0033182C" w:rsidDel="00470091">
          <w:rPr>
            <w:rFonts w:cs="Times New Roman"/>
            <w:szCs w:val="24"/>
          </w:rPr>
          <w:delText>bagai informasi yang dihasilkan</w:delText>
        </w:r>
        <w:r w:rsidR="00EA179E" w:rsidRPr="0033182C" w:rsidDel="00470091">
          <w:rPr>
            <w:rFonts w:cs="Times New Roman"/>
            <w:szCs w:val="24"/>
          </w:rPr>
          <w:delText xml:space="preserve"> oleh sistem. Berikut merupakan jenis kebutuhan sistem yang telah dibangun oleh pengembang.</w:delText>
        </w:r>
        <w:bookmarkStart w:id="2890" w:name="_Toc23496244"/>
        <w:bookmarkStart w:id="2891" w:name="_Toc23552428"/>
        <w:bookmarkStart w:id="2892" w:name="_Toc23810781"/>
        <w:bookmarkStart w:id="2893" w:name="_Toc23880444"/>
        <w:bookmarkEnd w:id="2890"/>
        <w:bookmarkEnd w:id="2891"/>
        <w:bookmarkEnd w:id="2892"/>
        <w:bookmarkEnd w:id="2893"/>
      </w:del>
    </w:p>
    <w:p w14:paraId="2C5E5A91" w14:textId="03F57352" w:rsidR="00EA179E" w:rsidRPr="0033182C" w:rsidDel="00F10288" w:rsidRDefault="002250E6">
      <w:pPr>
        <w:ind w:firstLine="720"/>
        <w:rPr>
          <w:del w:id="2894" w:author="Windows User" w:date="2019-09-18T15:50:00Z"/>
          <w:rFonts w:cs="Times New Roman"/>
        </w:rPr>
        <w:pPrChange w:id="2895" w:author="Windows User" w:date="2019-09-18T15:53:00Z">
          <w:pPr>
            <w:pStyle w:val="Heading3"/>
          </w:pPr>
        </w:pPrChange>
      </w:pPr>
      <w:del w:id="2896" w:author="Windows User" w:date="2019-09-18T15:53:00Z">
        <w:r w:rsidRPr="0033182C" w:rsidDel="00470091">
          <w:rPr>
            <w:rFonts w:cs="Times New Roman"/>
          </w:rPr>
          <w:delText xml:space="preserve">  </w:delText>
        </w:r>
      </w:del>
      <w:del w:id="2897" w:author="Windows User" w:date="2019-09-18T15:50:00Z">
        <w:r w:rsidR="00EA179E" w:rsidRPr="0033182C" w:rsidDel="00F10288">
          <w:rPr>
            <w:rFonts w:cs="Times New Roman"/>
          </w:rPr>
          <w:delText>Kebutuhan Fumgsional</w:delText>
        </w:r>
        <w:bookmarkStart w:id="2898" w:name="_Toc23496245"/>
        <w:bookmarkStart w:id="2899" w:name="_Toc23552429"/>
        <w:bookmarkStart w:id="2900" w:name="_Toc23810782"/>
        <w:bookmarkStart w:id="2901" w:name="_Toc23880445"/>
        <w:bookmarkEnd w:id="2898"/>
        <w:bookmarkEnd w:id="2899"/>
        <w:bookmarkEnd w:id="2900"/>
        <w:bookmarkEnd w:id="2901"/>
      </w:del>
    </w:p>
    <w:p w14:paraId="0B36F5ED" w14:textId="30B5E166" w:rsidR="001710D6" w:rsidRPr="0033182C" w:rsidDel="0067537E" w:rsidRDefault="00EA179E">
      <w:pPr>
        <w:ind w:firstLine="720"/>
        <w:rPr>
          <w:del w:id="2902" w:author="Windows User" w:date="2019-09-18T15:45:00Z"/>
          <w:rFonts w:cs="Times New Roman"/>
        </w:rPr>
        <w:pPrChange w:id="2903" w:author="Windows User" w:date="2019-09-18T15:53:00Z">
          <w:pPr>
            <w:ind w:firstLine="709"/>
          </w:pPr>
        </w:pPrChange>
      </w:pPr>
      <w:del w:id="2904" w:author="Windows User" w:date="2019-09-18T15:45:00Z">
        <w:r w:rsidRPr="0033182C" w:rsidDel="0067537E">
          <w:rPr>
            <w:rFonts w:cs="Times New Roman"/>
          </w:rPr>
          <w:delText xml:space="preserve">Kebutuhan fungsional adalah kebutuhan utama yang harus dilakukan oleh sistem. Kebutuhan yang berkaitan dengan fungsi sistem pada kebutuhan fungsional </w:delText>
        </w:r>
        <w:r w:rsidR="00895EE8" w:rsidRPr="0033182C" w:rsidDel="0067537E">
          <w:rPr>
            <w:rFonts w:cs="Times New Roman"/>
          </w:rPr>
          <w:delText>atau</w:delText>
        </w:r>
        <w:r w:rsidR="00895EE8" w:rsidRPr="0033182C" w:rsidDel="0067537E">
          <w:rPr>
            <w:rFonts w:cs="Times New Roman"/>
            <w:i/>
          </w:rPr>
          <w:delText xml:space="preserve"> Software Requirement Spesification Functional</w:delText>
        </w:r>
        <w:r w:rsidR="00895EE8" w:rsidRPr="0033182C" w:rsidDel="0067537E">
          <w:rPr>
            <w:rFonts w:cs="Times New Roman"/>
          </w:rPr>
          <w:delText xml:space="preserve"> </w:delText>
        </w:r>
        <w:r w:rsidRPr="0033182C" w:rsidDel="0067537E">
          <w:rPr>
            <w:rFonts w:cs="Times New Roman"/>
          </w:rPr>
          <w:delText xml:space="preserve">untuk dapat menghasilkan keluaran yang diinginkan oleh pengembang </w:delText>
        </w:r>
      </w:del>
      <w:customXmlDelRangeStart w:id="2905" w:author="Windows User" w:date="2019-09-18T15:45:00Z"/>
      <w:sdt>
        <w:sdtPr>
          <w:rPr>
            <w:rFonts w:cs="Times New Roman"/>
          </w:rPr>
          <w:id w:val="21288576"/>
          <w:citation/>
        </w:sdtPr>
        <w:sdtContent>
          <w:customXmlDelRangeEnd w:id="2905"/>
          <w:del w:id="2906" w:author="Windows User" w:date="2019-09-18T15:45:00Z">
            <w:r w:rsidR="00895EE8" w:rsidRPr="0033182C" w:rsidDel="0067537E">
              <w:rPr>
                <w:rFonts w:cs="Times New Roman"/>
              </w:rPr>
              <w:fldChar w:fldCharType="begin"/>
            </w:r>
            <w:r w:rsidR="00895EE8" w:rsidRPr="0033182C" w:rsidDel="0067537E">
              <w:rPr>
                <w:rFonts w:cs="Times New Roman"/>
                <w:lang w:val="en-ID"/>
              </w:rPr>
              <w:delInstrText xml:space="preserve"> CITATION Dwi15 \l 14345 </w:delInstrText>
            </w:r>
            <w:r w:rsidR="00895EE8" w:rsidRPr="0033182C" w:rsidDel="0067537E">
              <w:rPr>
                <w:rFonts w:cs="Times New Roman"/>
              </w:rPr>
              <w:fldChar w:fldCharType="separate"/>
            </w:r>
            <w:r w:rsidR="00895EE8" w:rsidRPr="0033182C" w:rsidDel="0067537E">
              <w:rPr>
                <w:rFonts w:cs="Times New Roman"/>
                <w:noProof/>
                <w:lang w:val="en-ID"/>
              </w:rPr>
              <w:delText>(Febrianto, 2015)</w:delText>
            </w:r>
            <w:r w:rsidR="00895EE8" w:rsidRPr="0033182C" w:rsidDel="0067537E">
              <w:rPr>
                <w:rFonts w:cs="Times New Roman"/>
              </w:rPr>
              <w:fldChar w:fldCharType="end"/>
            </w:r>
          </w:del>
          <w:customXmlDelRangeStart w:id="2907" w:author="Windows User" w:date="2019-09-18T15:45:00Z"/>
        </w:sdtContent>
      </w:sdt>
      <w:customXmlDelRangeEnd w:id="2907"/>
      <w:del w:id="2908" w:author="Windows User" w:date="2019-09-18T15:45:00Z">
        <w:r w:rsidRPr="0033182C" w:rsidDel="0067537E">
          <w:rPr>
            <w:rFonts w:cs="Times New Roman"/>
          </w:rPr>
          <w:delText>.</w:delText>
        </w:r>
        <w:r w:rsidR="007700B3" w:rsidRPr="0033182C" w:rsidDel="0067537E">
          <w:rPr>
            <w:rFonts w:cs="Times New Roman"/>
          </w:rPr>
          <w:delText xml:space="preserve"> Kebutuhan ini dapat dilihat pada </w:delText>
        </w:r>
        <w:r w:rsidR="006343B3" w:rsidRPr="0033182C" w:rsidDel="0067537E">
          <w:rPr>
            <w:rFonts w:cs="Times New Roman"/>
          </w:rPr>
          <w:delText>Tabel</w:delText>
        </w:r>
        <w:r w:rsidR="007700B3" w:rsidRPr="0033182C" w:rsidDel="0067537E">
          <w:rPr>
            <w:rFonts w:cs="Times New Roman"/>
          </w:rPr>
          <w:delText xml:space="preserve"> 4.1.</w:delText>
        </w:r>
        <w:bookmarkStart w:id="2909" w:name="_Toc23496246"/>
        <w:bookmarkStart w:id="2910" w:name="_Toc23552430"/>
        <w:bookmarkStart w:id="2911" w:name="_Toc23810783"/>
        <w:bookmarkStart w:id="2912" w:name="_Toc23880446"/>
        <w:bookmarkEnd w:id="2909"/>
        <w:bookmarkEnd w:id="2910"/>
        <w:bookmarkEnd w:id="2911"/>
        <w:bookmarkEnd w:id="2912"/>
      </w:del>
    </w:p>
    <w:p w14:paraId="2FA28F27" w14:textId="585C6589" w:rsidR="00190ACB" w:rsidRPr="0033182C" w:rsidDel="0067537E" w:rsidRDefault="00190ACB">
      <w:pPr>
        <w:ind w:firstLine="720"/>
        <w:rPr>
          <w:del w:id="2913" w:author="Windows User" w:date="2019-09-18T15:45:00Z"/>
          <w:rFonts w:cs="Times New Roman"/>
        </w:rPr>
        <w:pPrChange w:id="2914" w:author="Windows User" w:date="2019-09-18T15:53:00Z">
          <w:pPr>
            <w:pStyle w:val="Caption"/>
            <w:keepNext/>
            <w:jc w:val="center"/>
          </w:pPr>
        </w:pPrChange>
      </w:pPr>
      <w:del w:id="2915" w:author="Windows User" w:date="2019-09-18T15:45:00Z">
        <w:r w:rsidRPr="0033182C" w:rsidDel="0067537E">
          <w:rPr>
            <w:rFonts w:cs="Times New Roman"/>
            <w:i/>
          </w:rPr>
          <w:delText xml:space="preserve">Tabel </w:delText>
        </w:r>
        <w:r w:rsidR="007E74B5" w:rsidRPr="0033182C" w:rsidDel="0067537E">
          <w:rPr>
            <w:rFonts w:cs="Times New Roman"/>
            <w:i/>
          </w:rPr>
          <w:fldChar w:fldCharType="begin"/>
        </w:r>
        <w:r w:rsidR="007E74B5" w:rsidRPr="0033182C" w:rsidDel="0067537E">
          <w:rPr>
            <w:rFonts w:cs="Times New Roman"/>
            <w:i/>
          </w:rPr>
          <w:delInstrText xml:space="preserve"> STYLEREF 1 \s </w:delInstrText>
        </w:r>
        <w:r w:rsidR="007E74B5" w:rsidRPr="0033182C" w:rsidDel="0067537E">
          <w:rPr>
            <w:rFonts w:cs="Times New Roman"/>
            <w:i/>
          </w:rPr>
          <w:fldChar w:fldCharType="separate"/>
        </w:r>
        <w:r w:rsidR="007E74B5" w:rsidRPr="0033182C" w:rsidDel="0067537E">
          <w:rPr>
            <w:rFonts w:cs="Times New Roman"/>
            <w:i/>
            <w:noProof/>
          </w:rPr>
          <w:delText>4</w:delText>
        </w:r>
        <w:r w:rsidR="007E74B5" w:rsidRPr="0033182C" w:rsidDel="0067537E">
          <w:rPr>
            <w:rFonts w:cs="Times New Roman"/>
            <w:i/>
          </w:rPr>
          <w:fldChar w:fldCharType="end"/>
        </w:r>
        <w:r w:rsidR="007E74B5" w:rsidRPr="0033182C" w:rsidDel="0067537E">
          <w:rPr>
            <w:rFonts w:cs="Times New Roman"/>
            <w:i/>
          </w:rPr>
          <w:delText>.</w:delText>
        </w:r>
        <w:r w:rsidR="007E74B5" w:rsidRPr="0033182C" w:rsidDel="0067537E">
          <w:rPr>
            <w:rFonts w:cs="Times New Roman"/>
            <w:i/>
          </w:rPr>
          <w:fldChar w:fldCharType="begin"/>
        </w:r>
        <w:r w:rsidR="007E74B5" w:rsidRPr="0033182C" w:rsidDel="0067537E">
          <w:rPr>
            <w:rFonts w:cs="Times New Roman"/>
            <w:i/>
          </w:rPr>
          <w:delInstrText xml:space="preserve"> SEQ Tabel \* ARABIC \s 1 </w:delInstrText>
        </w:r>
        <w:r w:rsidR="007E74B5" w:rsidRPr="0033182C" w:rsidDel="0067537E">
          <w:rPr>
            <w:rFonts w:cs="Times New Roman"/>
            <w:i/>
          </w:rPr>
          <w:fldChar w:fldCharType="separate"/>
        </w:r>
        <w:r w:rsidR="007E74B5" w:rsidRPr="0033182C" w:rsidDel="0067537E">
          <w:rPr>
            <w:rFonts w:cs="Times New Roman"/>
            <w:i/>
            <w:noProof/>
          </w:rPr>
          <w:delText>1</w:delText>
        </w:r>
        <w:r w:rsidR="007E74B5" w:rsidRPr="0033182C" w:rsidDel="0067537E">
          <w:rPr>
            <w:rFonts w:cs="Times New Roman"/>
            <w:i/>
          </w:rPr>
          <w:fldChar w:fldCharType="end"/>
        </w:r>
        <w:r w:rsidRPr="0033182C" w:rsidDel="0067537E">
          <w:rPr>
            <w:rFonts w:cs="Times New Roman"/>
            <w:i/>
          </w:rPr>
          <w:delText xml:space="preserve"> Kebutuhan Fungsional</w:delText>
        </w:r>
        <w:bookmarkStart w:id="2916" w:name="_Toc23496247"/>
        <w:bookmarkStart w:id="2917" w:name="_Toc23552431"/>
        <w:bookmarkStart w:id="2918" w:name="_Toc23810784"/>
        <w:bookmarkStart w:id="2919" w:name="_Toc23880447"/>
        <w:bookmarkEnd w:id="2916"/>
        <w:bookmarkEnd w:id="2917"/>
        <w:bookmarkEnd w:id="2918"/>
        <w:bookmarkEnd w:id="2919"/>
      </w:del>
    </w:p>
    <w:tbl>
      <w:tblPr>
        <w:tblStyle w:val="TableGrid"/>
        <w:tblW w:w="0" w:type="auto"/>
        <w:tblLook w:val="04A0" w:firstRow="1" w:lastRow="0" w:firstColumn="1" w:lastColumn="0" w:noHBand="0" w:noVBand="1"/>
      </w:tblPr>
      <w:tblGrid>
        <w:gridCol w:w="2122"/>
        <w:gridCol w:w="5805"/>
      </w:tblGrid>
      <w:tr w:rsidR="00895EE8" w:rsidRPr="0033182C" w:rsidDel="0067537E" w14:paraId="12200049" w14:textId="32022B87" w:rsidTr="00190ACB">
        <w:trPr>
          <w:del w:id="2920" w:author="Windows User" w:date="2019-09-18T15:45:00Z"/>
        </w:trPr>
        <w:tc>
          <w:tcPr>
            <w:tcW w:w="2122" w:type="dxa"/>
          </w:tcPr>
          <w:p w14:paraId="0E1CC114" w14:textId="4FE4BC6F" w:rsidR="00895EE8" w:rsidRPr="0033182C" w:rsidDel="0067537E" w:rsidRDefault="00895EE8">
            <w:pPr>
              <w:ind w:firstLine="720"/>
              <w:rPr>
                <w:del w:id="2921" w:author="Windows User" w:date="2019-09-18T15:45:00Z"/>
                <w:rFonts w:cs="Times New Roman"/>
              </w:rPr>
              <w:pPrChange w:id="2922" w:author="Windows User" w:date="2019-09-18T15:53:00Z">
                <w:pPr>
                  <w:spacing w:line="240" w:lineRule="auto"/>
                  <w:jc w:val="center"/>
                </w:pPr>
              </w:pPrChange>
            </w:pPr>
            <w:del w:id="2923" w:author="Windows User" w:date="2019-09-18T15:45:00Z">
              <w:r w:rsidRPr="0033182C" w:rsidDel="0067537E">
                <w:rPr>
                  <w:rFonts w:cs="Times New Roman"/>
                </w:rPr>
                <w:delText>SRSF ID</w:delText>
              </w:r>
              <w:bookmarkStart w:id="2924" w:name="_Toc23496248"/>
              <w:bookmarkStart w:id="2925" w:name="_Toc23552432"/>
              <w:bookmarkStart w:id="2926" w:name="_Toc23810785"/>
              <w:bookmarkStart w:id="2927" w:name="_Toc23880448"/>
              <w:bookmarkEnd w:id="2924"/>
              <w:bookmarkEnd w:id="2925"/>
              <w:bookmarkEnd w:id="2926"/>
              <w:bookmarkEnd w:id="2927"/>
            </w:del>
          </w:p>
        </w:tc>
        <w:tc>
          <w:tcPr>
            <w:tcW w:w="5805" w:type="dxa"/>
          </w:tcPr>
          <w:p w14:paraId="0027CE3F" w14:textId="151DC458" w:rsidR="00895EE8" w:rsidRPr="0033182C" w:rsidDel="0067537E" w:rsidRDefault="00895EE8">
            <w:pPr>
              <w:ind w:firstLine="720"/>
              <w:rPr>
                <w:del w:id="2928" w:author="Windows User" w:date="2019-09-18T15:45:00Z"/>
                <w:rFonts w:cs="Times New Roman"/>
              </w:rPr>
              <w:pPrChange w:id="2929" w:author="Windows User" w:date="2019-09-18T15:53:00Z">
                <w:pPr>
                  <w:spacing w:line="240" w:lineRule="auto"/>
                  <w:jc w:val="center"/>
                </w:pPr>
              </w:pPrChange>
            </w:pPr>
            <w:del w:id="2930" w:author="Windows User" w:date="2019-09-18T15:45:00Z">
              <w:r w:rsidRPr="0033182C" w:rsidDel="0067537E">
                <w:rPr>
                  <w:rFonts w:cs="Times New Roman"/>
                </w:rPr>
                <w:delText>Identifikasi</w:delText>
              </w:r>
              <w:bookmarkStart w:id="2931" w:name="_Toc23496249"/>
              <w:bookmarkStart w:id="2932" w:name="_Toc23552433"/>
              <w:bookmarkStart w:id="2933" w:name="_Toc23810786"/>
              <w:bookmarkStart w:id="2934" w:name="_Toc23880449"/>
              <w:bookmarkEnd w:id="2931"/>
              <w:bookmarkEnd w:id="2932"/>
              <w:bookmarkEnd w:id="2933"/>
              <w:bookmarkEnd w:id="2934"/>
            </w:del>
          </w:p>
        </w:tc>
        <w:bookmarkStart w:id="2935" w:name="_Toc23496250"/>
        <w:bookmarkStart w:id="2936" w:name="_Toc23552434"/>
        <w:bookmarkStart w:id="2937" w:name="_Toc23810787"/>
        <w:bookmarkStart w:id="2938" w:name="_Toc23880450"/>
        <w:bookmarkEnd w:id="2935"/>
        <w:bookmarkEnd w:id="2936"/>
        <w:bookmarkEnd w:id="2937"/>
        <w:bookmarkEnd w:id="2938"/>
      </w:tr>
      <w:tr w:rsidR="00895EE8" w:rsidRPr="0033182C" w:rsidDel="0067537E" w14:paraId="69C0B6BA" w14:textId="1B0644F1" w:rsidTr="00190ACB">
        <w:trPr>
          <w:del w:id="2939" w:author="Windows User" w:date="2019-09-18T15:45:00Z"/>
        </w:trPr>
        <w:tc>
          <w:tcPr>
            <w:tcW w:w="2122" w:type="dxa"/>
          </w:tcPr>
          <w:p w14:paraId="70B7A93D" w14:textId="184C9F6E" w:rsidR="00895EE8" w:rsidRPr="0033182C" w:rsidDel="0067537E" w:rsidRDefault="00895EE8">
            <w:pPr>
              <w:ind w:firstLine="720"/>
              <w:rPr>
                <w:del w:id="2940" w:author="Windows User" w:date="2019-09-18T15:45:00Z"/>
                <w:rFonts w:cs="Times New Roman"/>
              </w:rPr>
              <w:pPrChange w:id="2941" w:author="Windows User" w:date="2019-09-18T15:53:00Z">
                <w:pPr>
                  <w:spacing w:line="240" w:lineRule="auto"/>
                </w:pPr>
              </w:pPrChange>
            </w:pPr>
            <w:del w:id="2942" w:author="Windows User" w:date="2019-09-18T15:45:00Z">
              <w:r w:rsidRPr="0033182C" w:rsidDel="0067537E">
                <w:rPr>
                  <w:rFonts w:cs="Times New Roman"/>
                </w:rPr>
                <w:delText>SRSF_1</w:delText>
              </w:r>
              <w:bookmarkStart w:id="2943" w:name="_Toc23496251"/>
              <w:bookmarkStart w:id="2944" w:name="_Toc23552435"/>
              <w:bookmarkStart w:id="2945" w:name="_Toc23810788"/>
              <w:bookmarkStart w:id="2946" w:name="_Toc23880451"/>
              <w:bookmarkEnd w:id="2943"/>
              <w:bookmarkEnd w:id="2944"/>
              <w:bookmarkEnd w:id="2945"/>
              <w:bookmarkEnd w:id="2946"/>
            </w:del>
          </w:p>
        </w:tc>
        <w:tc>
          <w:tcPr>
            <w:tcW w:w="5805" w:type="dxa"/>
          </w:tcPr>
          <w:p w14:paraId="50E4849F" w14:textId="28C14F27" w:rsidR="00895EE8" w:rsidRPr="0033182C" w:rsidDel="0067537E" w:rsidRDefault="00CA24FC">
            <w:pPr>
              <w:ind w:firstLine="720"/>
              <w:rPr>
                <w:del w:id="2947" w:author="Windows User" w:date="2019-09-18T15:45:00Z"/>
                <w:rFonts w:cs="Times New Roman"/>
              </w:rPr>
              <w:pPrChange w:id="2948" w:author="Windows User" w:date="2019-09-18T15:53:00Z">
                <w:pPr>
                  <w:spacing w:line="240" w:lineRule="auto"/>
                </w:pPr>
              </w:pPrChange>
            </w:pPr>
            <w:del w:id="2949" w:author="Windows User" w:date="2019-09-18T15:45:00Z">
              <w:r w:rsidRPr="0033182C" w:rsidDel="0067537E">
                <w:rPr>
                  <w:rFonts w:cs="Times New Roman"/>
                </w:rPr>
                <w:delText xml:space="preserve">Dapat memproses metode </w:delText>
              </w:r>
            </w:del>
            <w:del w:id="2950" w:author="Windows User" w:date="2019-09-14T03:53:00Z">
              <w:r w:rsidRPr="0033182C" w:rsidDel="00451BA0">
                <w:rPr>
                  <w:rFonts w:cs="Times New Roman"/>
                </w:rPr>
                <w:delText>fuzzy</w:delText>
              </w:r>
            </w:del>
            <w:del w:id="2951" w:author="Windows User" w:date="2019-09-18T15:45:00Z">
              <w:r w:rsidRPr="0033182C" w:rsidDel="0067537E">
                <w:rPr>
                  <w:rFonts w:cs="Times New Roman"/>
                </w:rPr>
                <w:delText xml:space="preserve"> yang digunakan pada </w:delText>
              </w:r>
              <w:r w:rsidR="00681AEC" w:rsidRPr="0033182C" w:rsidDel="0067537E">
                <w:rPr>
                  <w:rFonts w:cs="Times New Roman"/>
                  <w:i/>
                </w:rPr>
                <w:delText>tracker</w:delText>
              </w:r>
              <w:bookmarkStart w:id="2952" w:name="_Toc23496252"/>
              <w:bookmarkStart w:id="2953" w:name="_Toc23552436"/>
              <w:bookmarkStart w:id="2954" w:name="_Toc23810789"/>
              <w:bookmarkStart w:id="2955" w:name="_Toc23880452"/>
              <w:bookmarkEnd w:id="2952"/>
              <w:bookmarkEnd w:id="2953"/>
              <w:bookmarkEnd w:id="2954"/>
              <w:bookmarkEnd w:id="2955"/>
            </w:del>
          </w:p>
        </w:tc>
        <w:bookmarkStart w:id="2956" w:name="_Toc23496253"/>
        <w:bookmarkStart w:id="2957" w:name="_Toc23552437"/>
        <w:bookmarkStart w:id="2958" w:name="_Toc23810790"/>
        <w:bookmarkStart w:id="2959" w:name="_Toc23880453"/>
        <w:bookmarkEnd w:id="2956"/>
        <w:bookmarkEnd w:id="2957"/>
        <w:bookmarkEnd w:id="2958"/>
        <w:bookmarkEnd w:id="2959"/>
      </w:tr>
      <w:tr w:rsidR="00895EE8" w:rsidRPr="0033182C" w:rsidDel="0067537E" w14:paraId="712F0CC9" w14:textId="49EB9B95" w:rsidTr="00190ACB">
        <w:trPr>
          <w:del w:id="2960" w:author="Windows User" w:date="2019-09-18T15:45:00Z"/>
        </w:trPr>
        <w:tc>
          <w:tcPr>
            <w:tcW w:w="2122" w:type="dxa"/>
          </w:tcPr>
          <w:p w14:paraId="212EFE26" w14:textId="5A8F86C0" w:rsidR="00895EE8" w:rsidRPr="0033182C" w:rsidDel="0067537E" w:rsidRDefault="00895EE8">
            <w:pPr>
              <w:ind w:firstLine="720"/>
              <w:rPr>
                <w:del w:id="2961" w:author="Windows User" w:date="2019-09-18T15:45:00Z"/>
                <w:rFonts w:cs="Times New Roman"/>
              </w:rPr>
              <w:pPrChange w:id="2962" w:author="Windows User" w:date="2019-09-18T15:53:00Z">
                <w:pPr>
                  <w:spacing w:line="240" w:lineRule="auto"/>
                </w:pPr>
              </w:pPrChange>
            </w:pPr>
            <w:del w:id="2963" w:author="Windows User" w:date="2019-09-18T15:45:00Z">
              <w:r w:rsidRPr="0033182C" w:rsidDel="0067537E">
                <w:rPr>
                  <w:rFonts w:cs="Times New Roman"/>
                </w:rPr>
                <w:delText>SRSF_2</w:delText>
              </w:r>
              <w:bookmarkStart w:id="2964" w:name="_Toc23496254"/>
              <w:bookmarkStart w:id="2965" w:name="_Toc23552438"/>
              <w:bookmarkStart w:id="2966" w:name="_Toc23810791"/>
              <w:bookmarkStart w:id="2967" w:name="_Toc23880454"/>
              <w:bookmarkEnd w:id="2964"/>
              <w:bookmarkEnd w:id="2965"/>
              <w:bookmarkEnd w:id="2966"/>
              <w:bookmarkEnd w:id="2967"/>
            </w:del>
          </w:p>
        </w:tc>
        <w:tc>
          <w:tcPr>
            <w:tcW w:w="5805" w:type="dxa"/>
          </w:tcPr>
          <w:p w14:paraId="22D8C5F5" w14:textId="4F389CFE" w:rsidR="00CA24FC" w:rsidRPr="0033182C" w:rsidDel="0067537E" w:rsidRDefault="00CA24FC">
            <w:pPr>
              <w:ind w:firstLine="720"/>
              <w:rPr>
                <w:del w:id="2968" w:author="Windows User" w:date="2019-09-18T15:45:00Z"/>
                <w:rFonts w:cs="Times New Roman"/>
              </w:rPr>
              <w:pPrChange w:id="2969" w:author="Windows User" w:date="2019-09-18T15:53:00Z">
                <w:pPr>
                  <w:spacing w:line="240" w:lineRule="auto"/>
                </w:pPr>
              </w:pPrChange>
            </w:pPr>
            <w:del w:id="2970" w:author="Windows User" w:date="2019-09-18T15:45:00Z">
              <w:r w:rsidRPr="0033182C" w:rsidDel="0067537E">
                <w:rPr>
                  <w:rFonts w:cs="Times New Roman"/>
                </w:rPr>
                <w:delText xml:space="preserve">Dapat </w:delText>
              </w:r>
              <w:r w:rsidR="00681AEC" w:rsidRPr="0033182C" w:rsidDel="0067537E">
                <w:rPr>
                  <w:rFonts w:cs="Times New Roman"/>
                </w:rPr>
                <w:delText xml:space="preserve">memproses PID berdasarkan </w:delText>
              </w:r>
              <w:r w:rsidR="00681AEC" w:rsidRPr="0033182C" w:rsidDel="0067537E">
                <w:rPr>
                  <w:rFonts w:cs="Times New Roman"/>
                  <w:i/>
                </w:rPr>
                <w:delText>setpoint</w:delText>
              </w:r>
              <w:r w:rsidR="00681AEC" w:rsidRPr="0033182C" w:rsidDel="0067537E">
                <w:rPr>
                  <w:rFonts w:cs="Times New Roman"/>
                </w:rPr>
                <w:delText xml:space="preserve"> yang didapatkan oleh </w:delText>
              </w:r>
              <w:r w:rsidR="00681AEC" w:rsidRPr="0033182C" w:rsidDel="0067537E">
                <w:rPr>
                  <w:rFonts w:cs="Times New Roman"/>
                  <w:i/>
                </w:rPr>
                <w:delText>tracker.</w:delText>
              </w:r>
              <w:bookmarkStart w:id="2971" w:name="_Toc23496255"/>
              <w:bookmarkStart w:id="2972" w:name="_Toc23552439"/>
              <w:bookmarkStart w:id="2973" w:name="_Toc23810792"/>
              <w:bookmarkStart w:id="2974" w:name="_Toc23880455"/>
              <w:bookmarkEnd w:id="2971"/>
              <w:bookmarkEnd w:id="2972"/>
              <w:bookmarkEnd w:id="2973"/>
              <w:bookmarkEnd w:id="2974"/>
            </w:del>
          </w:p>
        </w:tc>
        <w:bookmarkStart w:id="2975" w:name="_Toc23496256"/>
        <w:bookmarkStart w:id="2976" w:name="_Toc23552440"/>
        <w:bookmarkStart w:id="2977" w:name="_Toc23810793"/>
        <w:bookmarkStart w:id="2978" w:name="_Toc23880456"/>
        <w:bookmarkEnd w:id="2975"/>
        <w:bookmarkEnd w:id="2976"/>
        <w:bookmarkEnd w:id="2977"/>
        <w:bookmarkEnd w:id="2978"/>
      </w:tr>
      <w:tr w:rsidR="00895EE8" w:rsidRPr="0033182C" w:rsidDel="0067537E" w14:paraId="44D07BB6" w14:textId="551DA7D9" w:rsidTr="00190ACB">
        <w:trPr>
          <w:del w:id="2979" w:author="Windows User" w:date="2019-09-18T15:45:00Z"/>
        </w:trPr>
        <w:tc>
          <w:tcPr>
            <w:tcW w:w="2122" w:type="dxa"/>
          </w:tcPr>
          <w:p w14:paraId="350A717B" w14:textId="6EBC7EC4" w:rsidR="00895EE8" w:rsidRPr="0033182C" w:rsidDel="0067537E" w:rsidRDefault="00895EE8">
            <w:pPr>
              <w:ind w:firstLine="720"/>
              <w:rPr>
                <w:del w:id="2980" w:author="Windows User" w:date="2019-09-18T15:45:00Z"/>
                <w:rFonts w:cs="Times New Roman"/>
              </w:rPr>
              <w:pPrChange w:id="2981" w:author="Windows User" w:date="2019-09-18T15:53:00Z">
                <w:pPr>
                  <w:spacing w:line="240" w:lineRule="auto"/>
                </w:pPr>
              </w:pPrChange>
            </w:pPr>
            <w:del w:id="2982" w:author="Windows User" w:date="2019-09-18T15:45:00Z">
              <w:r w:rsidRPr="0033182C" w:rsidDel="0067537E">
                <w:rPr>
                  <w:rFonts w:cs="Times New Roman"/>
                </w:rPr>
                <w:delText>SRSF_3</w:delText>
              </w:r>
              <w:bookmarkStart w:id="2983" w:name="_Toc23496257"/>
              <w:bookmarkStart w:id="2984" w:name="_Toc23552441"/>
              <w:bookmarkStart w:id="2985" w:name="_Toc23810794"/>
              <w:bookmarkStart w:id="2986" w:name="_Toc23880457"/>
              <w:bookmarkEnd w:id="2983"/>
              <w:bookmarkEnd w:id="2984"/>
              <w:bookmarkEnd w:id="2985"/>
              <w:bookmarkEnd w:id="2986"/>
            </w:del>
          </w:p>
        </w:tc>
        <w:tc>
          <w:tcPr>
            <w:tcW w:w="5805" w:type="dxa"/>
          </w:tcPr>
          <w:p w14:paraId="6CB05C44" w14:textId="683BB1B7" w:rsidR="00895EE8" w:rsidRPr="0033182C" w:rsidDel="0067537E" w:rsidRDefault="00CA24FC">
            <w:pPr>
              <w:ind w:firstLine="720"/>
              <w:rPr>
                <w:del w:id="2987" w:author="Windows User" w:date="2019-09-18T15:45:00Z"/>
                <w:rFonts w:cs="Times New Roman"/>
              </w:rPr>
              <w:pPrChange w:id="2988" w:author="Windows User" w:date="2019-09-18T15:53:00Z">
                <w:pPr>
                  <w:spacing w:line="240" w:lineRule="auto"/>
                </w:pPr>
              </w:pPrChange>
            </w:pPr>
            <w:del w:id="2989" w:author="Windows User" w:date="2019-09-18T15:45:00Z">
              <w:r w:rsidRPr="0033182C" w:rsidDel="0067537E">
                <w:rPr>
                  <w:rFonts w:cs="Times New Roman"/>
                </w:rPr>
                <w:delText>Membaca hasil pembangkitan energ</w:delText>
              </w:r>
              <w:r w:rsidR="001710D6" w:rsidRPr="0033182C" w:rsidDel="0067537E">
                <w:rPr>
                  <w:rFonts w:cs="Times New Roman"/>
                </w:rPr>
                <w:delText>i</w:delText>
              </w:r>
              <w:r w:rsidRPr="0033182C" w:rsidDel="0067537E">
                <w:rPr>
                  <w:rFonts w:cs="Times New Roman"/>
                </w:rPr>
                <w:delText xml:space="preserve"> berupa </w:delText>
              </w:r>
              <w:r w:rsidRPr="0033182C" w:rsidDel="0067537E">
                <w:rPr>
                  <w:rFonts w:cs="Times New Roman"/>
                  <w:i/>
                </w:rPr>
                <w:delText>voltage</w:delText>
              </w:r>
              <w:r w:rsidRPr="0033182C" w:rsidDel="0067537E">
                <w:rPr>
                  <w:rFonts w:cs="Times New Roman"/>
                </w:rPr>
                <w:delText xml:space="preserve"> dan </w:delText>
              </w:r>
              <w:r w:rsidRPr="0033182C" w:rsidDel="0067537E">
                <w:rPr>
                  <w:rFonts w:cs="Times New Roman"/>
                  <w:i/>
                </w:rPr>
                <w:delText>ampere</w:delText>
              </w:r>
              <w:bookmarkStart w:id="2990" w:name="_Toc23496258"/>
              <w:bookmarkStart w:id="2991" w:name="_Toc23552442"/>
              <w:bookmarkStart w:id="2992" w:name="_Toc23810795"/>
              <w:bookmarkStart w:id="2993" w:name="_Toc23880458"/>
              <w:bookmarkEnd w:id="2990"/>
              <w:bookmarkEnd w:id="2991"/>
              <w:bookmarkEnd w:id="2992"/>
              <w:bookmarkEnd w:id="2993"/>
            </w:del>
          </w:p>
        </w:tc>
        <w:bookmarkStart w:id="2994" w:name="_Toc23496259"/>
        <w:bookmarkStart w:id="2995" w:name="_Toc23552443"/>
        <w:bookmarkStart w:id="2996" w:name="_Toc23810796"/>
        <w:bookmarkStart w:id="2997" w:name="_Toc23880459"/>
        <w:bookmarkEnd w:id="2994"/>
        <w:bookmarkEnd w:id="2995"/>
        <w:bookmarkEnd w:id="2996"/>
        <w:bookmarkEnd w:id="2997"/>
      </w:tr>
    </w:tbl>
    <w:p w14:paraId="374BA4F9" w14:textId="4328DC56" w:rsidR="00895EE8" w:rsidRPr="0033182C" w:rsidDel="00470091" w:rsidRDefault="00895EE8">
      <w:pPr>
        <w:ind w:firstLine="720"/>
        <w:rPr>
          <w:del w:id="2998" w:author="Windows User" w:date="2019-09-18T15:53:00Z"/>
          <w:rFonts w:cs="Times New Roman"/>
        </w:rPr>
        <w:pPrChange w:id="2999" w:author="Windows User" w:date="2019-09-18T15:53:00Z">
          <w:pPr/>
        </w:pPrChange>
      </w:pPr>
      <w:bookmarkStart w:id="3000" w:name="_Toc23496260"/>
      <w:bookmarkStart w:id="3001" w:name="_Toc23552444"/>
      <w:bookmarkStart w:id="3002" w:name="_Toc23810797"/>
      <w:bookmarkStart w:id="3003" w:name="_Toc23880460"/>
      <w:bookmarkEnd w:id="3000"/>
      <w:bookmarkEnd w:id="3001"/>
      <w:bookmarkEnd w:id="3002"/>
      <w:bookmarkEnd w:id="3003"/>
    </w:p>
    <w:p w14:paraId="12A6B82C" w14:textId="626B5F92" w:rsidR="001710D6" w:rsidRPr="0033182C" w:rsidDel="00470091" w:rsidRDefault="00EA179E">
      <w:pPr>
        <w:ind w:firstLine="720"/>
        <w:rPr>
          <w:del w:id="3004" w:author="Windows User" w:date="2019-09-18T15:53:00Z"/>
          <w:rFonts w:cs="Times New Roman"/>
        </w:rPr>
        <w:pPrChange w:id="3005" w:author="Windows User" w:date="2019-09-18T15:53:00Z">
          <w:pPr>
            <w:pStyle w:val="Heading3"/>
          </w:pPr>
        </w:pPrChange>
      </w:pPr>
      <w:del w:id="3006" w:author="Windows User" w:date="2019-09-18T15:53:00Z">
        <w:r w:rsidRPr="0033182C" w:rsidDel="00470091">
          <w:rPr>
            <w:rFonts w:cs="Times New Roman"/>
          </w:rPr>
          <w:delText>Kebutuhan Non Fungsional</w:delText>
        </w:r>
        <w:bookmarkStart w:id="3007" w:name="_Toc23496261"/>
        <w:bookmarkStart w:id="3008" w:name="_Toc23552445"/>
        <w:bookmarkStart w:id="3009" w:name="_Toc23810798"/>
        <w:bookmarkStart w:id="3010" w:name="_Toc23880461"/>
        <w:bookmarkEnd w:id="3007"/>
        <w:bookmarkEnd w:id="3008"/>
        <w:bookmarkEnd w:id="3009"/>
        <w:bookmarkEnd w:id="3010"/>
      </w:del>
    </w:p>
    <w:p w14:paraId="716F363C" w14:textId="7EC961D0" w:rsidR="007700B3" w:rsidRPr="0033182C" w:rsidDel="00470091" w:rsidRDefault="001710D6">
      <w:pPr>
        <w:ind w:firstLine="720"/>
        <w:rPr>
          <w:del w:id="3011" w:author="Windows User" w:date="2019-09-18T15:53:00Z"/>
          <w:rFonts w:cs="Times New Roman"/>
        </w:rPr>
        <w:pPrChange w:id="3012" w:author="Windows User" w:date="2019-09-18T15:53:00Z">
          <w:pPr>
            <w:ind w:left="-11" w:firstLine="578"/>
          </w:pPr>
        </w:pPrChange>
      </w:pPr>
      <w:del w:id="3013" w:author="Windows User" w:date="2019-09-18T15:53:00Z">
        <w:r w:rsidRPr="0033182C" w:rsidDel="00470091">
          <w:rPr>
            <w:rFonts w:cs="Times New Roman"/>
          </w:rPr>
          <w:delText xml:space="preserve">Kebutuhan non fungsional adalah kebutuhan sekunder yang dimiliki sistem yang secara tidak langsung berkaitan dengan sistem yang dibangun </w:delText>
        </w:r>
      </w:del>
      <w:customXmlDelRangeStart w:id="3014" w:author="Windows User" w:date="2019-09-18T15:53:00Z"/>
      <w:sdt>
        <w:sdtPr>
          <w:rPr>
            <w:rFonts w:cs="Times New Roman"/>
          </w:rPr>
          <w:id w:val="-527095080"/>
          <w:citation/>
        </w:sdtPr>
        <w:sdtContent>
          <w:customXmlDelRangeEnd w:id="3014"/>
          <w:del w:id="3015" w:author="Windows User" w:date="2019-09-18T15:53:00Z">
            <w:r w:rsidRPr="0033182C" w:rsidDel="00470091">
              <w:rPr>
                <w:rFonts w:cs="Times New Roman"/>
              </w:rPr>
              <w:fldChar w:fldCharType="begin"/>
            </w:r>
            <w:r w:rsidRPr="0033182C" w:rsidDel="00470091">
              <w:rPr>
                <w:rFonts w:cs="Times New Roman"/>
                <w:lang w:val="en-ID"/>
              </w:rPr>
              <w:delInstrText xml:space="preserve"> CITATION Dwi15 \l 14345 </w:delInstrText>
            </w:r>
            <w:r w:rsidRPr="0033182C" w:rsidDel="00470091">
              <w:rPr>
                <w:rFonts w:cs="Times New Roman"/>
              </w:rPr>
              <w:fldChar w:fldCharType="separate"/>
            </w:r>
            <w:r w:rsidRPr="0033182C" w:rsidDel="00470091">
              <w:rPr>
                <w:rFonts w:cs="Times New Roman"/>
                <w:noProof/>
                <w:lang w:val="en-ID"/>
              </w:rPr>
              <w:delText>(Febrianto, 2015)</w:delText>
            </w:r>
            <w:r w:rsidRPr="0033182C" w:rsidDel="00470091">
              <w:rPr>
                <w:rFonts w:cs="Times New Roman"/>
              </w:rPr>
              <w:fldChar w:fldCharType="end"/>
            </w:r>
          </w:del>
          <w:customXmlDelRangeStart w:id="3016" w:author="Windows User" w:date="2019-09-18T15:53:00Z"/>
        </w:sdtContent>
      </w:sdt>
      <w:customXmlDelRangeEnd w:id="3016"/>
      <w:del w:id="3017" w:author="Windows User" w:date="2019-09-18T15:53:00Z">
        <w:r w:rsidRPr="0033182C" w:rsidDel="00470091">
          <w:rPr>
            <w:rFonts w:cs="Times New Roman"/>
          </w:rPr>
          <w:delText xml:space="preserve">. Kebutuhan non fungsional ini akan dijelaskan pada </w:delText>
        </w:r>
        <w:r w:rsidR="006343B3" w:rsidRPr="0033182C" w:rsidDel="00470091">
          <w:rPr>
            <w:rFonts w:cs="Times New Roman"/>
          </w:rPr>
          <w:delText>Tabel</w:delText>
        </w:r>
        <w:r w:rsidR="004B76E2" w:rsidRPr="0033182C" w:rsidDel="00470091">
          <w:rPr>
            <w:rFonts w:cs="Times New Roman"/>
          </w:rPr>
          <w:delText xml:space="preserve"> </w:delText>
        </w:r>
        <w:r w:rsidR="007700B3" w:rsidRPr="0033182C" w:rsidDel="00470091">
          <w:rPr>
            <w:rFonts w:cs="Times New Roman"/>
          </w:rPr>
          <w:delText>4.</w:delText>
        </w:r>
        <w:r w:rsidR="004B76E2" w:rsidRPr="0033182C" w:rsidDel="00470091">
          <w:rPr>
            <w:rFonts w:cs="Times New Roman"/>
          </w:rPr>
          <w:delText xml:space="preserve">5. </w:delText>
        </w:r>
        <w:bookmarkStart w:id="3018" w:name="_Toc23496262"/>
        <w:bookmarkStart w:id="3019" w:name="_Toc23552446"/>
        <w:bookmarkStart w:id="3020" w:name="_Toc23810799"/>
        <w:bookmarkStart w:id="3021" w:name="_Toc23880462"/>
        <w:bookmarkEnd w:id="3018"/>
        <w:bookmarkEnd w:id="3019"/>
        <w:bookmarkEnd w:id="3020"/>
        <w:bookmarkEnd w:id="3021"/>
      </w:del>
    </w:p>
    <w:p w14:paraId="69B2C028" w14:textId="5FF067E0" w:rsidR="005E1D23" w:rsidRPr="0033182C" w:rsidDel="00470091" w:rsidRDefault="005E1D23">
      <w:pPr>
        <w:ind w:firstLine="720"/>
        <w:rPr>
          <w:del w:id="3022" w:author="Windows User" w:date="2019-09-18T15:53:00Z"/>
          <w:rFonts w:cs="Times New Roman"/>
        </w:rPr>
        <w:pPrChange w:id="3023" w:author="Windows User" w:date="2019-09-18T15:53:00Z">
          <w:pPr>
            <w:pStyle w:val="Caption"/>
            <w:keepNext/>
            <w:jc w:val="center"/>
          </w:pPr>
        </w:pPrChange>
      </w:pPr>
      <w:del w:id="3024" w:author="Windows User" w:date="2019-09-18T15:53:00Z">
        <w:r w:rsidRPr="0033182C" w:rsidDel="00470091">
          <w:rPr>
            <w:rFonts w:cs="Times New Roman"/>
            <w:i/>
          </w:rPr>
          <w:delText xml:space="preserve">Tabel </w:delText>
        </w:r>
      </w:del>
      <w:del w:id="3025" w:author="Windows User" w:date="2019-09-18T15:48:00Z">
        <w:r w:rsidR="007E74B5" w:rsidRPr="0033182C" w:rsidDel="00F10288">
          <w:rPr>
            <w:rFonts w:cs="Times New Roman"/>
            <w:i/>
          </w:rPr>
          <w:fldChar w:fldCharType="begin"/>
        </w:r>
        <w:r w:rsidR="007E74B5" w:rsidRPr="0033182C" w:rsidDel="00F10288">
          <w:rPr>
            <w:rFonts w:cs="Times New Roman"/>
            <w:i/>
          </w:rPr>
          <w:delInstrText xml:space="preserve"> STYLEREF 1 \s </w:delInstrText>
        </w:r>
        <w:r w:rsidR="007E74B5" w:rsidRPr="0033182C" w:rsidDel="00F10288">
          <w:rPr>
            <w:rFonts w:cs="Times New Roman"/>
            <w:i/>
          </w:rPr>
          <w:fldChar w:fldCharType="separate"/>
        </w:r>
        <w:r w:rsidR="007E74B5" w:rsidRPr="0033182C" w:rsidDel="00F10288">
          <w:rPr>
            <w:rFonts w:cs="Times New Roman"/>
            <w:i/>
            <w:noProof/>
          </w:rPr>
          <w:delText>4</w:delText>
        </w:r>
        <w:r w:rsidR="007E74B5" w:rsidRPr="0033182C" w:rsidDel="00F10288">
          <w:rPr>
            <w:rFonts w:cs="Times New Roman"/>
            <w:i/>
          </w:rPr>
          <w:fldChar w:fldCharType="end"/>
        </w:r>
        <w:r w:rsidR="007E74B5" w:rsidRPr="0033182C" w:rsidDel="00F10288">
          <w:rPr>
            <w:rFonts w:cs="Times New Roman"/>
            <w:i/>
          </w:rPr>
          <w:delText>.</w:delText>
        </w:r>
        <w:r w:rsidR="007E74B5" w:rsidRPr="0033182C" w:rsidDel="00F10288">
          <w:rPr>
            <w:rFonts w:cs="Times New Roman"/>
            <w:i/>
          </w:rPr>
          <w:fldChar w:fldCharType="begin"/>
        </w:r>
        <w:r w:rsidR="007E74B5" w:rsidRPr="0033182C" w:rsidDel="00F10288">
          <w:rPr>
            <w:rFonts w:cs="Times New Roman"/>
            <w:i/>
          </w:rPr>
          <w:delInstrText xml:space="preserve"> SEQ Tabel \* ARABIC \s 1 </w:delInstrText>
        </w:r>
        <w:r w:rsidR="007E74B5" w:rsidRPr="0033182C" w:rsidDel="00F10288">
          <w:rPr>
            <w:rFonts w:cs="Times New Roman"/>
            <w:i/>
          </w:rPr>
          <w:fldChar w:fldCharType="separate"/>
        </w:r>
        <w:r w:rsidR="007E74B5" w:rsidRPr="0033182C" w:rsidDel="00F10288">
          <w:rPr>
            <w:rFonts w:cs="Times New Roman"/>
            <w:i/>
            <w:noProof/>
          </w:rPr>
          <w:delText>2</w:delText>
        </w:r>
        <w:r w:rsidR="007E74B5" w:rsidRPr="0033182C" w:rsidDel="00F10288">
          <w:rPr>
            <w:rFonts w:cs="Times New Roman"/>
            <w:i/>
          </w:rPr>
          <w:fldChar w:fldCharType="end"/>
        </w:r>
      </w:del>
      <w:del w:id="3026" w:author="Windows User" w:date="2019-09-18T15:53:00Z">
        <w:r w:rsidRPr="0033182C" w:rsidDel="00470091">
          <w:rPr>
            <w:rFonts w:cs="Times New Roman"/>
            <w:i/>
          </w:rPr>
          <w:delText xml:space="preserve"> Kebutuhan Non Fungsional</w:delText>
        </w:r>
        <w:bookmarkStart w:id="3027" w:name="_Toc23496263"/>
        <w:bookmarkStart w:id="3028" w:name="_Toc23552447"/>
        <w:bookmarkStart w:id="3029" w:name="_Toc23810800"/>
        <w:bookmarkStart w:id="3030" w:name="_Toc23880463"/>
        <w:bookmarkEnd w:id="3027"/>
        <w:bookmarkEnd w:id="3028"/>
        <w:bookmarkEnd w:id="3029"/>
        <w:bookmarkEnd w:id="3030"/>
      </w:del>
    </w:p>
    <w:tbl>
      <w:tblPr>
        <w:tblStyle w:val="TableGrid"/>
        <w:tblW w:w="0" w:type="auto"/>
        <w:tblLook w:val="04A0" w:firstRow="1" w:lastRow="0" w:firstColumn="1" w:lastColumn="0" w:noHBand="0" w:noVBand="1"/>
      </w:tblPr>
      <w:tblGrid>
        <w:gridCol w:w="2133"/>
        <w:gridCol w:w="5794"/>
      </w:tblGrid>
      <w:tr w:rsidR="002C6D0C" w:rsidRPr="0033182C" w:rsidDel="00470091" w14:paraId="02212339" w14:textId="1E6CBACC" w:rsidTr="005E1D23">
        <w:trPr>
          <w:del w:id="3031" w:author="Windows User" w:date="2019-09-18T15:53:00Z"/>
        </w:trPr>
        <w:tc>
          <w:tcPr>
            <w:tcW w:w="2133" w:type="dxa"/>
          </w:tcPr>
          <w:p w14:paraId="4C10C0C1" w14:textId="3DF44BD7" w:rsidR="002C6D0C" w:rsidRPr="0033182C" w:rsidDel="00470091" w:rsidRDefault="002C6D0C">
            <w:pPr>
              <w:ind w:firstLine="720"/>
              <w:rPr>
                <w:del w:id="3032" w:author="Windows User" w:date="2019-09-18T15:53:00Z"/>
                <w:rFonts w:cs="Times New Roman"/>
                <w:sz w:val="22"/>
                <w:szCs w:val="24"/>
              </w:rPr>
              <w:pPrChange w:id="3033" w:author="Windows User" w:date="2019-09-18T15:53:00Z">
                <w:pPr>
                  <w:spacing w:line="240" w:lineRule="auto"/>
                  <w:jc w:val="center"/>
                </w:pPr>
              </w:pPrChange>
            </w:pPr>
            <w:del w:id="3034" w:author="Windows User" w:date="2019-09-18T15:53:00Z">
              <w:r w:rsidRPr="0033182C" w:rsidDel="00470091">
                <w:rPr>
                  <w:rFonts w:cs="Times New Roman"/>
                  <w:sz w:val="22"/>
                  <w:szCs w:val="24"/>
                </w:rPr>
                <w:delText>SRSNF ID</w:delText>
              </w:r>
              <w:bookmarkStart w:id="3035" w:name="_Toc23496264"/>
              <w:bookmarkStart w:id="3036" w:name="_Toc23552448"/>
              <w:bookmarkStart w:id="3037" w:name="_Toc23810801"/>
              <w:bookmarkStart w:id="3038" w:name="_Toc23880464"/>
              <w:bookmarkEnd w:id="3035"/>
              <w:bookmarkEnd w:id="3036"/>
              <w:bookmarkEnd w:id="3037"/>
              <w:bookmarkEnd w:id="3038"/>
            </w:del>
          </w:p>
        </w:tc>
        <w:tc>
          <w:tcPr>
            <w:tcW w:w="5794" w:type="dxa"/>
          </w:tcPr>
          <w:p w14:paraId="39BF7CBD" w14:textId="600E44A8" w:rsidR="002C6D0C" w:rsidRPr="0033182C" w:rsidDel="00470091" w:rsidRDefault="002C6D0C">
            <w:pPr>
              <w:ind w:firstLine="720"/>
              <w:rPr>
                <w:del w:id="3039" w:author="Windows User" w:date="2019-09-18T15:53:00Z"/>
                <w:rFonts w:cs="Times New Roman"/>
                <w:sz w:val="22"/>
                <w:szCs w:val="24"/>
              </w:rPr>
              <w:pPrChange w:id="3040" w:author="Windows User" w:date="2019-09-18T15:53:00Z">
                <w:pPr>
                  <w:spacing w:line="240" w:lineRule="auto"/>
                  <w:jc w:val="center"/>
                </w:pPr>
              </w:pPrChange>
            </w:pPr>
            <w:del w:id="3041" w:author="Windows User" w:date="2019-09-18T15:53:00Z">
              <w:r w:rsidRPr="0033182C" w:rsidDel="00470091">
                <w:rPr>
                  <w:rFonts w:cs="Times New Roman"/>
                  <w:sz w:val="22"/>
                  <w:szCs w:val="24"/>
                </w:rPr>
                <w:delText>Identifikasi</w:delText>
              </w:r>
              <w:bookmarkStart w:id="3042" w:name="_Toc23496265"/>
              <w:bookmarkStart w:id="3043" w:name="_Toc23552449"/>
              <w:bookmarkStart w:id="3044" w:name="_Toc23810802"/>
              <w:bookmarkStart w:id="3045" w:name="_Toc23880465"/>
              <w:bookmarkEnd w:id="3042"/>
              <w:bookmarkEnd w:id="3043"/>
              <w:bookmarkEnd w:id="3044"/>
              <w:bookmarkEnd w:id="3045"/>
            </w:del>
          </w:p>
        </w:tc>
        <w:bookmarkStart w:id="3046" w:name="_Toc23496266"/>
        <w:bookmarkStart w:id="3047" w:name="_Toc23552450"/>
        <w:bookmarkStart w:id="3048" w:name="_Toc23810803"/>
        <w:bookmarkStart w:id="3049" w:name="_Toc23880466"/>
        <w:bookmarkEnd w:id="3046"/>
        <w:bookmarkEnd w:id="3047"/>
        <w:bookmarkEnd w:id="3048"/>
        <w:bookmarkEnd w:id="3049"/>
      </w:tr>
      <w:tr w:rsidR="002C6D0C" w:rsidRPr="0033182C" w:rsidDel="00470091" w14:paraId="3DCE7385" w14:textId="1792E144" w:rsidTr="005E1D23">
        <w:trPr>
          <w:del w:id="3050" w:author="Windows User" w:date="2019-09-18T15:53:00Z"/>
        </w:trPr>
        <w:tc>
          <w:tcPr>
            <w:tcW w:w="2133" w:type="dxa"/>
          </w:tcPr>
          <w:p w14:paraId="4C50FCE6" w14:textId="58447F12" w:rsidR="002C6D0C" w:rsidRPr="0033182C" w:rsidDel="00470091" w:rsidRDefault="002C6D0C">
            <w:pPr>
              <w:ind w:firstLine="720"/>
              <w:rPr>
                <w:del w:id="3051" w:author="Windows User" w:date="2019-09-18T15:53:00Z"/>
                <w:rFonts w:cs="Times New Roman"/>
                <w:b/>
                <w:sz w:val="22"/>
                <w:szCs w:val="24"/>
              </w:rPr>
              <w:pPrChange w:id="3052" w:author="Windows User" w:date="2019-09-18T15:53:00Z">
                <w:pPr>
                  <w:spacing w:line="240" w:lineRule="auto"/>
                </w:pPr>
              </w:pPrChange>
            </w:pPr>
            <w:del w:id="3053" w:author="Windows User" w:date="2019-09-18T15:53:00Z">
              <w:r w:rsidRPr="0033182C" w:rsidDel="00470091">
                <w:rPr>
                  <w:rFonts w:cs="Times New Roman"/>
                  <w:sz w:val="22"/>
                  <w:szCs w:val="24"/>
                </w:rPr>
                <w:delText>SRSNF_1</w:delText>
              </w:r>
              <w:bookmarkStart w:id="3054" w:name="_Toc23496267"/>
              <w:bookmarkStart w:id="3055" w:name="_Toc23552451"/>
              <w:bookmarkStart w:id="3056" w:name="_Toc23810804"/>
              <w:bookmarkStart w:id="3057" w:name="_Toc23880467"/>
              <w:bookmarkEnd w:id="3054"/>
              <w:bookmarkEnd w:id="3055"/>
              <w:bookmarkEnd w:id="3056"/>
              <w:bookmarkEnd w:id="3057"/>
            </w:del>
          </w:p>
        </w:tc>
        <w:tc>
          <w:tcPr>
            <w:tcW w:w="5794" w:type="dxa"/>
          </w:tcPr>
          <w:p w14:paraId="5A02F06D" w14:textId="42D2444C" w:rsidR="002C6D0C" w:rsidRPr="0033182C" w:rsidDel="00470091" w:rsidRDefault="002C6D0C">
            <w:pPr>
              <w:ind w:firstLine="720"/>
              <w:rPr>
                <w:del w:id="3058" w:author="Windows User" w:date="2019-09-18T15:53:00Z"/>
                <w:rFonts w:cs="Times New Roman"/>
                <w:sz w:val="22"/>
                <w:szCs w:val="24"/>
              </w:rPr>
              <w:pPrChange w:id="3059" w:author="Windows User" w:date="2019-09-18T15:53:00Z">
                <w:pPr>
                  <w:spacing w:line="240" w:lineRule="auto"/>
                </w:pPr>
              </w:pPrChange>
            </w:pPr>
            <w:del w:id="3060" w:author="Windows User" w:date="2019-09-18T15:53:00Z">
              <w:r w:rsidRPr="0033182C" w:rsidDel="00470091">
                <w:rPr>
                  <w:rFonts w:cs="Times New Roman"/>
                  <w:i/>
                  <w:sz w:val="22"/>
                  <w:szCs w:val="24"/>
                </w:rPr>
                <w:delText>Availability</w:delText>
              </w:r>
              <w:r w:rsidR="004B76E2" w:rsidRPr="0033182C" w:rsidDel="00470091">
                <w:rPr>
                  <w:rFonts w:cs="Times New Roman"/>
                  <w:i/>
                  <w:sz w:val="22"/>
                  <w:szCs w:val="24"/>
                </w:rPr>
                <w:delText>,</w:delText>
              </w:r>
              <w:r w:rsidR="004B76E2" w:rsidRPr="0033182C" w:rsidDel="00470091">
                <w:rPr>
                  <w:rFonts w:cs="Times New Roman"/>
                  <w:sz w:val="22"/>
                  <w:szCs w:val="24"/>
                </w:rPr>
                <w:delText xml:space="preserve"> s</w:delText>
              </w:r>
              <w:r w:rsidRPr="0033182C" w:rsidDel="00470091">
                <w:rPr>
                  <w:rFonts w:cs="Times New Roman"/>
                  <w:sz w:val="22"/>
                  <w:szCs w:val="24"/>
                </w:rPr>
                <w:delText>istem harus dapat diakses selama proses penelitian ini yaitu mulai dari jam 5 p</w:delText>
              </w:r>
              <w:r w:rsidR="00217B12" w:rsidRPr="0033182C" w:rsidDel="00470091">
                <w:rPr>
                  <w:rFonts w:cs="Times New Roman"/>
                  <w:sz w:val="22"/>
                  <w:szCs w:val="24"/>
                </w:rPr>
                <w:delText>agi sampai jam 6  malam selama satu</w:delText>
              </w:r>
              <w:r w:rsidRPr="0033182C" w:rsidDel="00470091">
                <w:rPr>
                  <w:rFonts w:cs="Times New Roman"/>
                  <w:sz w:val="22"/>
                  <w:szCs w:val="24"/>
                </w:rPr>
                <w:delText xml:space="preserve"> hari.</w:delText>
              </w:r>
              <w:bookmarkStart w:id="3061" w:name="_Toc23496268"/>
              <w:bookmarkStart w:id="3062" w:name="_Toc23552452"/>
              <w:bookmarkStart w:id="3063" w:name="_Toc23810805"/>
              <w:bookmarkStart w:id="3064" w:name="_Toc23880468"/>
              <w:bookmarkEnd w:id="3061"/>
              <w:bookmarkEnd w:id="3062"/>
              <w:bookmarkEnd w:id="3063"/>
              <w:bookmarkEnd w:id="3064"/>
            </w:del>
          </w:p>
        </w:tc>
        <w:bookmarkStart w:id="3065" w:name="_Toc23496269"/>
        <w:bookmarkStart w:id="3066" w:name="_Toc23552453"/>
        <w:bookmarkStart w:id="3067" w:name="_Toc23810806"/>
        <w:bookmarkStart w:id="3068" w:name="_Toc23880469"/>
        <w:bookmarkEnd w:id="3065"/>
        <w:bookmarkEnd w:id="3066"/>
        <w:bookmarkEnd w:id="3067"/>
        <w:bookmarkEnd w:id="3068"/>
      </w:tr>
      <w:tr w:rsidR="002C6D0C" w:rsidRPr="0033182C" w:rsidDel="00470091" w14:paraId="22F88F22" w14:textId="1BE33B52" w:rsidTr="005E1D23">
        <w:trPr>
          <w:del w:id="3069" w:author="Windows User" w:date="2019-09-18T15:53:00Z"/>
        </w:trPr>
        <w:tc>
          <w:tcPr>
            <w:tcW w:w="2133" w:type="dxa"/>
          </w:tcPr>
          <w:p w14:paraId="34327AB3" w14:textId="2CD9AEC9" w:rsidR="002C6D0C" w:rsidRPr="0033182C" w:rsidDel="00470091" w:rsidRDefault="002C6D0C">
            <w:pPr>
              <w:ind w:firstLine="720"/>
              <w:rPr>
                <w:del w:id="3070" w:author="Windows User" w:date="2019-09-18T15:53:00Z"/>
                <w:rFonts w:cs="Times New Roman"/>
                <w:b/>
                <w:sz w:val="22"/>
                <w:szCs w:val="24"/>
              </w:rPr>
              <w:pPrChange w:id="3071" w:author="Windows User" w:date="2019-09-18T15:53:00Z">
                <w:pPr>
                  <w:spacing w:line="240" w:lineRule="auto"/>
                </w:pPr>
              </w:pPrChange>
            </w:pPr>
            <w:del w:id="3072" w:author="Windows User" w:date="2019-09-18T15:53:00Z">
              <w:r w:rsidRPr="0033182C" w:rsidDel="00470091">
                <w:rPr>
                  <w:rFonts w:cs="Times New Roman"/>
                  <w:sz w:val="22"/>
                  <w:szCs w:val="24"/>
                </w:rPr>
                <w:delText>SRSNF_2</w:delText>
              </w:r>
              <w:bookmarkStart w:id="3073" w:name="_Toc23496270"/>
              <w:bookmarkStart w:id="3074" w:name="_Toc23552454"/>
              <w:bookmarkStart w:id="3075" w:name="_Toc23810807"/>
              <w:bookmarkStart w:id="3076" w:name="_Toc23880470"/>
              <w:bookmarkEnd w:id="3073"/>
              <w:bookmarkEnd w:id="3074"/>
              <w:bookmarkEnd w:id="3075"/>
              <w:bookmarkEnd w:id="3076"/>
            </w:del>
          </w:p>
        </w:tc>
        <w:tc>
          <w:tcPr>
            <w:tcW w:w="5794" w:type="dxa"/>
          </w:tcPr>
          <w:p w14:paraId="0F9A0683" w14:textId="40DDE692" w:rsidR="002C6D0C" w:rsidRPr="0033182C" w:rsidDel="00470091" w:rsidRDefault="002C6D0C">
            <w:pPr>
              <w:ind w:firstLine="720"/>
              <w:rPr>
                <w:del w:id="3077" w:author="Windows User" w:date="2019-09-18T15:53:00Z"/>
                <w:rFonts w:cs="Times New Roman"/>
                <w:sz w:val="22"/>
                <w:szCs w:val="24"/>
              </w:rPr>
              <w:pPrChange w:id="3078" w:author="Windows User" w:date="2019-09-18T15:53:00Z">
                <w:pPr>
                  <w:spacing w:line="240" w:lineRule="auto"/>
                </w:pPr>
              </w:pPrChange>
            </w:pPr>
            <w:del w:id="3079" w:author="Windows User" w:date="2019-09-18T15:53:00Z">
              <w:r w:rsidRPr="0033182C" w:rsidDel="00470091">
                <w:rPr>
                  <w:rFonts w:cs="Times New Roman"/>
                  <w:i/>
                  <w:sz w:val="22"/>
                  <w:szCs w:val="24"/>
                </w:rPr>
                <w:delText>Response Time</w:delText>
              </w:r>
              <w:r w:rsidR="004B76E2" w:rsidRPr="0033182C" w:rsidDel="00470091">
                <w:rPr>
                  <w:rFonts w:cs="Times New Roman"/>
                  <w:sz w:val="22"/>
                  <w:szCs w:val="24"/>
                </w:rPr>
                <w:delText>, s</w:delText>
              </w:r>
              <w:r w:rsidRPr="0033182C" w:rsidDel="00470091">
                <w:rPr>
                  <w:rFonts w:cs="Times New Roman"/>
                  <w:sz w:val="22"/>
                  <w:szCs w:val="24"/>
                </w:rPr>
                <w:delText>istem harus dapat memproses request data secara real time.</w:delText>
              </w:r>
              <w:bookmarkStart w:id="3080" w:name="_Toc23496271"/>
              <w:bookmarkStart w:id="3081" w:name="_Toc23552455"/>
              <w:bookmarkStart w:id="3082" w:name="_Toc23810808"/>
              <w:bookmarkStart w:id="3083" w:name="_Toc23880471"/>
              <w:bookmarkEnd w:id="3080"/>
              <w:bookmarkEnd w:id="3081"/>
              <w:bookmarkEnd w:id="3082"/>
              <w:bookmarkEnd w:id="3083"/>
            </w:del>
          </w:p>
        </w:tc>
        <w:bookmarkStart w:id="3084" w:name="_Toc23496272"/>
        <w:bookmarkStart w:id="3085" w:name="_Toc23552456"/>
        <w:bookmarkStart w:id="3086" w:name="_Toc23810809"/>
        <w:bookmarkStart w:id="3087" w:name="_Toc23880472"/>
        <w:bookmarkEnd w:id="3084"/>
        <w:bookmarkEnd w:id="3085"/>
        <w:bookmarkEnd w:id="3086"/>
        <w:bookmarkEnd w:id="3087"/>
      </w:tr>
      <w:tr w:rsidR="002C6D0C" w:rsidRPr="0033182C" w:rsidDel="00470091" w14:paraId="116E8395" w14:textId="2E7D53C8" w:rsidTr="005E1D23">
        <w:trPr>
          <w:del w:id="3088" w:author="Windows User" w:date="2019-09-18T15:53:00Z"/>
        </w:trPr>
        <w:tc>
          <w:tcPr>
            <w:tcW w:w="2133" w:type="dxa"/>
          </w:tcPr>
          <w:p w14:paraId="3497C007" w14:textId="3B0BBB4B" w:rsidR="002C6D0C" w:rsidRPr="0033182C" w:rsidDel="00470091" w:rsidRDefault="002C6D0C">
            <w:pPr>
              <w:ind w:firstLine="720"/>
              <w:rPr>
                <w:del w:id="3089" w:author="Windows User" w:date="2019-09-18T15:53:00Z"/>
                <w:rFonts w:cs="Times New Roman"/>
                <w:b/>
                <w:sz w:val="22"/>
                <w:szCs w:val="24"/>
              </w:rPr>
              <w:pPrChange w:id="3090" w:author="Windows User" w:date="2019-09-18T15:53:00Z">
                <w:pPr>
                  <w:spacing w:line="240" w:lineRule="auto"/>
                </w:pPr>
              </w:pPrChange>
            </w:pPr>
            <w:del w:id="3091" w:author="Windows User" w:date="2019-09-18T15:53:00Z">
              <w:r w:rsidRPr="0033182C" w:rsidDel="00470091">
                <w:rPr>
                  <w:rFonts w:cs="Times New Roman"/>
                  <w:sz w:val="22"/>
                  <w:szCs w:val="24"/>
                </w:rPr>
                <w:delText>SRSNF_3</w:delText>
              </w:r>
              <w:bookmarkStart w:id="3092" w:name="_Toc23496273"/>
              <w:bookmarkStart w:id="3093" w:name="_Toc23552457"/>
              <w:bookmarkStart w:id="3094" w:name="_Toc23810810"/>
              <w:bookmarkStart w:id="3095" w:name="_Toc23880473"/>
              <w:bookmarkEnd w:id="3092"/>
              <w:bookmarkEnd w:id="3093"/>
              <w:bookmarkEnd w:id="3094"/>
              <w:bookmarkEnd w:id="3095"/>
            </w:del>
          </w:p>
        </w:tc>
        <w:tc>
          <w:tcPr>
            <w:tcW w:w="5794" w:type="dxa"/>
          </w:tcPr>
          <w:p w14:paraId="3CAE9A9E" w14:textId="33751A43" w:rsidR="002C6D0C" w:rsidRPr="0033182C" w:rsidDel="00470091" w:rsidRDefault="004B76E2">
            <w:pPr>
              <w:ind w:firstLine="720"/>
              <w:rPr>
                <w:del w:id="3096" w:author="Windows User" w:date="2019-09-18T15:53:00Z"/>
                <w:rFonts w:cs="Times New Roman"/>
                <w:sz w:val="22"/>
                <w:szCs w:val="24"/>
              </w:rPr>
              <w:pPrChange w:id="3097" w:author="Windows User" w:date="2019-09-18T15:53:00Z">
                <w:pPr>
                  <w:spacing w:line="240" w:lineRule="auto"/>
                </w:pPr>
              </w:pPrChange>
            </w:pPr>
            <w:del w:id="3098" w:author="Windows User" w:date="2019-09-18T15:53:00Z">
              <w:r w:rsidRPr="0033182C" w:rsidDel="00470091">
                <w:rPr>
                  <w:rFonts w:cs="Times New Roman"/>
                  <w:sz w:val="22"/>
                  <w:szCs w:val="24"/>
                </w:rPr>
                <w:delText>Security, s</w:delText>
              </w:r>
              <w:r w:rsidR="00504626" w:rsidRPr="0033182C" w:rsidDel="00470091">
                <w:rPr>
                  <w:rFonts w:cs="Times New Roman"/>
                  <w:sz w:val="22"/>
                  <w:szCs w:val="24"/>
                </w:rPr>
                <w:delText>istem harus memiliki hak akses dalam pengaksesan sistem.</w:delText>
              </w:r>
              <w:bookmarkStart w:id="3099" w:name="_Toc23496274"/>
              <w:bookmarkStart w:id="3100" w:name="_Toc23552458"/>
              <w:bookmarkStart w:id="3101" w:name="_Toc23810811"/>
              <w:bookmarkStart w:id="3102" w:name="_Toc23880474"/>
              <w:bookmarkEnd w:id="3099"/>
              <w:bookmarkEnd w:id="3100"/>
              <w:bookmarkEnd w:id="3101"/>
              <w:bookmarkEnd w:id="3102"/>
            </w:del>
          </w:p>
        </w:tc>
        <w:bookmarkStart w:id="3103" w:name="_Toc23496275"/>
        <w:bookmarkStart w:id="3104" w:name="_Toc23552459"/>
        <w:bookmarkStart w:id="3105" w:name="_Toc23810812"/>
        <w:bookmarkStart w:id="3106" w:name="_Toc23880475"/>
        <w:bookmarkEnd w:id="3103"/>
        <w:bookmarkEnd w:id="3104"/>
        <w:bookmarkEnd w:id="3105"/>
        <w:bookmarkEnd w:id="3106"/>
      </w:tr>
      <w:tr w:rsidR="002C6D0C" w:rsidRPr="0033182C" w:rsidDel="00470091" w14:paraId="0C777DC7" w14:textId="1766ADAB" w:rsidTr="005E1D23">
        <w:trPr>
          <w:del w:id="3107" w:author="Windows User" w:date="2019-09-18T15:53:00Z"/>
        </w:trPr>
        <w:tc>
          <w:tcPr>
            <w:tcW w:w="2133" w:type="dxa"/>
          </w:tcPr>
          <w:p w14:paraId="57BA98FC" w14:textId="4861F07D" w:rsidR="002C6D0C" w:rsidRPr="0033182C" w:rsidDel="00470091" w:rsidRDefault="002C6D0C">
            <w:pPr>
              <w:ind w:firstLine="720"/>
              <w:rPr>
                <w:del w:id="3108" w:author="Windows User" w:date="2019-09-18T15:53:00Z"/>
                <w:rFonts w:cs="Times New Roman"/>
                <w:b/>
                <w:sz w:val="22"/>
                <w:szCs w:val="24"/>
              </w:rPr>
              <w:pPrChange w:id="3109" w:author="Windows User" w:date="2019-09-18T15:53:00Z">
                <w:pPr>
                  <w:spacing w:line="240" w:lineRule="auto"/>
                </w:pPr>
              </w:pPrChange>
            </w:pPr>
            <w:del w:id="3110" w:author="Windows User" w:date="2019-09-18T15:53:00Z">
              <w:r w:rsidRPr="0033182C" w:rsidDel="00470091">
                <w:rPr>
                  <w:rFonts w:cs="Times New Roman"/>
                  <w:sz w:val="22"/>
                  <w:szCs w:val="24"/>
                </w:rPr>
                <w:delText>SRSNF_4</w:delText>
              </w:r>
              <w:bookmarkStart w:id="3111" w:name="_Toc23496276"/>
              <w:bookmarkStart w:id="3112" w:name="_Toc23552460"/>
              <w:bookmarkStart w:id="3113" w:name="_Toc23810813"/>
              <w:bookmarkStart w:id="3114" w:name="_Toc23880476"/>
              <w:bookmarkEnd w:id="3111"/>
              <w:bookmarkEnd w:id="3112"/>
              <w:bookmarkEnd w:id="3113"/>
              <w:bookmarkEnd w:id="3114"/>
            </w:del>
          </w:p>
        </w:tc>
        <w:tc>
          <w:tcPr>
            <w:tcW w:w="5794" w:type="dxa"/>
          </w:tcPr>
          <w:p w14:paraId="2C8BDBAE" w14:textId="272A28A9" w:rsidR="002C6D0C" w:rsidRPr="0033182C" w:rsidDel="00470091" w:rsidRDefault="004B76E2">
            <w:pPr>
              <w:ind w:firstLine="720"/>
              <w:rPr>
                <w:del w:id="3115" w:author="Windows User" w:date="2019-09-18T15:53:00Z"/>
                <w:rFonts w:cs="Times New Roman"/>
                <w:sz w:val="22"/>
                <w:szCs w:val="24"/>
              </w:rPr>
              <w:pPrChange w:id="3116" w:author="Windows User" w:date="2019-09-18T15:53:00Z">
                <w:pPr>
                  <w:spacing w:line="240" w:lineRule="auto"/>
                </w:pPr>
              </w:pPrChange>
            </w:pPr>
            <w:del w:id="3117" w:author="Windows User" w:date="2019-09-18T15:53:00Z">
              <w:r w:rsidRPr="0033182C" w:rsidDel="00470091">
                <w:rPr>
                  <w:rFonts w:cs="Times New Roman"/>
                  <w:i/>
                  <w:sz w:val="22"/>
                  <w:szCs w:val="24"/>
                </w:rPr>
                <w:delText xml:space="preserve">User Friendly, </w:delText>
              </w:r>
              <w:r w:rsidRPr="0033182C" w:rsidDel="00470091">
                <w:rPr>
                  <w:rFonts w:cs="Times New Roman"/>
                  <w:sz w:val="22"/>
                  <w:szCs w:val="24"/>
                </w:rPr>
                <w:delText>sistem harus didesain untuk memudahkan pengguna.</w:delText>
              </w:r>
              <w:bookmarkStart w:id="3118" w:name="_Toc23496277"/>
              <w:bookmarkStart w:id="3119" w:name="_Toc23552461"/>
              <w:bookmarkStart w:id="3120" w:name="_Toc23810814"/>
              <w:bookmarkStart w:id="3121" w:name="_Toc23880477"/>
              <w:bookmarkEnd w:id="3118"/>
              <w:bookmarkEnd w:id="3119"/>
              <w:bookmarkEnd w:id="3120"/>
              <w:bookmarkEnd w:id="3121"/>
            </w:del>
          </w:p>
        </w:tc>
        <w:bookmarkStart w:id="3122" w:name="_Toc23496278"/>
        <w:bookmarkStart w:id="3123" w:name="_Toc23552462"/>
        <w:bookmarkStart w:id="3124" w:name="_Toc23810815"/>
        <w:bookmarkStart w:id="3125" w:name="_Toc23880478"/>
        <w:bookmarkEnd w:id="3122"/>
        <w:bookmarkEnd w:id="3123"/>
        <w:bookmarkEnd w:id="3124"/>
        <w:bookmarkEnd w:id="3125"/>
      </w:tr>
      <w:tr w:rsidR="002C6D0C" w:rsidRPr="0033182C" w:rsidDel="00470091" w14:paraId="7D797C11" w14:textId="4EFC47F2" w:rsidTr="005E1D23">
        <w:trPr>
          <w:del w:id="3126" w:author="Windows User" w:date="2019-09-18T15:53:00Z"/>
        </w:trPr>
        <w:tc>
          <w:tcPr>
            <w:tcW w:w="2133" w:type="dxa"/>
          </w:tcPr>
          <w:p w14:paraId="6CA784A3" w14:textId="59213D88" w:rsidR="002C6D0C" w:rsidRPr="0033182C" w:rsidDel="00470091" w:rsidRDefault="002C6D0C">
            <w:pPr>
              <w:ind w:firstLine="720"/>
              <w:rPr>
                <w:del w:id="3127" w:author="Windows User" w:date="2019-09-18T15:53:00Z"/>
                <w:rFonts w:cs="Times New Roman"/>
                <w:sz w:val="22"/>
                <w:szCs w:val="24"/>
              </w:rPr>
              <w:pPrChange w:id="3128" w:author="Windows User" w:date="2019-09-18T15:53:00Z">
                <w:pPr>
                  <w:spacing w:line="240" w:lineRule="auto"/>
                </w:pPr>
              </w:pPrChange>
            </w:pPr>
            <w:del w:id="3129" w:author="Windows User" w:date="2019-09-18T15:53:00Z">
              <w:r w:rsidRPr="0033182C" w:rsidDel="00470091">
                <w:rPr>
                  <w:rFonts w:cs="Times New Roman"/>
                  <w:sz w:val="22"/>
                  <w:szCs w:val="24"/>
                </w:rPr>
                <w:delText>SRSNF_5</w:delText>
              </w:r>
              <w:bookmarkStart w:id="3130" w:name="_Toc23496279"/>
              <w:bookmarkStart w:id="3131" w:name="_Toc23552463"/>
              <w:bookmarkStart w:id="3132" w:name="_Toc23810816"/>
              <w:bookmarkStart w:id="3133" w:name="_Toc23880479"/>
              <w:bookmarkEnd w:id="3130"/>
              <w:bookmarkEnd w:id="3131"/>
              <w:bookmarkEnd w:id="3132"/>
              <w:bookmarkEnd w:id="3133"/>
            </w:del>
          </w:p>
        </w:tc>
        <w:tc>
          <w:tcPr>
            <w:tcW w:w="5794" w:type="dxa"/>
          </w:tcPr>
          <w:p w14:paraId="71985ECB" w14:textId="5624707D" w:rsidR="002C6D0C" w:rsidRPr="0033182C" w:rsidDel="00470091" w:rsidRDefault="004B76E2">
            <w:pPr>
              <w:ind w:firstLine="720"/>
              <w:rPr>
                <w:del w:id="3134" w:author="Windows User" w:date="2019-09-18T15:53:00Z"/>
                <w:rFonts w:cs="Times New Roman"/>
                <w:i/>
                <w:sz w:val="22"/>
                <w:szCs w:val="24"/>
              </w:rPr>
              <w:pPrChange w:id="3135" w:author="Windows User" w:date="2019-09-18T15:53:00Z">
                <w:pPr>
                  <w:spacing w:line="240" w:lineRule="auto"/>
                </w:pPr>
              </w:pPrChange>
            </w:pPr>
            <w:del w:id="3136" w:author="Windows User" w:date="2019-09-18T15:53:00Z">
              <w:r w:rsidRPr="0033182C" w:rsidDel="00470091">
                <w:rPr>
                  <w:rFonts w:cs="Times New Roman"/>
                  <w:i/>
                  <w:sz w:val="22"/>
                  <w:szCs w:val="24"/>
                </w:rPr>
                <w:delText xml:space="preserve">Realibility. </w:delText>
              </w:r>
              <w:r w:rsidRPr="0033182C" w:rsidDel="00470091">
                <w:rPr>
                  <w:rFonts w:cs="Times New Roman"/>
                  <w:sz w:val="22"/>
                  <w:szCs w:val="24"/>
                </w:rPr>
                <w:delText>sistem harus berjalan sesuai kebutuhan pengguna</w:delText>
              </w:r>
              <w:bookmarkStart w:id="3137" w:name="_Toc23496280"/>
              <w:bookmarkStart w:id="3138" w:name="_Toc23552464"/>
              <w:bookmarkStart w:id="3139" w:name="_Toc23810817"/>
              <w:bookmarkStart w:id="3140" w:name="_Toc23880480"/>
              <w:bookmarkEnd w:id="3137"/>
              <w:bookmarkEnd w:id="3138"/>
              <w:bookmarkEnd w:id="3139"/>
              <w:bookmarkEnd w:id="3140"/>
            </w:del>
          </w:p>
        </w:tc>
        <w:bookmarkStart w:id="3141" w:name="_Toc23496281"/>
        <w:bookmarkStart w:id="3142" w:name="_Toc23552465"/>
        <w:bookmarkStart w:id="3143" w:name="_Toc23810818"/>
        <w:bookmarkStart w:id="3144" w:name="_Toc23880481"/>
        <w:bookmarkEnd w:id="3141"/>
        <w:bookmarkEnd w:id="3142"/>
        <w:bookmarkEnd w:id="3143"/>
        <w:bookmarkEnd w:id="3144"/>
      </w:tr>
    </w:tbl>
    <w:p w14:paraId="43BE68FC" w14:textId="299D8FDF" w:rsidR="001710D6" w:rsidRPr="0033182C" w:rsidDel="00470091" w:rsidRDefault="001710D6">
      <w:pPr>
        <w:rPr>
          <w:del w:id="3145" w:author="Windows User" w:date="2019-09-18T15:53:00Z"/>
          <w:rFonts w:cs="Times New Roman"/>
          <w:szCs w:val="24"/>
        </w:rPr>
        <w:pPrChange w:id="3146" w:author="Windows User" w:date="2019-09-18T15:54:00Z">
          <w:pPr>
            <w:pStyle w:val="Heading2"/>
          </w:pPr>
        </w:pPrChange>
      </w:pPr>
      <w:bookmarkStart w:id="3147" w:name="_Toc23496282"/>
      <w:bookmarkStart w:id="3148" w:name="_Toc23552466"/>
      <w:bookmarkStart w:id="3149" w:name="_Toc23810819"/>
      <w:bookmarkStart w:id="3150" w:name="_Toc23880482"/>
      <w:bookmarkEnd w:id="3147"/>
      <w:bookmarkEnd w:id="3148"/>
      <w:bookmarkEnd w:id="3149"/>
      <w:bookmarkEnd w:id="3150"/>
    </w:p>
    <w:p w14:paraId="11F18272" w14:textId="13592303" w:rsidR="00415F4D" w:rsidRPr="0033182C" w:rsidDel="00750347" w:rsidRDefault="00415F4D">
      <w:pPr>
        <w:pStyle w:val="Heading2"/>
        <w:numPr>
          <w:ilvl w:val="1"/>
          <w:numId w:val="45"/>
        </w:numPr>
        <w:ind w:left="357" w:hanging="357"/>
        <w:rPr>
          <w:del w:id="3151" w:author="Windows User" w:date="2019-09-20T01:38:00Z"/>
          <w:rFonts w:cs="Times New Roman"/>
        </w:rPr>
        <w:pPrChange w:id="3152" w:author="Windows User" w:date="2019-09-19T03:35:00Z">
          <w:pPr>
            <w:pStyle w:val="Heading2"/>
          </w:pPr>
        </w:pPrChange>
      </w:pPr>
      <w:del w:id="3153" w:author="Windows User" w:date="2019-09-20T01:38:00Z">
        <w:r w:rsidRPr="0033182C" w:rsidDel="00750347">
          <w:rPr>
            <w:rFonts w:cs="Times New Roman"/>
          </w:rPr>
          <w:delText>Business Process</w:delText>
        </w:r>
        <w:bookmarkStart w:id="3154" w:name="_Toc23496283"/>
        <w:bookmarkStart w:id="3155" w:name="_Toc23552467"/>
        <w:bookmarkStart w:id="3156" w:name="_Toc23810820"/>
        <w:bookmarkStart w:id="3157" w:name="_Toc23880483"/>
        <w:bookmarkEnd w:id="3154"/>
        <w:bookmarkEnd w:id="3155"/>
        <w:bookmarkEnd w:id="3156"/>
        <w:bookmarkEnd w:id="3157"/>
      </w:del>
    </w:p>
    <w:p w14:paraId="0BBA3418" w14:textId="51D8B5C8" w:rsidR="003D60DB" w:rsidRPr="0033182C" w:rsidDel="00750347" w:rsidRDefault="003D60DB">
      <w:pPr>
        <w:spacing w:after="0"/>
        <w:ind w:firstLine="567"/>
        <w:rPr>
          <w:del w:id="3158" w:author="Windows User" w:date="2019-09-20T01:38:00Z"/>
          <w:rFonts w:cs="Times New Roman"/>
          <w:szCs w:val="24"/>
        </w:rPr>
        <w:pPrChange w:id="3159" w:author="Windows User" w:date="2019-09-19T00:56:00Z">
          <w:pPr>
            <w:ind w:firstLine="567"/>
          </w:pPr>
        </w:pPrChange>
      </w:pPr>
      <w:del w:id="3160" w:author="Windows User" w:date="2019-09-20T01:38:00Z">
        <w:r w:rsidRPr="0033182C" w:rsidDel="00750347">
          <w:rPr>
            <w:rFonts w:cs="Times New Roman"/>
            <w:i/>
            <w:szCs w:val="24"/>
          </w:rPr>
          <w:delText>Business process</w:delText>
        </w:r>
        <w:r w:rsidRPr="0033182C" w:rsidDel="00750347">
          <w:rPr>
            <w:rFonts w:cs="Times New Roman"/>
            <w:szCs w:val="24"/>
          </w:rPr>
          <w:delText xml:space="preserve"> merupakan kumpulan proses yang berisi aktifitas yang saling berelasi yang menghasilkan keluaran dari suatu proses dengan adanya data masukan guna men</w:delText>
        </w:r>
        <w:r w:rsidR="00F96B08" w:rsidRPr="0033182C" w:rsidDel="00750347">
          <w:rPr>
            <w:rFonts w:cs="Times New Roman"/>
            <w:szCs w:val="24"/>
          </w:rPr>
          <w:delText xml:space="preserve">capai suatu tujuan </w:delText>
        </w:r>
      </w:del>
      <w:customXmlDelRangeStart w:id="3161" w:author="Windows User" w:date="2019-09-20T01:38:00Z"/>
      <w:sdt>
        <w:sdtPr>
          <w:rPr>
            <w:rFonts w:cs="Times New Roman"/>
            <w:szCs w:val="24"/>
          </w:rPr>
          <w:id w:val="1995839862"/>
          <w:citation/>
        </w:sdtPr>
        <w:sdtContent>
          <w:customXmlDelRangeEnd w:id="3161"/>
          <w:del w:id="3162" w:author="Windows User" w:date="2019-09-20T01:38:00Z">
            <w:r w:rsidR="00F96B08" w:rsidRPr="0033182C" w:rsidDel="00750347">
              <w:rPr>
                <w:rFonts w:cs="Times New Roman"/>
                <w:szCs w:val="24"/>
              </w:rPr>
              <w:fldChar w:fldCharType="begin"/>
            </w:r>
            <w:r w:rsidR="00F96B08" w:rsidRPr="0033182C" w:rsidDel="00750347">
              <w:rPr>
                <w:rFonts w:cs="Times New Roman"/>
                <w:szCs w:val="24"/>
                <w:lang w:val="en-ID"/>
              </w:rPr>
              <w:delInstrText xml:space="preserve"> CITATION Dwi15 \l 14345 </w:delInstrText>
            </w:r>
            <w:r w:rsidR="00F96B08" w:rsidRPr="0033182C" w:rsidDel="00750347">
              <w:rPr>
                <w:rFonts w:cs="Times New Roman"/>
                <w:szCs w:val="24"/>
              </w:rPr>
              <w:fldChar w:fldCharType="separate"/>
            </w:r>
            <w:r w:rsidR="00F96B08" w:rsidRPr="0033182C" w:rsidDel="00750347">
              <w:rPr>
                <w:rFonts w:cs="Times New Roman"/>
                <w:noProof/>
                <w:szCs w:val="24"/>
                <w:lang w:val="en-ID"/>
              </w:rPr>
              <w:delText>(Febrianto, 2015)</w:delText>
            </w:r>
            <w:r w:rsidR="00F96B08" w:rsidRPr="0033182C" w:rsidDel="00750347">
              <w:rPr>
                <w:rFonts w:cs="Times New Roman"/>
                <w:szCs w:val="24"/>
              </w:rPr>
              <w:fldChar w:fldCharType="end"/>
            </w:r>
          </w:del>
          <w:customXmlDelRangeStart w:id="3163" w:author="Windows User" w:date="2019-09-20T01:38:00Z"/>
        </w:sdtContent>
      </w:sdt>
      <w:customXmlDelRangeEnd w:id="3163"/>
      <w:del w:id="3164" w:author="Windows User" w:date="2019-09-20T01:38:00Z">
        <w:r w:rsidR="00F96B08" w:rsidRPr="0033182C" w:rsidDel="00750347">
          <w:rPr>
            <w:rFonts w:cs="Times New Roman"/>
            <w:szCs w:val="24"/>
          </w:rPr>
          <w:delText>. Pada gambar</w:delText>
        </w:r>
        <w:r w:rsidR="00354093" w:rsidRPr="0033182C" w:rsidDel="00750347">
          <w:rPr>
            <w:rFonts w:cs="Times New Roman"/>
            <w:szCs w:val="24"/>
          </w:rPr>
          <w:delText xml:space="preserve"> </w:delText>
        </w:r>
      </w:del>
      <w:commentRangeStart w:id="3165"/>
      <w:ins w:id="3166" w:author="nova" w:date="2019-09-02T07:46:00Z">
        <w:del w:id="3167" w:author="Windows User" w:date="2019-09-20T01:38:00Z">
          <w:r w:rsidR="005006BA" w:rsidRPr="0033182C" w:rsidDel="00750347">
            <w:rPr>
              <w:rFonts w:cs="Times New Roman"/>
              <w:szCs w:val="24"/>
            </w:rPr>
            <w:delText xml:space="preserve">Gambar </w:delText>
          </w:r>
          <w:commentRangeEnd w:id="3165"/>
          <w:r w:rsidR="005006BA" w:rsidRPr="0033182C" w:rsidDel="00750347">
            <w:rPr>
              <w:rStyle w:val="CommentReference"/>
              <w:rFonts w:cs="Times New Roman"/>
            </w:rPr>
            <w:commentReference w:id="3165"/>
          </w:r>
        </w:del>
      </w:ins>
      <w:del w:id="3168" w:author="Windows User" w:date="2019-09-20T01:38:00Z">
        <w:r w:rsidR="00354093" w:rsidRPr="0033182C" w:rsidDel="00750347">
          <w:rPr>
            <w:rFonts w:cs="Times New Roman"/>
            <w:szCs w:val="24"/>
          </w:rPr>
          <w:delText>4</w:delText>
        </w:r>
        <w:r w:rsidR="007700B3" w:rsidRPr="0033182C" w:rsidDel="00750347">
          <w:rPr>
            <w:rFonts w:cs="Times New Roman"/>
            <w:szCs w:val="24"/>
          </w:rPr>
          <w:delText>.1</w:delText>
        </w:r>
        <w:r w:rsidR="00F96B08" w:rsidRPr="0033182C" w:rsidDel="00750347">
          <w:rPr>
            <w:rFonts w:cs="Times New Roman"/>
            <w:szCs w:val="24"/>
          </w:rPr>
          <w:delText xml:space="preserve"> business process </w:delText>
        </w:r>
        <w:r w:rsidR="00F96B08" w:rsidRPr="0033182C" w:rsidDel="00750347">
          <w:rPr>
            <w:rFonts w:cs="Times New Roman"/>
            <w:szCs w:val="24"/>
            <w:lang w:val="en-ID"/>
          </w:rPr>
          <w:delText xml:space="preserve">kontrol posisi berbasis web pada panel surya menggunakan metode </w:delText>
        </w:r>
      </w:del>
      <w:del w:id="3169" w:author="Windows User" w:date="2019-09-14T03:53:00Z">
        <w:r w:rsidR="00F96B08" w:rsidRPr="0033182C" w:rsidDel="00451BA0">
          <w:rPr>
            <w:rFonts w:cs="Times New Roman"/>
            <w:szCs w:val="24"/>
            <w:lang w:val="en-ID"/>
          </w:rPr>
          <w:delText>fuzzy</w:delText>
        </w:r>
      </w:del>
      <w:del w:id="3170" w:author="Windows User" w:date="2019-09-20T01:38:00Z">
        <w:r w:rsidR="00F96B08" w:rsidRPr="0033182C" w:rsidDel="00750347">
          <w:rPr>
            <w:rFonts w:cs="Times New Roman"/>
            <w:szCs w:val="24"/>
            <w:lang w:val="en-ID"/>
          </w:rPr>
          <w:delText xml:space="preserve"> PID memiliki masukan data berupa data user, data sudut x dan y pada </w:delText>
        </w:r>
        <w:r w:rsidR="00F96B08" w:rsidRPr="0033182C" w:rsidDel="00750347">
          <w:rPr>
            <w:rFonts w:cs="Times New Roman"/>
            <w:i/>
            <w:szCs w:val="24"/>
            <w:lang w:val="en-ID"/>
          </w:rPr>
          <w:delText>actuator</w:delText>
        </w:r>
        <w:r w:rsidR="00F96B08" w:rsidRPr="0033182C" w:rsidDel="00750347">
          <w:rPr>
            <w:rFonts w:cs="Times New Roman"/>
            <w:szCs w:val="24"/>
            <w:lang w:val="en-ID"/>
          </w:rPr>
          <w:delText xml:space="preserve">, data sudut x dan y pada </w:delText>
        </w:r>
        <w:r w:rsidR="00F96B08" w:rsidRPr="0033182C" w:rsidDel="00750347">
          <w:rPr>
            <w:rFonts w:cs="Times New Roman"/>
            <w:i/>
            <w:szCs w:val="24"/>
            <w:lang w:val="en-ID"/>
          </w:rPr>
          <w:delText>tracker</w:delText>
        </w:r>
        <w:r w:rsidR="00F96B08" w:rsidRPr="0033182C" w:rsidDel="00750347">
          <w:rPr>
            <w:rFonts w:cs="Times New Roman"/>
            <w:szCs w:val="24"/>
            <w:lang w:val="en-ID"/>
          </w:rPr>
          <w:delText xml:space="preserve">, data arus, dan data tegangan. Sedangkan untuk keluaran nya berupa grafik x, grafik y, history login, history sudut x, history sudut y, grafik tegangan, grafik arus, dan hasil perhitungan </w:delText>
        </w:r>
      </w:del>
      <w:del w:id="3171" w:author="Windows User" w:date="2019-09-14T03:53:00Z">
        <w:r w:rsidR="00F96B08" w:rsidRPr="0033182C" w:rsidDel="00451BA0">
          <w:rPr>
            <w:rFonts w:cs="Times New Roman"/>
            <w:szCs w:val="24"/>
            <w:lang w:val="en-ID"/>
          </w:rPr>
          <w:delText>fuzzy</w:delText>
        </w:r>
      </w:del>
      <w:del w:id="3172" w:author="Windows User" w:date="2019-09-20T01:38:00Z">
        <w:r w:rsidR="00F96B08" w:rsidRPr="0033182C" w:rsidDel="00750347">
          <w:rPr>
            <w:rFonts w:cs="Times New Roman"/>
            <w:szCs w:val="24"/>
            <w:lang w:val="en-ID"/>
          </w:rPr>
          <w:delText>.</w:delText>
        </w:r>
        <w:bookmarkStart w:id="3173" w:name="_Toc23496284"/>
        <w:bookmarkStart w:id="3174" w:name="_Toc23552468"/>
        <w:bookmarkStart w:id="3175" w:name="_Toc23810821"/>
        <w:bookmarkStart w:id="3176" w:name="_Toc23880484"/>
        <w:bookmarkEnd w:id="3173"/>
        <w:bookmarkEnd w:id="3174"/>
        <w:bookmarkEnd w:id="3175"/>
        <w:bookmarkEnd w:id="3176"/>
      </w:del>
    </w:p>
    <w:p w14:paraId="4F45385F" w14:textId="2483D410" w:rsidR="007700B3" w:rsidRPr="0033182C" w:rsidDel="00750347" w:rsidRDefault="00354093">
      <w:pPr>
        <w:keepNext/>
        <w:spacing w:after="0"/>
        <w:rPr>
          <w:del w:id="3177" w:author="Windows User" w:date="2019-09-20T01:38:00Z"/>
          <w:rFonts w:cs="Times New Roman"/>
        </w:rPr>
        <w:pPrChange w:id="3178" w:author="Windows User" w:date="2019-09-19T00:56:00Z">
          <w:pPr>
            <w:keepNext/>
          </w:pPr>
        </w:pPrChange>
      </w:pPr>
      <w:del w:id="3179" w:author="Windows User" w:date="2019-09-20T01:38:00Z">
        <w:r w:rsidRPr="0033182C" w:rsidDel="00750347">
          <w:rPr>
            <w:rFonts w:cs="Times New Roman"/>
            <w:noProof/>
          </w:rPr>
          <w:drawing>
            <wp:inline distT="0" distB="0" distL="0" distR="0" wp14:anchorId="7C73DBA2" wp14:editId="65D7C510">
              <wp:extent cx="5040987" cy="2481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p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2758" cy="2502509"/>
                      </a:xfrm>
                      <a:prstGeom prst="rect">
                        <a:avLst/>
                      </a:prstGeom>
                    </pic:spPr>
                  </pic:pic>
                </a:graphicData>
              </a:graphic>
            </wp:inline>
          </w:drawing>
        </w:r>
        <w:bookmarkStart w:id="3180" w:name="_Toc23496285"/>
        <w:bookmarkStart w:id="3181" w:name="_Toc23552469"/>
        <w:bookmarkStart w:id="3182" w:name="_Toc23810822"/>
        <w:bookmarkStart w:id="3183" w:name="_Toc23880485"/>
        <w:bookmarkEnd w:id="3180"/>
        <w:bookmarkEnd w:id="3181"/>
        <w:bookmarkEnd w:id="3182"/>
        <w:bookmarkEnd w:id="3183"/>
      </w:del>
    </w:p>
    <w:p w14:paraId="5160DFD1" w14:textId="7CDB3157" w:rsidR="003D60DB" w:rsidRPr="0033182C" w:rsidDel="00750347" w:rsidRDefault="007700B3">
      <w:pPr>
        <w:pStyle w:val="Caption"/>
        <w:spacing w:after="0"/>
        <w:jc w:val="center"/>
        <w:rPr>
          <w:del w:id="3184" w:author="Windows User" w:date="2019-09-20T01:38:00Z"/>
          <w:rFonts w:cs="Times New Roman"/>
          <w:i w:val="0"/>
          <w:color w:val="auto"/>
          <w:sz w:val="22"/>
        </w:rPr>
        <w:pPrChange w:id="3185" w:author="Windows User" w:date="2019-09-19T00:56:00Z">
          <w:pPr>
            <w:pStyle w:val="Caption"/>
            <w:jc w:val="center"/>
          </w:pPr>
        </w:pPrChange>
      </w:pPr>
      <w:del w:id="3186" w:author="Windows User" w:date="2019-09-20T01:38:00Z">
        <w:r w:rsidRPr="0033182C" w:rsidDel="00750347">
          <w:rPr>
            <w:rFonts w:cs="Times New Roman"/>
            <w:i w:val="0"/>
            <w:color w:val="auto"/>
            <w:sz w:val="22"/>
          </w:rPr>
          <w:delText xml:space="preserve">Gambar </w:delText>
        </w:r>
      </w:del>
      <w:del w:id="3187"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w:delText>
        </w:r>
        <w:r w:rsidR="00F25887" w:rsidRPr="0033182C" w:rsidDel="007F4597">
          <w:rPr>
            <w:rFonts w:cs="Times New Roman"/>
            <w:iCs w:val="0"/>
            <w:sz w:val="22"/>
          </w:rPr>
          <w:fldChar w:fldCharType="end"/>
        </w:r>
      </w:del>
      <w:del w:id="3188" w:author="Windows User" w:date="2019-09-20T01:38:00Z">
        <w:r w:rsidRPr="0033182C" w:rsidDel="00750347">
          <w:rPr>
            <w:rFonts w:cs="Times New Roman"/>
            <w:i w:val="0"/>
            <w:color w:val="auto"/>
            <w:sz w:val="22"/>
          </w:rPr>
          <w:delText xml:space="preserve"> </w:delText>
        </w:r>
        <w:r w:rsidRPr="0033182C" w:rsidDel="00750347">
          <w:rPr>
            <w:rFonts w:cs="Times New Roman"/>
            <w:color w:val="auto"/>
            <w:sz w:val="22"/>
          </w:rPr>
          <w:delText>Business Process</w:delText>
        </w:r>
        <w:bookmarkStart w:id="3189" w:name="_Toc23496286"/>
        <w:bookmarkStart w:id="3190" w:name="_Toc23552470"/>
        <w:bookmarkStart w:id="3191" w:name="_Toc23810823"/>
        <w:bookmarkStart w:id="3192" w:name="_Toc23880486"/>
        <w:bookmarkEnd w:id="3189"/>
        <w:bookmarkEnd w:id="3190"/>
        <w:bookmarkEnd w:id="3191"/>
        <w:bookmarkEnd w:id="3192"/>
      </w:del>
    </w:p>
    <w:p w14:paraId="53AED13B" w14:textId="060D00D1" w:rsidR="00415F4D" w:rsidRPr="0033182C" w:rsidDel="00750347" w:rsidRDefault="00415F4D">
      <w:pPr>
        <w:pStyle w:val="Heading2"/>
        <w:numPr>
          <w:ilvl w:val="1"/>
          <w:numId w:val="45"/>
        </w:numPr>
        <w:ind w:left="357" w:hanging="357"/>
        <w:rPr>
          <w:del w:id="3193" w:author="Windows User" w:date="2019-09-20T01:38:00Z"/>
          <w:rFonts w:cs="Times New Roman"/>
        </w:rPr>
        <w:pPrChange w:id="3194" w:author="Windows User" w:date="2019-09-19T03:35:00Z">
          <w:pPr>
            <w:pStyle w:val="Heading2"/>
          </w:pPr>
        </w:pPrChange>
      </w:pPr>
      <w:del w:id="3195" w:author="Windows User" w:date="2019-09-20T01:38:00Z">
        <w:r w:rsidRPr="0033182C" w:rsidDel="00750347">
          <w:rPr>
            <w:rFonts w:cs="Times New Roman"/>
          </w:rPr>
          <w:delText>Usecase Diagram</w:delText>
        </w:r>
        <w:bookmarkStart w:id="3196" w:name="_Toc23496287"/>
        <w:bookmarkStart w:id="3197" w:name="_Toc23552471"/>
        <w:bookmarkStart w:id="3198" w:name="_Toc23810824"/>
        <w:bookmarkStart w:id="3199" w:name="_Toc23880487"/>
        <w:bookmarkEnd w:id="3196"/>
        <w:bookmarkEnd w:id="3197"/>
        <w:bookmarkEnd w:id="3198"/>
        <w:bookmarkEnd w:id="3199"/>
      </w:del>
    </w:p>
    <w:p w14:paraId="1B392FBD" w14:textId="0D5FB73F" w:rsidR="00354093" w:rsidRPr="0033182C" w:rsidDel="00750347" w:rsidRDefault="00354093" w:rsidP="00354093">
      <w:pPr>
        <w:ind w:firstLine="567"/>
        <w:rPr>
          <w:del w:id="3200" w:author="Windows User" w:date="2019-09-20T01:38:00Z"/>
          <w:rFonts w:cs="Times New Roman"/>
          <w:szCs w:val="24"/>
        </w:rPr>
      </w:pPr>
      <w:del w:id="3201" w:author="Windows User" w:date="2019-09-20T01:38:00Z">
        <w:r w:rsidRPr="0033182C" w:rsidDel="00750347">
          <w:rPr>
            <w:rFonts w:cs="Times New Roman"/>
            <w:szCs w:val="24"/>
          </w:rPr>
          <w:delText>Usecase diagram pada sistem berguna untuk menggambarkan fitur-fitur yang akan dibuat pada sistem. Selain itu juga berguna untuk menggambarkan interaksi antara aktor dengan sistem. Usecase pada sistem ini sesuai pada gambar 4.</w:delText>
        </w:r>
        <w:r w:rsidR="007700B3" w:rsidRPr="0033182C" w:rsidDel="00750347">
          <w:rPr>
            <w:rFonts w:cs="Times New Roman"/>
            <w:szCs w:val="24"/>
          </w:rPr>
          <w:delText>3</w:delText>
        </w:r>
        <w:r w:rsidRPr="0033182C" w:rsidDel="00750347">
          <w:rPr>
            <w:rFonts w:cs="Times New Roman"/>
            <w:szCs w:val="24"/>
          </w:rPr>
          <w:delText xml:space="preserve">. </w:delText>
        </w:r>
        <w:bookmarkStart w:id="3202" w:name="_Toc23496288"/>
        <w:bookmarkStart w:id="3203" w:name="_Toc23552472"/>
        <w:bookmarkStart w:id="3204" w:name="_Toc23810825"/>
        <w:bookmarkStart w:id="3205" w:name="_Toc23880488"/>
        <w:bookmarkEnd w:id="3202"/>
        <w:bookmarkEnd w:id="3203"/>
        <w:bookmarkEnd w:id="3204"/>
        <w:bookmarkEnd w:id="3205"/>
      </w:del>
    </w:p>
    <w:p w14:paraId="526C4E9D" w14:textId="63FC3127" w:rsidR="007700B3" w:rsidRPr="0033182C" w:rsidDel="00750347" w:rsidRDefault="00184207" w:rsidP="00190ACB">
      <w:pPr>
        <w:ind w:firstLine="567"/>
        <w:rPr>
          <w:del w:id="3206" w:author="Windows User" w:date="2019-09-20T01:38:00Z"/>
          <w:rFonts w:cs="Times New Roman"/>
          <w:szCs w:val="24"/>
        </w:rPr>
      </w:pPr>
      <w:del w:id="3207" w:author="Windows User" w:date="2019-09-20T01:38:00Z">
        <w:r w:rsidRPr="0033182C" w:rsidDel="00750347">
          <w:rPr>
            <w:rFonts w:cs="Times New Roman"/>
            <w:szCs w:val="24"/>
          </w:rPr>
          <w:delText xml:space="preserve">Usecase diagram pada penelitian ini memiliki 2 aktor yaitu admin dan user. Definisi untuk setiap actor dapat dilihat pada </w:delText>
        </w:r>
        <w:r w:rsidR="006343B3" w:rsidRPr="0033182C" w:rsidDel="00750347">
          <w:rPr>
            <w:rFonts w:cs="Times New Roman"/>
            <w:szCs w:val="24"/>
          </w:rPr>
          <w:delText>Tabel</w:delText>
        </w:r>
      </w:del>
      <w:ins w:id="3208" w:author="nova" w:date="2019-09-02T07:50:00Z">
        <w:del w:id="3209" w:author="Windows User" w:date="2019-09-20T01:38:00Z">
          <w:r w:rsidR="005006BA" w:rsidRPr="0033182C" w:rsidDel="00750347">
            <w:rPr>
              <w:rFonts w:cs="Times New Roman"/>
              <w:szCs w:val="24"/>
            </w:rPr>
            <w:delText xml:space="preserve"> 4.3.</w:delText>
          </w:r>
        </w:del>
      </w:ins>
      <w:bookmarkStart w:id="3210" w:name="_Toc23496289"/>
      <w:bookmarkStart w:id="3211" w:name="_Toc23552473"/>
      <w:bookmarkStart w:id="3212" w:name="_Toc23810826"/>
      <w:bookmarkStart w:id="3213" w:name="_Toc23880489"/>
      <w:bookmarkEnd w:id="3210"/>
      <w:bookmarkEnd w:id="3211"/>
      <w:bookmarkEnd w:id="3212"/>
      <w:bookmarkEnd w:id="3213"/>
    </w:p>
    <w:p w14:paraId="2E697F21" w14:textId="0CECA320" w:rsidR="00190ACB" w:rsidRPr="0033182C" w:rsidDel="00750347" w:rsidRDefault="00190ACB" w:rsidP="00190ACB">
      <w:pPr>
        <w:pStyle w:val="Caption"/>
        <w:keepNext/>
        <w:jc w:val="center"/>
        <w:rPr>
          <w:del w:id="3214" w:author="Windows User" w:date="2019-09-20T01:38:00Z"/>
          <w:rFonts w:cs="Times New Roman"/>
          <w:i w:val="0"/>
          <w:color w:val="auto"/>
          <w:sz w:val="24"/>
        </w:rPr>
      </w:pPr>
      <w:del w:id="3215" w:author="Windows User" w:date="2019-09-20T01:38:00Z">
        <w:r w:rsidRPr="0033182C" w:rsidDel="00750347">
          <w:rPr>
            <w:rFonts w:cs="Times New Roman"/>
            <w:i w:val="0"/>
            <w:color w:val="auto"/>
            <w:sz w:val="24"/>
          </w:rPr>
          <w:delText xml:space="preserve">Tabel </w:delText>
        </w:r>
      </w:del>
      <w:del w:id="3216"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3</w:delText>
        </w:r>
        <w:r w:rsidR="007E74B5" w:rsidRPr="0033182C" w:rsidDel="00F10288">
          <w:rPr>
            <w:rFonts w:cs="Times New Roman"/>
            <w:iCs w:val="0"/>
          </w:rPr>
          <w:fldChar w:fldCharType="end"/>
        </w:r>
      </w:del>
      <w:del w:id="3217" w:author="Windows User" w:date="2019-09-20T01:38:00Z">
        <w:r w:rsidRPr="0033182C" w:rsidDel="00750347">
          <w:rPr>
            <w:rFonts w:cs="Times New Roman"/>
            <w:i w:val="0"/>
            <w:color w:val="auto"/>
            <w:sz w:val="24"/>
          </w:rPr>
          <w:delText xml:space="preserve"> Definisi Tugas</w:delText>
        </w:r>
        <w:bookmarkStart w:id="3218" w:name="_Toc23496290"/>
        <w:bookmarkStart w:id="3219" w:name="_Toc23552474"/>
        <w:bookmarkStart w:id="3220" w:name="_Toc23810827"/>
        <w:bookmarkStart w:id="3221" w:name="_Toc23880490"/>
        <w:bookmarkEnd w:id="3218"/>
        <w:bookmarkEnd w:id="3219"/>
        <w:bookmarkEnd w:id="3220"/>
        <w:bookmarkEnd w:id="3221"/>
      </w:del>
    </w:p>
    <w:tbl>
      <w:tblPr>
        <w:tblStyle w:val="TableGrid"/>
        <w:tblW w:w="0" w:type="auto"/>
        <w:tblLook w:val="04A0" w:firstRow="1" w:lastRow="0" w:firstColumn="1" w:lastColumn="0" w:noHBand="0" w:noVBand="1"/>
      </w:tblPr>
      <w:tblGrid>
        <w:gridCol w:w="704"/>
        <w:gridCol w:w="992"/>
        <w:gridCol w:w="6231"/>
      </w:tblGrid>
      <w:tr w:rsidR="00184207" w:rsidRPr="0033182C" w:rsidDel="00750347" w14:paraId="79D80CD0" w14:textId="4ADDD293" w:rsidTr="00190ACB">
        <w:trPr>
          <w:del w:id="3222" w:author="Windows User" w:date="2019-09-20T01:38:00Z"/>
        </w:trPr>
        <w:tc>
          <w:tcPr>
            <w:tcW w:w="704" w:type="dxa"/>
          </w:tcPr>
          <w:p w14:paraId="592FB0CC" w14:textId="1CFDAE5C" w:rsidR="00184207" w:rsidRPr="0033182C" w:rsidDel="00750347" w:rsidRDefault="00184207" w:rsidP="00190ACB">
            <w:pPr>
              <w:spacing w:line="240" w:lineRule="auto"/>
              <w:jc w:val="center"/>
              <w:rPr>
                <w:del w:id="3223" w:author="Windows User" w:date="2019-09-20T01:38:00Z"/>
                <w:rFonts w:cs="Times New Roman"/>
                <w:sz w:val="22"/>
                <w:szCs w:val="24"/>
              </w:rPr>
            </w:pPr>
            <w:del w:id="3224" w:author="Windows User" w:date="2019-09-20T01:38:00Z">
              <w:r w:rsidRPr="0033182C" w:rsidDel="00750347">
                <w:rPr>
                  <w:rFonts w:cs="Times New Roman"/>
                  <w:sz w:val="22"/>
                  <w:szCs w:val="24"/>
                </w:rPr>
                <w:delText>No</w:delText>
              </w:r>
              <w:bookmarkStart w:id="3225" w:name="_Toc23496291"/>
              <w:bookmarkStart w:id="3226" w:name="_Toc23552475"/>
              <w:bookmarkStart w:id="3227" w:name="_Toc23810828"/>
              <w:bookmarkStart w:id="3228" w:name="_Toc23880491"/>
              <w:bookmarkEnd w:id="3225"/>
              <w:bookmarkEnd w:id="3226"/>
              <w:bookmarkEnd w:id="3227"/>
              <w:bookmarkEnd w:id="3228"/>
            </w:del>
          </w:p>
        </w:tc>
        <w:tc>
          <w:tcPr>
            <w:tcW w:w="992" w:type="dxa"/>
          </w:tcPr>
          <w:p w14:paraId="6855CDB6" w14:textId="4B16C135" w:rsidR="00184207" w:rsidRPr="0033182C" w:rsidDel="00750347" w:rsidRDefault="00184207" w:rsidP="00190ACB">
            <w:pPr>
              <w:spacing w:line="240" w:lineRule="auto"/>
              <w:jc w:val="center"/>
              <w:rPr>
                <w:del w:id="3229" w:author="Windows User" w:date="2019-09-20T01:38:00Z"/>
                <w:rFonts w:cs="Times New Roman"/>
                <w:sz w:val="22"/>
                <w:szCs w:val="24"/>
              </w:rPr>
            </w:pPr>
            <w:del w:id="3230" w:author="Windows User" w:date="2019-09-20T01:38:00Z">
              <w:r w:rsidRPr="0033182C" w:rsidDel="00750347">
                <w:rPr>
                  <w:rFonts w:cs="Times New Roman"/>
                  <w:sz w:val="22"/>
                  <w:szCs w:val="24"/>
                </w:rPr>
                <w:delText>Aktor</w:delText>
              </w:r>
              <w:bookmarkStart w:id="3231" w:name="_Toc23496292"/>
              <w:bookmarkStart w:id="3232" w:name="_Toc23552476"/>
              <w:bookmarkStart w:id="3233" w:name="_Toc23810829"/>
              <w:bookmarkStart w:id="3234" w:name="_Toc23880492"/>
              <w:bookmarkEnd w:id="3231"/>
              <w:bookmarkEnd w:id="3232"/>
              <w:bookmarkEnd w:id="3233"/>
              <w:bookmarkEnd w:id="3234"/>
            </w:del>
          </w:p>
        </w:tc>
        <w:tc>
          <w:tcPr>
            <w:tcW w:w="6231" w:type="dxa"/>
          </w:tcPr>
          <w:p w14:paraId="159E6D69" w14:textId="42FEFA87" w:rsidR="00184207" w:rsidRPr="0033182C" w:rsidDel="00750347" w:rsidRDefault="00184207" w:rsidP="00190ACB">
            <w:pPr>
              <w:spacing w:line="240" w:lineRule="auto"/>
              <w:jc w:val="center"/>
              <w:rPr>
                <w:del w:id="3235" w:author="Windows User" w:date="2019-09-20T01:38:00Z"/>
                <w:rFonts w:cs="Times New Roman"/>
                <w:sz w:val="22"/>
                <w:szCs w:val="24"/>
              </w:rPr>
            </w:pPr>
            <w:del w:id="3236" w:author="Windows User" w:date="2019-09-20T01:38:00Z">
              <w:r w:rsidRPr="0033182C" w:rsidDel="00750347">
                <w:rPr>
                  <w:rFonts w:cs="Times New Roman"/>
                  <w:sz w:val="22"/>
                  <w:szCs w:val="24"/>
                </w:rPr>
                <w:delText>Definisi Tugas</w:delText>
              </w:r>
              <w:bookmarkStart w:id="3237" w:name="_Toc23496293"/>
              <w:bookmarkStart w:id="3238" w:name="_Toc23552477"/>
              <w:bookmarkStart w:id="3239" w:name="_Toc23810830"/>
              <w:bookmarkStart w:id="3240" w:name="_Toc23880493"/>
              <w:bookmarkEnd w:id="3237"/>
              <w:bookmarkEnd w:id="3238"/>
              <w:bookmarkEnd w:id="3239"/>
              <w:bookmarkEnd w:id="3240"/>
            </w:del>
          </w:p>
        </w:tc>
        <w:bookmarkStart w:id="3241" w:name="_Toc23496294"/>
        <w:bookmarkStart w:id="3242" w:name="_Toc23552478"/>
        <w:bookmarkStart w:id="3243" w:name="_Toc23810831"/>
        <w:bookmarkStart w:id="3244" w:name="_Toc23880494"/>
        <w:bookmarkEnd w:id="3241"/>
        <w:bookmarkEnd w:id="3242"/>
        <w:bookmarkEnd w:id="3243"/>
        <w:bookmarkEnd w:id="3244"/>
      </w:tr>
      <w:tr w:rsidR="00184207" w:rsidRPr="0033182C" w:rsidDel="00750347" w14:paraId="45E5E9E0" w14:textId="005EBE36" w:rsidTr="00190ACB">
        <w:trPr>
          <w:del w:id="3245" w:author="Windows User" w:date="2019-09-20T01:38:00Z"/>
        </w:trPr>
        <w:tc>
          <w:tcPr>
            <w:tcW w:w="704" w:type="dxa"/>
          </w:tcPr>
          <w:p w14:paraId="70708630" w14:textId="3AE440D2" w:rsidR="00184207" w:rsidRPr="0033182C" w:rsidDel="00750347" w:rsidRDefault="00184207" w:rsidP="00190ACB">
            <w:pPr>
              <w:spacing w:line="240" w:lineRule="auto"/>
              <w:jc w:val="center"/>
              <w:rPr>
                <w:del w:id="3246" w:author="Windows User" w:date="2019-09-20T01:38:00Z"/>
                <w:rFonts w:cs="Times New Roman"/>
                <w:sz w:val="22"/>
                <w:szCs w:val="24"/>
              </w:rPr>
            </w:pPr>
            <w:del w:id="3247" w:author="Windows User" w:date="2019-09-20T01:38:00Z">
              <w:r w:rsidRPr="0033182C" w:rsidDel="00750347">
                <w:rPr>
                  <w:rFonts w:cs="Times New Roman"/>
                  <w:sz w:val="22"/>
                  <w:szCs w:val="24"/>
                </w:rPr>
                <w:delText>1</w:delText>
              </w:r>
              <w:bookmarkStart w:id="3248" w:name="_Toc23496295"/>
              <w:bookmarkStart w:id="3249" w:name="_Toc23552479"/>
              <w:bookmarkStart w:id="3250" w:name="_Toc23810832"/>
              <w:bookmarkStart w:id="3251" w:name="_Toc23880495"/>
              <w:bookmarkEnd w:id="3248"/>
              <w:bookmarkEnd w:id="3249"/>
              <w:bookmarkEnd w:id="3250"/>
              <w:bookmarkEnd w:id="3251"/>
            </w:del>
          </w:p>
        </w:tc>
        <w:tc>
          <w:tcPr>
            <w:tcW w:w="992" w:type="dxa"/>
          </w:tcPr>
          <w:p w14:paraId="27461BF3" w14:textId="619795F3" w:rsidR="00184207" w:rsidRPr="0033182C" w:rsidDel="00750347" w:rsidRDefault="00184207" w:rsidP="00190ACB">
            <w:pPr>
              <w:spacing w:line="240" w:lineRule="auto"/>
              <w:rPr>
                <w:del w:id="3252" w:author="Windows User" w:date="2019-09-20T01:38:00Z"/>
                <w:rFonts w:cs="Times New Roman"/>
                <w:sz w:val="22"/>
                <w:szCs w:val="24"/>
              </w:rPr>
            </w:pPr>
            <w:del w:id="3253" w:author="Windows User" w:date="2019-09-20T01:38:00Z">
              <w:r w:rsidRPr="0033182C" w:rsidDel="00750347">
                <w:rPr>
                  <w:rFonts w:cs="Times New Roman"/>
                  <w:sz w:val="22"/>
                  <w:szCs w:val="24"/>
                </w:rPr>
                <w:delText>Admin</w:delText>
              </w:r>
              <w:bookmarkStart w:id="3254" w:name="_Toc23496296"/>
              <w:bookmarkStart w:id="3255" w:name="_Toc23552480"/>
              <w:bookmarkStart w:id="3256" w:name="_Toc23810833"/>
              <w:bookmarkStart w:id="3257" w:name="_Toc23880496"/>
              <w:bookmarkEnd w:id="3254"/>
              <w:bookmarkEnd w:id="3255"/>
              <w:bookmarkEnd w:id="3256"/>
              <w:bookmarkEnd w:id="3257"/>
            </w:del>
          </w:p>
        </w:tc>
        <w:tc>
          <w:tcPr>
            <w:tcW w:w="6231" w:type="dxa"/>
          </w:tcPr>
          <w:p w14:paraId="27D8DEBE" w14:textId="0F606711" w:rsidR="00184207" w:rsidRPr="0033182C" w:rsidDel="00750347" w:rsidRDefault="00184207" w:rsidP="00190ACB">
            <w:pPr>
              <w:spacing w:line="240" w:lineRule="auto"/>
              <w:rPr>
                <w:del w:id="3258" w:author="Windows User" w:date="2019-09-20T01:38:00Z"/>
                <w:rFonts w:cs="Times New Roman"/>
                <w:sz w:val="22"/>
                <w:szCs w:val="24"/>
              </w:rPr>
            </w:pPr>
            <w:del w:id="3259" w:author="Windows User" w:date="2019-09-20T01:38:00Z">
              <w:r w:rsidRPr="0033182C" w:rsidDel="00750347">
                <w:rPr>
                  <w:rFonts w:cs="Times New Roman"/>
                  <w:sz w:val="22"/>
                  <w:szCs w:val="24"/>
                </w:rPr>
                <w:delText>Dapat melakukan semua proses mulai dari penambahan user sampai simulasi</w:delText>
              </w:r>
              <w:bookmarkStart w:id="3260" w:name="_Toc23496297"/>
              <w:bookmarkStart w:id="3261" w:name="_Toc23552481"/>
              <w:bookmarkStart w:id="3262" w:name="_Toc23810834"/>
              <w:bookmarkStart w:id="3263" w:name="_Toc23880497"/>
              <w:bookmarkEnd w:id="3260"/>
              <w:bookmarkEnd w:id="3261"/>
              <w:bookmarkEnd w:id="3262"/>
              <w:bookmarkEnd w:id="3263"/>
            </w:del>
          </w:p>
        </w:tc>
        <w:bookmarkStart w:id="3264" w:name="_Toc23496298"/>
        <w:bookmarkStart w:id="3265" w:name="_Toc23552482"/>
        <w:bookmarkStart w:id="3266" w:name="_Toc23810835"/>
        <w:bookmarkStart w:id="3267" w:name="_Toc23880498"/>
        <w:bookmarkEnd w:id="3264"/>
        <w:bookmarkEnd w:id="3265"/>
        <w:bookmarkEnd w:id="3266"/>
        <w:bookmarkEnd w:id="3267"/>
      </w:tr>
      <w:tr w:rsidR="00184207" w:rsidRPr="0033182C" w:rsidDel="00750347" w14:paraId="44A0175D" w14:textId="74073290" w:rsidTr="00190ACB">
        <w:trPr>
          <w:del w:id="3268" w:author="Windows User" w:date="2019-09-20T01:38:00Z"/>
        </w:trPr>
        <w:tc>
          <w:tcPr>
            <w:tcW w:w="704" w:type="dxa"/>
          </w:tcPr>
          <w:p w14:paraId="204A21D3" w14:textId="4DB3D896" w:rsidR="00184207" w:rsidRPr="0033182C" w:rsidDel="00750347" w:rsidRDefault="00184207" w:rsidP="00190ACB">
            <w:pPr>
              <w:spacing w:line="240" w:lineRule="auto"/>
              <w:jc w:val="center"/>
              <w:rPr>
                <w:del w:id="3269" w:author="Windows User" w:date="2019-09-20T01:38:00Z"/>
                <w:rFonts w:cs="Times New Roman"/>
                <w:sz w:val="22"/>
                <w:szCs w:val="24"/>
              </w:rPr>
            </w:pPr>
            <w:del w:id="3270" w:author="Windows User" w:date="2019-09-20T01:38:00Z">
              <w:r w:rsidRPr="0033182C" w:rsidDel="00750347">
                <w:rPr>
                  <w:rFonts w:cs="Times New Roman"/>
                  <w:sz w:val="22"/>
                  <w:szCs w:val="24"/>
                </w:rPr>
                <w:delText>2</w:delText>
              </w:r>
              <w:bookmarkStart w:id="3271" w:name="_Toc23496299"/>
              <w:bookmarkStart w:id="3272" w:name="_Toc23552483"/>
              <w:bookmarkStart w:id="3273" w:name="_Toc23810836"/>
              <w:bookmarkStart w:id="3274" w:name="_Toc23880499"/>
              <w:bookmarkEnd w:id="3271"/>
              <w:bookmarkEnd w:id="3272"/>
              <w:bookmarkEnd w:id="3273"/>
              <w:bookmarkEnd w:id="3274"/>
            </w:del>
          </w:p>
        </w:tc>
        <w:tc>
          <w:tcPr>
            <w:tcW w:w="992" w:type="dxa"/>
          </w:tcPr>
          <w:p w14:paraId="060C99FA" w14:textId="0788CA77" w:rsidR="00184207" w:rsidRPr="0033182C" w:rsidDel="00750347" w:rsidRDefault="00184207" w:rsidP="00190ACB">
            <w:pPr>
              <w:spacing w:line="240" w:lineRule="auto"/>
              <w:rPr>
                <w:del w:id="3275" w:author="Windows User" w:date="2019-09-20T01:38:00Z"/>
                <w:rFonts w:cs="Times New Roman"/>
                <w:sz w:val="22"/>
                <w:szCs w:val="24"/>
              </w:rPr>
            </w:pPr>
            <w:del w:id="3276" w:author="Windows User" w:date="2019-09-20T01:38:00Z">
              <w:r w:rsidRPr="0033182C" w:rsidDel="00750347">
                <w:rPr>
                  <w:rFonts w:cs="Times New Roman"/>
                  <w:sz w:val="22"/>
                  <w:szCs w:val="24"/>
                </w:rPr>
                <w:delText>User</w:delText>
              </w:r>
              <w:bookmarkStart w:id="3277" w:name="_Toc23496300"/>
              <w:bookmarkStart w:id="3278" w:name="_Toc23552484"/>
              <w:bookmarkStart w:id="3279" w:name="_Toc23810837"/>
              <w:bookmarkStart w:id="3280" w:name="_Toc23880500"/>
              <w:bookmarkEnd w:id="3277"/>
              <w:bookmarkEnd w:id="3278"/>
              <w:bookmarkEnd w:id="3279"/>
              <w:bookmarkEnd w:id="3280"/>
            </w:del>
          </w:p>
        </w:tc>
        <w:tc>
          <w:tcPr>
            <w:tcW w:w="6231" w:type="dxa"/>
          </w:tcPr>
          <w:p w14:paraId="57006142" w14:textId="4ED8F3A0" w:rsidR="00184207" w:rsidRPr="0033182C" w:rsidDel="00750347" w:rsidRDefault="006B3D88" w:rsidP="00190ACB">
            <w:pPr>
              <w:keepNext/>
              <w:spacing w:line="240" w:lineRule="auto"/>
              <w:rPr>
                <w:del w:id="3281" w:author="Windows User" w:date="2019-09-20T01:38:00Z"/>
                <w:rFonts w:cs="Times New Roman"/>
                <w:sz w:val="22"/>
                <w:szCs w:val="24"/>
              </w:rPr>
            </w:pPr>
            <w:del w:id="3282" w:author="Windows User" w:date="2019-09-20T01:38:00Z">
              <w:r w:rsidRPr="0033182C" w:rsidDel="00750347">
                <w:rPr>
                  <w:rFonts w:cs="Times New Roman"/>
                  <w:sz w:val="22"/>
                  <w:szCs w:val="24"/>
                </w:rPr>
                <w:delText xml:space="preserve">Memantau grafik perolehan </w:delText>
              </w:r>
              <w:r w:rsidR="00E404DF" w:rsidRPr="0033182C" w:rsidDel="00750347">
                <w:rPr>
                  <w:rFonts w:cs="Times New Roman"/>
                  <w:sz w:val="22"/>
                  <w:szCs w:val="24"/>
                </w:rPr>
                <w:delText>energi</w:delText>
              </w:r>
              <w:r w:rsidRPr="0033182C" w:rsidDel="00750347">
                <w:rPr>
                  <w:rFonts w:cs="Times New Roman"/>
                  <w:sz w:val="22"/>
                  <w:szCs w:val="24"/>
                </w:rPr>
                <w:delText xml:space="preserve"> (arus dan tegangan), posisi </w:delText>
              </w:r>
              <w:r w:rsidRPr="0033182C" w:rsidDel="00750347">
                <w:rPr>
                  <w:rFonts w:cs="Times New Roman"/>
                  <w:i/>
                  <w:sz w:val="22"/>
                  <w:szCs w:val="24"/>
                </w:rPr>
                <w:delText>tracker</w:delText>
              </w:r>
              <w:r w:rsidRPr="0033182C" w:rsidDel="00750347">
                <w:rPr>
                  <w:rFonts w:cs="Times New Roman"/>
                  <w:sz w:val="22"/>
                  <w:szCs w:val="24"/>
                </w:rPr>
                <w:delText>, posisi aktuator  dan melakukan simulasi</w:delText>
              </w:r>
              <w:bookmarkStart w:id="3283" w:name="_Toc23496301"/>
              <w:bookmarkStart w:id="3284" w:name="_Toc23552485"/>
              <w:bookmarkStart w:id="3285" w:name="_Toc23810838"/>
              <w:bookmarkStart w:id="3286" w:name="_Toc23880501"/>
              <w:bookmarkEnd w:id="3283"/>
              <w:bookmarkEnd w:id="3284"/>
              <w:bookmarkEnd w:id="3285"/>
              <w:bookmarkEnd w:id="3286"/>
            </w:del>
          </w:p>
        </w:tc>
        <w:bookmarkStart w:id="3287" w:name="_Toc23496302"/>
        <w:bookmarkStart w:id="3288" w:name="_Toc23552486"/>
        <w:bookmarkStart w:id="3289" w:name="_Toc23810839"/>
        <w:bookmarkStart w:id="3290" w:name="_Toc23880502"/>
        <w:bookmarkEnd w:id="3287"/>
        <w:bookmarkEnd w:id="3288"/>
        <w:bookmarkEnd w:id="3289"/>
        <w:bookmarkEnd w:id="3290"/>
      </w:tr>
    </w:tbl>
    <w:p w14:paraId="1454BC58" w14:textId="532BBEAA" w:rsidR="00354093" w:rsidRPr="0033182C" w:rsidDel="00750347" w:rsidRDefault="00354093" w:rsidP="00354093">
      <w:pPr>
        <w:ind w:firstLine="567"/>
        <w:rPr>
          <w:del w:id="3291" w:author="Windows User" w:date="2019-09-20T01:38:00Z"/>
          <w:rFonts w:cs="Times New Roman"/>
          <w:szCs w:val="24"/>
        </w:rPr>
      </w:pPr>
      <w:bookmarkStart w:id="3292" w:name="_Toc23496303"/>
      <w:bookmarkStart w:id="3293" w:name="_Toc23552487"/>
      <w:bookmarkStart w:id="3294" w:name="_Toc23810840"/>
      <w:bookmarkStart w:id="3295" w:name="_Toc23880503"/>
      <w:bookmarkEnd w:id="3292"/>
      <w:bookmarkEnd w:id="3293"/>
      <w:bookmarkEnd w:id="3294"/>
      <w:bookmarkEnd w:id="3295"/>
    </w:p>
    <w:p w14:paraId="680FDA06" w14:textId="6C0E3976" w:rsidR="007700B3" w:rsidRPr="0033182C" w:rsidDel="00750347" w:rsidRDefault="00885ECE" w:rsidP="00EB6254">
      <w:pPr>
        <w:ind w:firstLine="567"/>
        <w:rPr>
          <w:del w:id="3296" w:author="Windows User" w:date="2019-09-20T01:38:00Z"/>
          <w:rFonts w:cs="Times New Roman"/>
          <w:szCs w:val="24"/>
        </w:rPr>
      </w:pPr>
      <w:commentRangeStart w:id="3297"/>
      <w:del w:id="3298" w:author="Windows User" w:date="2019-09-14T04:29:00Z">
        <w:r w:rsidRPr="0033182C" w:rsidDel="008059A9">
          <w:rPr>
            <w:rFonts w:cs="Times New Roman"/>
            <w:i/>
            <w:szCs w:val="24"/>
            <w:rPrChange w:id="3299" w:author="Windows User" w:date="2019-09-14T04:29:00Z">
              <w:rPr>
                <w:rFonts w:cs="Times New Roman"/>
                <w:szCs w:val="24"/>
              </w:rPr>
            </w:rPrChange>
          </w:rPr>
          <w:delText>Pada</w:delText>
        </w:r>
        <w:commentRangeEnd w:id="3297"/>
        <w:r w:rsidR="005006BA" w:rsidRPr="0033182C" w:rsidDel="008059A9">
          <w:rPr>
            <w:rStyle w:val="CommentReference"/>
            <w:rFonts w:cs="Times New Roman"/>
            <w:i/>
            <w:rPrChange w:id="3300" w:author="Windows User" w:date="2019-09-14T04:29:00Z">
              <w:rPr>
                <w:rStyle w:val="CommentReference"/>
              </w:rPr>
            </w:rPrChange>
          </w:rPr>
          <w:commentReference w:id="3297"/>
        </w:r>
        <w:r w:rsidRPr="0033182C" w:rsidDel="008059A9">
          <w:rPr>
            <w:rFonts w:cs="Times New Roman"/>
            <w:szCs w:val="24"/>
          </w:rPr>
          <w:delText xml:space="preserve"> </w:delText>
        </w:r>
        <w:r w:rsidRPr="0033182C" w:rsidDel="008059A9">
          <w:rPr>
            <w:rFonts w:cs="Times New Roman"/>
            <w:i/>
            <w:szCs w:val="24"/>
          </w:rPr>
          <w:delText>u</w:delText>
        </w:r>
      </w:del>
      <w:del w:id="3301" w:author="Windows User" w:date="2019-09-20T01:38:00Z">
        <w:r w:rsidRPr="0033182C" w:rsidDel="00750347">
          <w:rPr>
            <w:rFonts w:cs="Times New Roman"/>
            <w:i/>
            <w:szCs w:val="24"/>
          </w:rPr>
          <w:delText xml:space="preserve">secase </w:delText>
        </w:r>
      </w:del>
      <w:del w:id="3302" w:author="Windows User" w:date="2019-09-14T04:30:00Z">
        <w:r w:rsidRPr="0033182C" w:rsidDel="008059A9">
          <w:rPr>
            <w:rFonts w:cs="Times New Roman"/>
            <w:szCs w:val="24"/>
          </w:rPr>
          <w:delText>terdapat</w:delText>
        </w:r>
      </w:del>
      <w:del w:id="3303" w:author="Windows User" w:date="2019-09-20T01:38:00Z">
        <w:r w:rsidRPr="0033182C" w:rsidDel="00750347">
          <w:rPr>
            <w:rFonts w:cs="Times New Roman"/>
            <w:szCs w:val="24"/>
          </w:rPr>
          <w:delText xml:space="preserve"> fitur-fitur pada sistem yang akan diakses oleh aktor dengan hak akses masing-masing. Berikut adalah definisi dari masing-masing usecase yang dapat dilihat pada </w:delText>
        </w:r>
        <w:r w:rsidR="006343B3" w:rsidRPr="0033182C" w:rsidDel="00750347">
          <w:rPr>
            <w:rFonts w:cs="Times New Roman"/>
            <w:szCs w:val="24"/>
          </w:rPr>
          <w:delText>Tabel</w:delText>
        </w:r>
        <w:r w:rsidRPr="0033182C" w:rsidDel="00750347">
          <w:rPr>
            <w:rFonts w:cs="Times New Roman"/>
            <w:szCs w:val="24"/>
          </w:rPr>
          <w:delText xml:space="preserve"> </w:delText>
        </w:r>
      </w:del>
      <w:ins w:id="3304" w:author="nova" w:date="2019-09-02T07:49:00Z">
        <w:del w:id="3305" w:author="Windows User" w:date="2019-09-20T01:38:00Z">
          <w:r w:rsidR="005006BA" w:rsidRPr="0033182C" w:rsidDel="00750347">
            <w:rPr>
              <w:rFonts w:cs="Times New Roman"/>
              <w:szCs w:val="24"/>
            </w:rPr>
            <w:delText>4.4.</w:delText>
          </w:r>
        </w:del>
      </w:ins>
      <w:bookmarkStart w:id="3306" w:name="_Toc23496304"/>
      <w:bookmarkStart w:id="3307" w:name="_Toc23552488"/>
      <w:bookmarkStart w:id="3308" w:name="_Toc23810841"/>
      <w:bookmarkStart w:id="3309" w:name="_Toc23880504"/>
      <w:bookmarkEnd w:id="3306"/>
      <w:bookmarkEnd w:id="3307"/>
      <w:bookmarkEnd w:id="3308"/>
      <w:bookmarkEnd w:id="3309"/>
    </w:p>
    <w:p w14:paraId="4C5845D2" w14:textId="62AAF9A2" w:rsidR="00EB6254" w:rsidRPr="0033182C" w:rsidDel="00750347" w:rsidRDefault="00EB6254" w:rsidP="00EB6254">
      <w:pPr>
        <w:pStyle w:val="Caption"/>
        <w:keepNext/>
        <w:jc w:val="center"/>
        <w:rPr>
          <w:del w:id="3310" w:author="Windows User" w:date="2019-09-20T01:38:00Z"/>
          <w:rFonts w:cs="Times New Roman"/>
          <w:i w:val="0"/>
          <w:color w:val="auto"/>
          <w:sz w:val="24"/>
        </w:rPr>
      </w:pPr>
      <w:del w:id="3311" w:author="Windows User" w:date="2019-09-20T01:38:00Z">
        <w:r w:rsidRPr="0033182C" w:rsidDel="00750347">
          <w:rPr>
            <w:rFonts w:cs="Times New Roman"/>
            <w:i w:val="0"/>
            <w:color w:val="auto"/>
            <w:sz w:val="24"/>
          </w:rPr>
          <w:delText xml:space="preserve">Tabel </w:delText>
        </w:r>
      </w:del>
      <w:del w:id="3312"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del>
      <w:del w:id="3313" w:author="Windows User" w:date="2019-09-20T01:38:00Z">
        <w:r w:rsidRPr="0033182C" w:rsidDel="00750347">
          <w:rPr>
            <w:rFonts w:cs="Times New Roman"/>
            <w:i w:val="0"/>
            <w:color w:val="auto"/>
            <w:sz w:val="24"/>
          </w:rPr>
          <w:delText xml:space="preserve"> Deskripsi Usecase</w:delText>
        </w:r>
        <w:bookmarkStart w:id="3314" w:name="_Toc23496305"/>
        <w:bookmarkStart w:id="3315" w:name="_Toc23552489"/>
        <w:bookmarkStart w:id="3316" w:name="_Toc23810842"/>
        <w:bookmarkStart w:id="3317" w:name="_Toc23880505"/>
        <w:bookmarkEnd w:id="3314"/>
        <w:bookmarkEnd w:id="3315"/>
        <w:bookmarkEnd w:id="3316"/>
        <w:bookmarkEnd w:id="3317"/>
      </w:del>
    </w:p>
    <w:tbl>
      <w:tblPr>
        <w:tblStyle w:val="TableGrid"/>
        <w:tblW w:w="0" w:type="auto"/>
        <w:tblLook w:val="04A0" w:firstRow="1" w:lastRow="0" w:firstColumn="1" w:lastColumn="0" w:noHBand="0" w:noVBand="1"/>
      </w:tblPr>
      <w:tblGrid>
        <w:gridCol w:w="704"/>
        <w:gridCol w:w="2268"/>
        <w:gridCol w:w="4955"/>
      </w:tblGrid>
      <w:tr w:rsidR="00885ECE" w:rsidRPr="0033182C" w:rsidDel="00750347" w14:paraId="038D9542" w14:textId="1F6F3B6A" w:rsidTr="00DB0096">
        <w:trPr>
          <w:del w:id="3318" w:author="Windows User" w:date="2019-09-20T01:38:00Z"/>
        </w:trPr>
        <w:tc>
          <w:tcPr>
            <w:tcW w:w="704" w:type="dxa"/>
          </w:tcPr>
          <w:p w14:paraId="748555A1" w14:textId="0A050F35" w:rsidR="00885ECE" w:rsidRPr="0033182C" w:rsidDel="00750347" w:rsidRDefault="00885ECE" w:rsidP="00EB6254">
            <w:pPr>
              <w:spacing w:line="240" w:lineRule="auto"/>
              <w:jc w:val="center"/>
              <w:rPr>
                <w:del w:id="3319" w:author="Windows User" w:date="2019-09-20T01:38:00Z"/>
                <w:rFonts w:cs="Times New Roman"/>
                <w:szCs w:val="24"/>
              </w:rPr>
            </w:pPr>
            <w:del w:id="3320" w:author="Windows User" w:date="2019-09-20T01:38:00Z">
              <w:r w:rsidRPr="0033182C" w:rsidDel="00750347">
                <w:rPr>
                  <w:rFonts w:cs="Times New Roman"/>
                  <w:szCs w:val="24"/>
                </w:rPr>
                <w:delText>No</w:delText>
              </w:r>
              <w:bookmarkStart w:id="3321" w:name="_Toc23496306"/>
              <w:bookmarkStart w:id="3322" w:name="_Toc23552490"/>
              <w:bookmarkStart w:id="3323" w:name="_Toc23810843"/>
              <w:bookmarkStart w:id="3324" w:name="_Toc23880506"/>
              <w:bookmarkEnd w:id="3321"/>
              <w:bookmarkEnd w:id="3322"/>
              <w:bookmarkEnd w:id="3323"/>
              <w:bookmarkEnd w:id="3324"/>
            </w:del>
          </w:p>
        </w:tc>
        <w:tc>
          <w:tcPr>
            <w:tcW w:w="2268" w:type="dxa"/>
          </w:tcPr>
          <w:p w14:paraId="3A330A3C" w14:textId="7F250B96" w:rsidR="00885ECE" w:rsidRPr="0033182C" w:rsidDel="00750347" w:rsidRDefault="00885ECE" w:rsidP="00EB6254">
            <w:pPr>
              <w:spacing w:line="240" w:lineRule="auto"/>
              <w:rPr>
                <w:del w:id="3325" w:author="Windows User" w:date="2019-09-20T01:38:00Z"/>
                <w:rFonts w:cs="Times New Roman"/>
                <w:szCs w:val="24"/>
              </w:rPr>
            </w:pPr>
            <w:del w:id="3326" w:author="Windows User" w:date="2019-09-20T01:38:00Z">
              <w:r w:rsidRPr="0033182C" w:rsidDel="00750347">
                <w:rPr>
                  <w:rFonts w:cs="Times New Roman"/>
                  <w:szCs w:val="24"/>
                </w:rPr>
                <w:delText>Nama</w:delText>
              </w:r>
              <w:bookmarkStart w:id="3327" w:name="_Toc23496307"/>
              <w:bookmarkStart w:id="3328" w:name="_Toc23552491"/>
              <w:bookmarkStart w:id="3329" w:name="_Toc23810844"/>
              <w:bookmarkStart w:id="3330" w:name="_Toc23880507"/>
              <w:bookmarkEnd w:id="3327"/>
              <w:bookmarkEnd w:id="3328"/>
              <w:bookmarkEnd w:id="3329"/>
              <w:bookmarkEnd w:id="3330"/>
            </w:del>
          </w:p>
        </w:tc>
        <w:tc>
          <w:tcPr>
            <w:tcW w:w="4955" w:type="dxa"/>
          </w:tcPr>
          <w:p w14:paraId="531C664E" w14:textId="4B3A878E" w:rsidR="00885ECE" w:rsidRPr="0033182C" w:rsidDel="00750347" w:rsidRDefault="00885ECE" w:rsidP="00EB6254">
            <w:pPr>
              <w:spacing w:line="240" w:lineRule="auto"/>
              <w:rPr>
                <w:del w:id="3331" w:author="Windows User" w:date="2019-09-20T01:38:00Z"/>
                <w:rFonts w:cs="Times New Roman"/>
                <w:szCs w:val="24"/>
              </w:rPr>
            </w:pPr>
            <w:del w:id="3332" w:author="Windows User" w:date="2019-09-20T01:38:00Z">
              <w:r w:rsidRPr="0033182C" w:rsidDel="00750347">
                <w:rPr>
                  <w:rFonts w:cs="Times New Roman"/>
                  <w:szCs w:val="24"/>
                </w:rPr>
                <w:delText>Definisi</w:delText>
              </w:r>
              <w:bookmarkStart w:id="3333" w:name="_Toc23496308"/>
              <w:bookmarkStart w:id="3334" w:name="_Toc23552492"/>
              <w:bookmarkStart w:id="3335" w:name="_Toc23810845"/>
              <w:bookmarkStart w:id="3336" w:name="_Toc23880508"/>
              <w:bookmarkEnd w:id="3333"/>
              <w:bookmarkEnd w:id="3334"/>
              <w:bookmarkEnd w:id="3335"/>
              <w:bookmarkEnd w:id="3336"/>
            </w:del>
          </w:p>
        </w:tc>
        <w:bookmarkStart w:id="3337" w:name="_Toc23496309"/>
        <w:bookmarkStart w:id="3338" w:name="_Toc23552493"/>
        <w:bookmarkStart w:id="3339" w:name="_Toc23810846"/>
        <w:bookmarkStart w:id="3340" w:name="_Toc23880509"/>
        <w:bookmarkEnd w:id="3337"/>
        <w:bookmarkEnd w:id="3338"/>
        <w:bookmarkEnd w:id="3339"/>
        <w:bookmarkEnd w:id="3340"/>
      </w:tr>
      <w:tr w:rsidR="00885ECE" w:rsidRPr="0033182C" w:rsidDel="00750347" w14:paraId="50C6D70B" w14:textId="0CEE7CFC" w:rsidTr="00DB0096">
        <w:trPr>
          <w:del w:id="3341" w:author="Windows User" w:date="2019-09-20T01:38:00Z"/>
        </w:trPr>
        <w:tc>
          <w:tcPr>
            <w:tcW w:w="704" w:type="dxa"/>
          </w:tcPr>
          <w:p w14:paraId="69A3AD10" w14:textId="09470968" w:rsidR="00885ECE" w:rsidRPr="0033182C" w:rsidDel="00750347" w:rsidRDefault="00885ECE" w:rsidP="00EB6254">
            <w:pPr>
              <w:spacing w:line="240" w:lineRule="auto"/>
              <w:jc w:val="center"/>
              <w:rPr>
                <w:del w:id="3342" w:author="Windows User" w:date="2019-09-20T01:38:00Z"/>
                <w:rFonts w:cs="Times New Roman"/>
                <w:szCs w:val="24"/>
              </w:rPr>
            </w:pPr>
            <w:del w:id="3343" w:author="Windows User" w:date="2019-09-20T01:38:00Z">
              <w:r w:rsidRPr="0033182C" w:rsidDel="00750347">
                <w:rPr>
                  <w:rFonts w:cs="Times New Roman"/>
                  <w:szCs w:val="24"/>
                </w:rPr>
                <w:delText>1</w:delText>
              </w:r>
              <w:bookmarkStart w:id="3344" w:name="_Toc23496310"/>
              <w:bookmarkStart w:id="3345" w:name="_Toc23552494"/>
              <w:bookmarkStart w:id="3346" w:name="_Toc23810847"/>
              <w:bookmarkStart w:id="3347" w:name="_Toc23880510"/>
              <w:bookmarkEnd w:id="3344"/>
              <w:bookmarkEnd w:id="3345"/>
              <w:bookmarkEnd w:id="3346"/>
              <w:bookmarkEnd w:id="3347"/>
            </w:del>
          </w:p>
        </w:tc>
        <w:tc>
          <w:tcPr>
            <w:tcW w:w="2268" w:type="dxa"/>
          </w:tcPr>
          <w:p w14:paraId="47331F78" w14:textId="0540A198" w:rsidR="00264191" w:rsidRPr="0033182C" w:rsidDel="00750347" w:rsidRDefault="00264191" w:rsidP="00EB6254">
            <w:pPr>
              <w:spacing w:line="240" w:lineRule="auto"/>
              <w:rPr>
                <w:del w:id="3348" w:author="Windows User" w:date="2019-09-20T01:38:00Z"/>
                <w:rFonts w:cs="Times New Roman"/>
                <w:szCs w:val="24"/>
              </w:rPr>
            </w:pPr>
            <w:del w:id="3349" w:author="Windows User" w:date="2019-09-20T01:38:00Z">
              <w:r w:rsidRPr="0033182C" w:rsidDel="00750347">
                <w:rPr>
                  <w:rFonts w:cs="Times New Roman"/>
                  <w:szCs w:val="24"/>
                </w:rPr>
                <w:delText>Login</w:delText>
              </w:r>
              <w:bookmarkStart w:id="3350" w:name="_Toc23496311"/>
              <w:bookmarkStart w:id="3351" w:name="_Toc23552495"/>
              <w:bookmarkStart w:id="3352" w:name="_Toc23810848"/>
              <w:bookmarkStart w:id="3353" w:name="_Toc23880511"/>
              <w:bookmarkEnd w:id="3350"/>
              <w:bookmarkEnd w:id="3351"/>
              <w:bookmarkEnd w:id="3352"/>
              <w:bookmarkEnd w:id="3353"/>
            </w:del>
          </w:p>
        </w:tc>
        <w:tc>
          <w:tcPr>
            <w:tcW w:w="4955" w:type="dxa"/>
          </w:tcPr>
          <w:p w14:paraId="0F4B2493" w14:textId="2DEA348B" w:rsidR="00885ECE" w:rsidRPr="0033182C" w:rsidDel="00750347" w:rsidRDefault="00264191" w:rsidP="00EB6254">
            <w:pPr>
              <w:spacing w:line="240" w:lineRule="auto"/>
              <w:rPr>
                <w:del w:id="3354" w:author="Windows User" w:date="2019-09-20T01:38:00Z"/>
                <w:rFonts w:cs="Times New Roman"/>
                <w:szCs w:val="24"/>
              </w:rPr>
            </w:pPr>
            <w:del w:id="3355" w:author="Windows User" w:date="2019-09-20T01:38:00Z">
              <w:r w:rsidRPr="0033182C" w:rsidDel="00750347">
                <w:rPr>
                  <w:rFonts w:cs="Times New Roman"/>
                  <w:szCs w:val="24"/>
                </w:rPr>
                <w:delText xml:space="preserve">Fitur untuk user login yang </w:delText>
              </w:r>
              <w:r w:rsidR="002B7274" w:rsidRPr="0033182C" w:rsidDel="00750347">
                <w:rPr>
                  <w:rFonts w:cs="Times New Roman"/>
                  <w:szCs w:val="24"/>
                </w:rPr>
                <w:delText>bi</w:delText>
              </w:r>
              <w:r w:rsidRPr="0033182C" w:rsidDel="00750347">
                <w:rPr>
                  <w:rFonts w:cs="Times New Roman"/>
                  <w:szCs w:val="24"/>
                </w:rPr>
                <w:delText>s</w:delText>
              </w:r>
              <w:r w:rsidR="002B7274" w:rsidRPr="0033182C" w:rsidDel="00750347">
                <w:rPr>
                  <w:rFonts w:cs="Times New Roman"/>
                  <w:szCs w:val="24"/>
                </w:rPr>
                <w:delText>a</w:delText>
              </w:r>
              <w:r w:rsidRPr="0033182C" w:rsidDel="00750347">
                <w:rPr>
                  <w:rFonts w:cs="Times New Roman"/>
                  <w:szCs w:val="24"/>
                </w:rPr>
                <w:delText xml:space="preserve"> diakses oleh semua aktor</w:delText>
              </w:r>
              <w:bookmarkStart w:id="3356" w:name="_Toc23496312"/>
              <w:bookmarkStart w:id="3357" w:name="_Toc23552496"/>
              <w:bookmarkStart w:id="3358" w:name="_Toc23810849"/>
              <w:bookmarkStart w:id="3359" w:name="_Toc23880512"/>
              <w:bookmarkEnd w:id="3356"/>
              <w:bookmarkEnd w:id="3357"/>
              <w:bookmarkEnd w:id="3358"/>
              <w:bookmarkEnd w:id="3359"/>
            </w:del>
          </w:p>
        </w:tc>
        <w:bookmarkStart w:id="3360" w:name="_Toc23496313"/>
        <w:bookmarkStart w:id="3361" w:name="_Toc23552497"/>
        <w:bookmarkStart w:id="3362" w:name="_Toc23810850"/>
        <w:bookmarkStart w:id="3363" w:name="_Toc23880513"/>
        <w:bookmarkEnd w:id="3360"/>
        <w:bookmarkEnd w:id="3361"/>
        <w:bookmarkEnd w:id="3362"/>
        <w:bookmarkEnd w:id="3363"/>
      </w:tr>
      <w:tr w:rsidR="00885ECE" w:rsidRPr="0033182C" w:rsidDel="00750347" w14:paraId="47012E5A" w14:textId="40F7B4D1" w:rsidTr="00DB0096">
        <w:trPr>
          <w:del w:id="3364" w:author="Windows User" w:date="2019-09-20T01:38:00Z"/>
        </w:trPr>
        <w:tc>
          <w:tcPr>
            <w:tcW w:w="704" w:type="dxa"/>
          </w:tcPr>
          <w:p w14:paraId="7734B150" w14:textId="343D83C6" w:rsidR="00885ECE" w:rsidRPr="0033182C" w:rsidDel="00750347" w:rsidRDefault="00885ECE" w:rsidP="00EB6254">
            <w:pPr>
              <w:spacing w:line="240" w:lineRule="auto"/>
              <w:jc w:val="center"/>
              <w:rPr>
                <w:del w:id="3365" w:author="Windows User" w:date="2019-09-20T01:38:00Z"/>
                <w:rFonts w:cs="Times New Roman"/>
                <w:szCs w:val="24"/>
              </w:rPr>
            </w:pPr>
            <w:del w:id="3366" w:author="Windows User" w:date="2019-09-20T01:38:00Z">
              <w:r w:rsidRPr="0033182C" w:rsidDel="00750347">
                <w:rPr>
                  <w:rFonts w:cs="Times New Roman"/>
                  <w:szCs w:val="24"/>
                </w:rPr>
                <w:delText>2</w:delText>
              </w:r>
              <w:bookmarkStart w:id="3367" w:name="_Toc23496314"/>
              <w:bookmarkStart w:id="3368" w:name="_Toc23552498"/>
              <w:bookmarkStart w:id="3369" w:name="_Toc23810851"/>
              <w:bookmarkStart w:id="3370" w:name="_Toc23880514"/>
              <w:bookmarkEnd w:id="3367"/>
              <w:bookmarkEnd w:id="3368"/>
              <w:bookmarkEnd w:id="3369"/>
              <w:bookmarkEnd w:id="3370"/>
            </w:del>
          </w:p>
        </w:tc>
        <w:tc>
          <w:tcPr>
            <w:tcW w:w="2268" w:type="dxa"/>
          </w:tcPr>
          <w:p w14:paraId="3B832E9E" w14:textId="7215FD7D" w:rsidR="00885ECE" w:rsidRPr="0033182C" w:rsidDel="00750347" w:rsidRDefault="00264191" w:rsidP="00EB6254">
            <w:pPr>
              <w:spacing w:line="240" w:lineRule="auto"/>
              <w:rPr>
                <w:del w:id="3371" w:author="Windows User" w:date="2019-09-20T01:38:00Z"/>
                <w:rFonts w:cs="Times New Roman"/>
                <w:szCs w:val="24"/>
              </w:rPr>
            </w:pPr>
            <w:del w:id="3372" w:author="Windows User" w:date="2019-09-20T01:38:00Z">
              <w:r w:rsidRPr="0033182C" w:rsidDel="00750347">
                <w:rPr>
                  <w:rFonts w:cs="Times New Roman"/>
                  <w:szCs w:val="24"/>
                </w:rPr>
                <w:delText>Tambah user</w:delText>
              </w:r>
              <w:bookmarkStart w:id="3373" w:name="_Toc23496315"/>
              <w:bookmarkStart w:id="3374" w:name="_Toc23552499"/>
              <w:bookmarkStart w:id="3375" w:name="_Toc23810852"/>
              <w:bookmarkStart w:id="3376" w:name="_Toc23880515"/>
              <w:bookmarkEnd w:id="3373"/>
              <w:bookmarkEnd w:id="3374"/>
              <w:bookmarkEnd w:id="3375"/>
              <w:bookmarkEnd w:id="3376"/>
            </w:del>
          </w:p>
        </w:tc>
        <w:tc>
          <w:tcPr>
            <w:tcW w:w="4955" w:type="dxa"/>
          </w:tcPr>
          <w:p w14:paraId="32A0343F" w14:textId="6917612C" w:rsidR="00885ECE" w:rsidRPr="0033182C" w:rsidDel="00750347" w:rsidRDefault="000C585D" w:rsidP="00EB6254">
            <w:pPr>
              <w:spacing w:line="240" w:lineRule="auto"/>
              <w:rPr>
                <w:del w:id="3377" w:author="Windows User" w:date="2019-09-20T01:38:00Z"/>
                <w:rFonts w:cs="Times New Roman"/>
                <w:szCs w:val="24"/>
              </w:rPr>
            </w:pPr>
            <w:del w:id="3378" w:author="Windows User" w:date="2019-09-20T01:38:00Z">
              <w:r w:rsidRPr="0033182C" w:rsidDel="00750347">
                <w:rPr>
                  <w:rFonts w:cs="Times New Roman"/>
                  <w:szCs w:val="24"/>
                </w:rPr>
                <w:delText xml:space="preserve">Fitur untuk menambah data user yang </w:delText>
              </w:r>
              <w:r w:rsidR="002B7274" w:rsidRPr="0033182C" w:rsidDel="00750347">
                <w:rPr>
                  <w:rFonts w:cs="Times New Roman"/>
                  <w:szCs w:val="24"/>
                </w:rPr>
                <w:delText>bi</w:delText>
              </w:r>
              <w:r w:rsidRPr="0033182C" w:rsidDel="00750347">
                <w:rPr>
                  <w:rFonts w:cs="Times New Roman"/>
                  <w:szCs w:val="24"/>
                </w:rPr>
                <w:delText>s</w:delText>
              </w:r>
              <w:r w:rsidR="002B7274" w:rsidRPr="0033182C" w:rsidDel="00750347">
                <w:rPr>
                  <w:rFonts w:cs="Times New Roman"/>
                  <w:szCs w:val="24"/>
                </w:rPr>
                <w:delText>a</w:delText>
              </w:r>
              <w:r w:rsidRPr="0033182C" w:rsidDel="00750347">
                <w:rPr>
                  <w:rFonts w:cs="Times New Roman"/>
                  <w:szCs w:val="24"/>
                </w:rPr>
                <w:delText xml:space="preserve"> dilakukan oleh admin</w:delText>
              </w:r>
              <w:bookmarkStart w:id="3379" w:name="_Toc23496316"/>
              <w:bookmarkStart w:id="3380" w:name="_Toc23552500"/>
              <w:bookmarkStart w:id="3381" w:name="_Toc23810853"/>
              <w:bookmarkStart w:id="3382" w:name="_Toc23880516"/>
              <w:bookmarkEnd w:id="3379"/>
              <w:bookmarkEnd w:id="3380"/>
              <w:bookmarkEnd w:id="3381"/>
              <w:bookmarkEnd w:id="3382"/>
            </w:del>
          </w:p>
        </w:tc>
        <w:bookmarkStart w:id="3383" w:name="_Toc23496317"/>
        <w:bookmarkStart w:id="3384" w:name="_Toc23552501"/>
        <w:bookmarkStart w:id="3385" w:name="_Toc23810854"/>
        <w:bookmarkStart w:id="3386" w:name="_Toc23880517"/>
        <w:bookmarkEnd w:id="3383"/>
        <w:bookmarkEnd w:id="3384"/>
        <w:bookmarkEnd w:id="3385"/>
        <w:bookmarkEnd w:id="3386"/>
      </w:tr>
      <w:tr w:rsidR="00885ECE" w:rsidRPr="0033182C" w:rsidDel="00750347" w14:paraId="153415B5" w14:textId="3375E77D" w:rsidTr="00DB0096">
        <w:trPr>
          <w:del w:id="3387" w:author="Windows User" w:date="2019-09-20T01:38:00Z"/>
        </w:trPr>
        <w:tc>
          <w:tcPr>
            <w:tcW w:w="704" w:type="dxa"/>
          </w:tcPr>
          <w:p w14:paraId="135C07E4" w14:textId="79E09BFA" w:rsidR="00885ECE" w:rsidRPr="0033182C" w:rsidDel="00750347" w:rsidRDefault="00885ECE" w:rsidP="00EB6254">
            <w:pPr>
              <w:spacing w:line="240" w:lineRule="auto"/>
              <w:jc w:val="center"/>
              <w:rPr>
                <w:del w:id="3388" w:author="Windows User" w:date="2019-09-20T01:38:00Z"/>
                <w:rFonts w:cs="Times New Roman"/>
                <w:szCs w:val="24"/>
              </w:rPr>
            </w:pPr>
            <w:del w:id="3389" w:author="Windows User" w:date="2019-09-20T01:38:00Z">
              <w:r w:rsidRPr="0033182C" w:rsidDel="00750347">
                <w:rPr>
                  <w:rFonts w:cs="Times New Roman"/>
                  <w:szCs w:val="24"/>
                </w:rPr>
                <w:delText>3</w:delText>
              </w:r>
              <w:bookmarkStart w:id="3390" w:name="_Toc23496318"/>
              <w:bookmarkStart w:id="3391" w:name="_Toc23552502"/>
              <w:bookmarkStart w:id="3392" w:name="_Toc23810855"/>
              <w:bookmarkStart w:id="3393" w:name="_Toc23880518"/>
              <w:bookmarkEnd w:id="3390"/>
              <w:bookmarkEnd w:id="3391"/>
              <w:bookmarkEnd w:id="3392"/>
              <w:bookmarkEnd w:id="3393"/>
            </w:del>
          </w:p>
        </w:tc>
        <w:tc>
          <w:tcPr>
            <w:tcW w:w="2268" w:type="dxa"/>
          </w:tcPr>
          <w:p w14:paraId="4CA77D76" w14:textId="1F5A8E05" w:rsidR="00885ECE" w:rsidRPr="0033182C" w:rsidDel="00750347" w:rsidRDefault="00264191" w:rsidP="00EB6254">
            <w:pPr>
              <w:spacing w:line="240" w:lineRule="auto"/>
              <w:rPr>
                <w:del w:id="3394" w:author="Windows User" w:date="2019-09-20T01:38:00Z"/>
                <w:rFonts w:cs="Times New Roman"/>
                <w:szCs w:val="24"/>
              </w:rPr>
            </w:pPr>
            <w:del w:id="3395" w:author="Windows User" w:date="2019-09-20T01:38:00Z">
              <w:r w:rsidRPr="0033182C" w:rsidDel="00750347">
                <w:rPr>
                  <w:rFonts w:cs="Times New Roman"/>
                  <w:szCs w:val="24"/>
                </w:rPr>
                <w:delText>Edit user</w:delText>
              </w:r>
              <w:bookmarkStart w:id="3396" w:name="_Toc23496319"/>
              <w:bookmarkStart w:id="3397" w:name="_Toc23552503"/>
              <w:bookmarkStart w:id="3398" w:name="_Toc23810856"/>
              <w:bookmarkStart w:id="3399" w:name="_Toc23880519"/>
              <w:bookmarkEnd w:id="3396"/>
              <w:bookmarkEnd w:id="3397"/>
              <w:bookmarkEnd w:id="3398"/>
              <w:bookmarkEnd w:id="3399"/>
            </w:del>
          </w:p>
        </w:tc>
        <w:tc>
          <w:tcPr>
            <w:tcW w:w="4955" w:type="dxa"/>
          </w:tcPr>
          <w:p w14:paraId="5084E438" w14:textId="5BB114C0" w:rsidR="00885ECE" w:rsidRPr="0033182C" w:rsidDel="00750347" w:rsidRDefault="000C585D" w:rsidP="00EB6254">
            <w:pPr>
              <w:spacing w:line="240" w:lineRule="auto"/>
              <w:rPr>
                <w:del w:id="3400" w:author="Windows User" w:date="2019-09-20T01:38:00Z"/>
                <w:rFonts w:cs="Times New Roman"/>
                <w:szCs w:val="24"/>
              </w:rPr>
            </w:pPr>
            <w:del w:id="3401" w:author="Windows User" w:date="2019-09-20T01:38:00Z">
              <w:r w:rsidRPr="0033182C" w:rsidDel="00750347">
                <w:rPr>
                  <w:rFonts w:cs="Times New Roman"/>
                  <w:szCs w:val="24"/>
                </w:rPr>
                <w:delText>Fitur ubah data user yang bias dilakukan oleh admin</w:delText>
              </w:r>
              <w:bookmarkStart w:id="3402" w:name="_Toc23496320"/>
              <w:bookmarkStart w:id="3403" w:name="_Toc23552504"/>
              <w:bookmarkStart w:id="3404" w:name="_Toc23810857"/>
              <w:bookmarkStart w:id="3405" w:name="_Toc23880520"/>
              <w:bookmarkEnd w:id="3402"/>
              <w:bookmarkEnd w:id="3403"/>
              <w:bookmarkEnd w:id="3404"/>
              <w:bookmarkEnd w:id="3405"/>
            </w:del>
          </w:p>
        </w:tc>
        <w:bookmarkStart w:id="3406" w:name="_Toc23496321"/>
        <w:bookmarkStart w:id="3407" w:name="_Toc23552505"/>
        <w:bookmarkStart w:id="3408" w:name="_Toc23810858"/>
        <w:bookmarkStart w:id="3409" w:name="_Toc23880521"/>
        <w:bookmarkEnd w:id="3406"/>
        <w:bookmarkEnd w:id="3407"/>
        <w:bookmarkEnd w:id="3408"/>
        <w:bookmarkEnd w:id="3409"/>
      </w:tr>
      <w:tr w:rsidR="00885ECE" w:rsidRPr="0033182C" w:rsidDel="00750347" w14:paraId="600F9A69" w14:textId="0CEAFA07" w:rsidTr="00DB0096">
        <w:trPr>
          <w:del w:id="3410" w:author="Windows User" w:date="2019-09-20T01:38:00Z"/>
        </w:trPr>
        <w:tc>
          <w:tcPr>
            <w:tcW w:w="704" w:type="dxa"/>
          </w:tcPr>
          <w:p w14:paraId="0A3180AC" w14:textId="4D3E62CD" w:rsidR="00885ECE" w:rsidRPr="0033182C" w:rsidDel="00750347" w:rsidRDefault="00885ECE" w:rsidP="00EB6254">
            <w:pPr>
              <w:spacing w:line="240" w:lineRule="auto"/>
              <w:jc w:val="center"/>
              <w:rPr>
                <w:del w:id="3411" w:author="Windows User" w:date="2019-09-20T01:38:00Z"/>
                <w:rFonts w:cs="Times New Roman"/>
                <w:szCs w:val="24"/>
              </w:rPr>
            </w:pPr>
            <w:del w:id="3412" w:author="Windows User" w:date="2019-09-20T01:38:00Z">
              <w:r w:rsidRPr="0033182C" w:rsidDel="00750347">
                <w:rPr>
                  <w:rFonts w:cs="Times New Roman"/>
                  <w:szCs w:val="24"/>
                </w:rPr>
                <w:delText>4</w:delText>
              </w:r>
              <w:bookmarkStart w:id="3413" w:name="_Toc23496322"/>
              <w:bookmarkStart w:id="3414" w:name="_Toc23552506"/>
              <w:bookmarkStart w:id="3415" w:name="_Toc23810859"/>
              <w:bookmarkStart w:id="3416" w:name="_Toc23880522"/>
              <w:bookmarkEnd w:id="3413"/>
              <w:bookmarkEnd w:id="3414"/>
              <w:bookmarkEnd w:id="3415"/>
              <w:bookmarkEnd w:id="3416"/>
            </w:del>
          </w:p>
        </w:tc>
        <w:tc>
          <w:tcPr>
            <w:tcW w:w="2268" w:type="dxa"/>
          </w:tcPr>
          <w:p w14:paraId="2821F7A4" w14:textId="463DF018" w:rsidR="00885ECE" w:rsidRPr="0033182C" w:rsidDel="00750347" w:rsidRDefault="00264191" w:rsidP="00EB6254">
            <w:pPr>
              <w:spacing w:line="240" w:lineRule="auto"/>
              <w:rPr>
                <w:del w:id="3417" w:author="Windows User" w:date="2019-09-20T01:38:00Z"/>
                <w:rFonts w:cs="Times New Roman"/>
                <w:szCs w:val="24"/>
              </w:rPr>
            </w:pPr>
            <w:del w:id="3418" w:author="Windows User" w:date="2019-09-20T01:38:00Z">
              <w:r w:rsidRPr="0033182C" w:rsidDel="00750347">
                <w:rPr>
                  <w:rFonts w:cs="Times New Roman"/>
                  <w:szCs w:val="24"/>
                </w:rPr>
                <w:delText>History login</w:delText>
              </w:r>
              <w:bookmarkStart w:id="3419" w:name="_Toc23496323"/>
              <w:bookmarkStart w:id="3420" w:name="_Toc23552507"/>
              <w:bookmarkStart w:id="3421" w:name="_Toc23810860"/>
              <w:bookmarkStart w:id="3422" w:name="_Toc23880523"/>
              <w:bookmarkEnd w:id="3419"/>
              <w:bookmarkEnd w:id="3420"/>
              <w:bookmarkEnd w:id="3421"/>
              <w:bookmarkEnd w:id="3422"/>
            </w:del>
          </w:p>
        </w:tc>
        <w:tc>
          <w:tcPr>
            <w:tcW w:w="4955" w:type="dxa"/>
          </w:tcPr>
          <w:p w14:paraId="3A26080C" w14:textId="510A22EF" w:rsidR="00885ECE" w:rsidRPr="0033182C" w:rsidDel="00750347" w:rsidRDefault="000C585D" w:rsidP="00EB6254">
            <w:pPr>
              <w:spacing w:line="240" w:lineRule="auto"/>
              <w:rPr>
                <w:del w:id="3423" w:author="Windows User" w:date="2019-09-20T01:38:00Z"/>
                <w:rFonts w:cs="Times New Roman"/>
                <w:szCs w:val="24"/>
              </w:rPr>
            </w:pPr>
            <w:del w:id="3424" w:author="Windows User" w:date="2019-09-20T01:38:00Z">
              <w:r w:rsidRPr="0033182C" w:rsidDel="00750347">
                <w:rPr>
                  <w:rFonts w:cs="Times New Roman"/>
                  <w:szCs w:val="24"/>
                </w:rPr>
                <w:delText>Fitur yang berisi detail login (nama aktor dan tanggal login) yang bias diakses oleh admin</w:delText>
              </w:r>
              <w:bookmarkStart w:id="3425" w:name="_Toc23496324"/>
              <w:bookmarkStart w:id="3426" w:name="_Toc23552508"/>
              <w:bookmarkStart w:id="3427" w:name="_Toc23810861"/>
              <w:bookmarkStart w:id="3428" w:name="_Toc23880524"/>
              <w:bookmarkEnd w:id="3425"/>
              <w:bookmarkEnd w:id="3426"/>
              <w:bookmarkEnd w:id="3427"/>
              <w:bookmarkEnd w:id="3428"/>
            </w:del>
          </w:p>
        </w:tc>
        <w:bookmarkStart w:id="3429" w:name="_Toc23496325"/>
        <w:bookmarkStart w:id="3430" w:name="_Toc23552509"/>
        <w:bookmarkStart w:id="3431" w:name="_Toc23810862"/>
        <w:bookmarkStart w:id="3432" w:name="_Toc23880525"/>
        <w:bookmarkEnd w:id="3429"/>
        <w:bookmarkEnd w:id="3430"/>
        <w:bookmarkEnd w:id="3431"/>
        <w:bookmarkEnd w:id="3432"/>
      </w:tr>
      <w:tr w:rsidR="00885ECE" w:rsidRPr="0033182C" w:rsidDel="00750347" w14:paraId="2F870C7B" w14:textId="30872BA4" w:rsidTr="00DB0096">
        <w:trPr>
          <w:del w:id="3433" w:author="Windows User" w:date="2019-09-20T01:38:00Z"/>
        </w:trPr>
        <w:tc>
          <w:tcPr>
            <w:tcW w:w="704" w:type="dxa"/>
          </w:tcPr>
          <w:p w14:paraId="51A3971E" w14:textId="2D8691CC" w:rsidR="00885ECE" w:rsidRPr="0033182C" w:rsidDel="00750347" w:rsidRDefault="00885ECE" w:rsidP="00EB6254">
            <w:pPr>
              <w:spacing w:line="240" w:lineRule="auto"/>
              <w:jc w:val="center"/>
              <w:rPr>
                <w:del w:id="3434" w:author="Windows User" w:date="2019-09-20T01:38:00Z"/>
                <w:rFonts w:cs="Times New Roman"/>
                <w:szCs w:val="24"/>
              </w:rPr>
            </w:pPr>
            <w:del w:id="3435" w:author="Windows User" w:date="2019-09-20T01:38:00Z">
              <w:r w:rsidRPr="0033182C" w:rsidDel="00750347">
                <w:rPr>
                  <w:rFonts w:cs="Times New Roman"/>
                  <w:szCs w:val="24"/>
                </w:rPr>
                <w:delText>5</w:delText>
              </w:r>
              <w:bookmarkStart w:id="3436" w:name="_Toc23496326"/>
              <w:bookmarkStart w:id="3437" w:name="_Toc23552510"/>
              <w:bookmarkStart w:id="3438" w:name="_Toc23810863"/>
              <w:bookmarkStart w:id="3439" w:name="_Toc23880526"/>
              <w:bookmarkEnd w:id="3436"/>
              <w:bookmarkEnd w:id="3437"/>
              <w:bookmarkEnd w:id="3438"/>
              <w:bookmarkEnd w:id="3439"/>
            </w:del>
          </w:p>
        </w:tc>
        <w:tc>
          <w:tcPr>
            <w:tcW w:w="2268" w:type="dxa"/>
          </w:tcPr>
          <w:p w14:paraId="0BE94619" w14:textId="2E32A621" w:rsidR="00885ECE" w:rsidRPr="0033182C" w:rsidDel="00750347" w:rsidRDefault="00264191" w:rsidP="00EB6254">
            <w:pPr>
              <w:spacing w:line="240" w:lineRule="auto"/>
              <w:rPr>
                <w:del w:id="3440" w:author="Windows User" w:date="2019-09-20T01:38:00Z"/>
                <w:rFonts w:cs="Times New Roman"/>
                <w:szCs w:val="24"/>
              </w:rPr>
            </w:pPr>
            <w:del w:id="3441" w:author="Windows User" w:date="2019-09-20T01:38:00Z">
              <w:r w:rsidRPr="0033182C" w:rsidDel="00750347">
                <w:rPr>
                  <w:rFonts w:cs="Times New Roman"/>
                  <w:szCs w:val="24"/>
                </w:rPr>
                <w:delText>Lihat data sudut x,y (aktuator)</w:delText>
              </w:r>
              <w:bookmarkStart w:id="3442" w:name="_Toc23496327"/>
              <w:bookmarkStart w:id="3443" w:name="_Toc23552511"/>
              <w:bookmarkStart w:id="3444" w:name="_Toc23810864"/>
              <w:bookmarkStart w:id="3445" w:name="_Toc23880527"/>
              <w:bookmarkEnd w:id="3442"/>
              <w:bookmarkEnd w:id="3443"/>
              <w:bookmarkEnd w:id="3444"/>
              <w:bookmarkEnd w:id="3445"/>
            </w:del>
          </w:p>
        </w:tc>
        <w:tc>
          <w:tcPr>
            <w:tcW w:w="4955" w:type="dxa"/>
          </w:tcPr>
          <w:p w14:paraId="0F32EBA7" w14:textId="0B5AAC0D" w:rsidR="00885ECE" w:rsidRPr="0033182C" w:rsidDel="00750347" w:rsidRDefault="000C585D" w:rsidP="00EB6254">
            <w:pPr>
              <w:spacing w:line="240" w:lineRule="auto"/>
              <w:rPr>
                <w:del w:id="3446" w:author="Windows User" w:date="2019-09-20T01:38:00Z"/>
                <w:rFonts w:cs="Times New Roman"/>
                <w:szCs w:val="24"/>
              </w:rPr>
            </w:pPr>
            <w:del w:id="3447" w:author="Windows User" w:date="2019-09-20T01:38:00Z">
              <w:r w:rsidRPr="0033182C" w:rsidDel="00750347">
                <w:rPr>
                  <w:rFonts w:cs="Times New Roman"/>
                  <w:szCs w:val="24"/>
                </w:rPr>
                <w:delText xml:space="preserve">Fitur yang berisi data sudut x,y yang akan digunakan untuk perhitungan </w:delText>
              </w:r>
            </w:del>
            <w:del w:id="3448" w:author="Windows User" w:date="2019-09-14T03:53:00Z">
              <w:r w:rsidRPr="0033182C" w:rsidDel="00451BA0">
                <w:rPr>
                  <w:rFonts w:cs="Times New Roman"/>
                  <w:szCs w:val="24"/>
                </w:rPr>
                <w:delText>fuzzy</w:delText>
              </w:r>
            </w:del>
            <w:del w:id="3449" w:author="Windows User" w:date="2019-09-20T01:38:00Z">
              <w:r w:rsidRPr="0033182C" w:rsidDel="00750347">
                <w:rPr>
                  <w:rFonts w:cs="Times New Roman"/>
                  <w:szCs w:val="24"/>
                </w:rPr>
                <w:delText xml:space="preserve"> dapat diakses oleh semua aktor</w:delText>
              </w:r>
              <w:bookmarkStart w:id="3450" w:name="_Toc23496328"/>
              <w:bookmarkStart w:id="3451" w:name="_Toc23552512"/>
              <w:bookmarkStart w:id="3452" w:name="_Toc23810865"/>
              <w:bookmarkStart w:id="3453" w:name="_Toc23880528"/>
              <w:bookmarkEnd w:id="3450"/>
              <w:bookmarkEnd w:id="3451"/>
              <w:bookmarkEnd w:id="3452"/>
              <w:bookmarkEnd w:id="3453"/>
            </w:del>
          </w:p>
        </w:tc>
        <w:bookmarkStart w:id="3454" w:name="_Toc23496329"/>
        <w:bookmarkStart w:id="3455" w:name="_Toc23552513"/>
        <w:bookmarkStart w:id="3456" w:name="_Toc23810866"/>
        <w:bookmarkStart w:id="3457" w:name="_Toc23880529"/>
        <w:bookmarkEnd w:id="3454"/>
        <w:bookmarkEnd w:id="3455"/>
        <w:bookmarkEnd w:id="3456"/>
        <w:bookmarkEnd w:id="3457"/>
      </w:tr>
      <w:tr w:rsidR="00885ECE" w:rsidRPr="0033182C" w:rsidDel="00750347" w14:paraId="17AF8B8C" w14:textId="139817C4" w:rsidTr="00DB0096">
        <w:trPr>
          <w:del w:id="3458" w:author="Windows User" w:date="2019-09-20T01:38:00Z"/>
        </w:trPr>
        <w:tc>
          <w:tcPr>
            <w:tcW w:w="704" w:type="dxa"/>
          </w:tcPr>
          <w:p w14:paraId="6AF6A7F8" w14:textId="4CA1FFE7" w:rsidR="00885ECE" w:rsidRPr="0033182C" w:rsidDel="00750347" w:rsidRDefault="00885ECE" w:rsidP="00EB6254">
            <w:pPr>
              <w:spacing w:line="240" w:lineRule="auto"/>
              <w:jc w:val="center"/>
              <w:rPr>
                <w:del w:id="3459" w:author="Windows User" w:date="2019-09-20T01:38:00Z"/>
                <w:rFonts w:cs="Times New Roman"/>
                <w:szCs w:val="24"/>
              </w:rPr>
            </w:pPr>
            <w:del w:id="3460" w:author="Windows User" w:date="2019-09-20T01:38:00Z">
              <w:r w:rsidRPr="0033182C" w:rsidDel="00750347">
                <w:rPr>
                  <w:rFonts w:cs="Times New Roman"/>
                  <w:szCs w:val="24"/>
                </w:rPr>
                <w:delText>6</w:delText>
              </w:r>
              <w:bookmarkStart w:id="3461" w:name="_Toc23496330"/>
              <w:bookmarkStart w:id="3462" w:name="_Toc23552514"/>
              <w:bookmarkStart w:id="3463" w:name="_Toc23810867"/>
              <w:bookmarkStart w:id="3464" w:name="_Toc23880530"/>
              <w:bookmarkEnd w:id="3461"/>
              <w:bookmarkEnd w:id="3462"/>
              <w:bookmarkEnd w:id="3463"/>
              <w:bookmarkEnd w:id="3464"/>
            </w:del>
          </w:p>
        </w:tc>
        <w:tc>
          <w:tcPr>
            <w:tcW w:w="2268" w:type="dxa"/>
          </w:tcPr>
          <w:p w14:paraId="1396B468" w14:textId="5B98C02C" w:rsidR="00885ECE" w:rsidRPr="0033182C" w:rsidDel="00750347" w:rsidRDefault="00264191" w:rsidP="00EB6254">
            <w:pPr>
              <w:spacing w:line="240" w:lineRule="auto"/>
              <w:rPr>
                <w:del w:id="3465" w:author="Windows User" w:date="2019-09-20T01:38:00Z"/>
                <w:rFonts w:cs="Times New Roman"/>
                <w:szCs w:val="24"/>
              </w:rPr>
            </w:pPr>
            <w:del w:id="3466" w:author="Windows User" w:date="2019-09-20T01:38:00Z">
              <w:r w:rsidRPr="0033182C" w:rsidDel="00750347">
                <w:rPr>
                  <w:rFonts w:cs="Times New Roman"/>
                  <w:szCs w:val="24"/>
                </w:rPr>
                <w:delText>Lihat data sudut x,y (</w:delText>
              </w:r>
              <w:r w:rsidRPr="0033182C" w:rsidDel="00750347">
                <w:rPr>
                  <w:rFonts w:cs="Times New Roman"/>
                  <w:i/>
                  <w:szCs w:val="24"/>
                </w:rPr>
                <w:delText>tracker</w:delText>
              </w:r>
              <w:r w:rsidRPr="0033182C" w:rsidDel="00750347">
                <w:rPr>
                  <w:rFonts w:cs="Times New Roman"/>
                  <w:szCs w:val="24"/>
                </w:rPr>
                <w:delText>)</w:delText>
              </w:r>
              <w:bookmarkStart w:id="3467" w:name="_Toc23496331"/>
              <w:bookmarkStart w:id="3468" w:name="_Toc23552515"/>
              <w:bookmarkStart w:id="3469" w:name="_Toc23810868"/>
              <w:bookmarkStart w:id="3470" w:name="_Toc23880531"/>
              <w:bookmarkEnd w:id="3467"/>
              <w:bookmarkEnd w:id="3468"/>
              <w:bookmarkEnd w:id="3469"/>
              <w:bookmarkEnd w:id="3470"/>
            </w:del>
          </w:p>
        </w:tc>
        <w:tc>
          <w:tcPr>
            <w:tcW w:w="4955" w:type="dxa"/>
          </w:tcPr>
          <w:p w14:paraId="1793AF0F" w14:textId="4563754E" w:rsidR="00885ECE" w:rsidRPr="0033182C" w:rsidDel="00750347" w:rsidRDefault="000C585D" w:rsidP="00EB6254">
            <w:pPr>
              <w:spacing w:line="240" w:lineRule="auto"/>
              <w:rPr>
                <w:del w:id="3471" w:author="Windows User" w:date="2019-09-20T01:38:00Z"/>
                <w:rFonts w:cs="Times New Roman"/>
                <w:szCs w:val="24"/>
              </w:rPr>
            </w:pPr>
            <w:del w:id="3472" w:author="Windows User" w:date="2019-09-20T01:38:00Z">
              <w:r w:rsidRPr="0033182C" w:rsidDel="00750347">
                <w:rPr>
                  <w:rFonts w:cs="Times New Roman"/>
                  <w:szCs w:val="24"/>
                </w:rPr>
                <w:delText>Fitur yang berisi data sudut x,y yang akan digunakan untuk perhitungan setpoint dapat diakses oleh semua aktor</w:delText>
              </w:r>
              <w:bookmarkStart w:id="3473" w:name="_Toc23496332"/>
              <w:bookmarkStart w:id="3474" w:name="_Toc23552516"/>
              <w:bookmarkStart w:id="3475" w:name="_Toc23810869"/>
              <w:bookmarkStart w:id="3476" w:name="_Toc23880532"/>
              <w:bookmarkEnd w:id="3473"/>
              <w:bookmarkEnd w:id="3474"/>
              <w:bookmarkEnd w:id="3475"/>
              <w:bookmarkEnd w:id="3476"/>
            </w:del>
          </w:p>
        </w:tc>
        <w:bookmarkStart w:id="3477" w:name="_Toc23496333"/>
        <w:bookmarkStart w:id="3478" w:name="_Toc23552517"/>
        <w:bookmarkStart w:id="3479" w:name="_Toc23810870"/>
        <w:bookmarkStart w:id="3480" w:name="_Toc23880533"/>
        <w:bookmarkEnd w:id="3477"/>
        <w:bookmarkEnd w:id="3478"/>
        <w:bookmarkEnd w:id="3479"/>
        <w:bookmarkEnd w:id="3480"/>
      </w:tr>
      <w:tr w:rsidR="00885ECE" w:rsidRPr="0033182C" w:rsidDel="00750347" w14:paraId="72C218DC" w14:textId="5CEBE011" w:rsidTr="00DB0096">
        <w:trPr>
          <w:del w:id="3481" w:author="Windows User" w:date="2019-09-20T01:38:00Z"/>
        </w:trPr>
        <w:tc>
          <w:tcPr>
            <w:tcW w:w="704" w:type="dxa"/>
          </w:tcPr>
          <w:p w14:paraId="44893D12" w14:textId="4CD4794B" w:rsidR="00885ECE" w:rsidRPr="0033182C" w:rsidDel="00750347" w:rsidRDefault="00885ECE" w:rsidP="00EB6254">
            <w:pPr>
              <w:spacing w:line="240" w:lineRule="auto"/>
              <w:jc w:val="center"/>
              <w:rPr>
                <w:del w:id="3482" w:author="Windows User" w:date="2019-09-20T01:38:00Z"/>
                <w:rFonts w:cs="Times New Roman"/>
                <w:szCs w:val="24"/>
              </w:rPr>
            </w:pPr>
            <w:del w:id="3483" w:author="Windows User" w:date="2019-09-20T01:38:00Z">
              <w:r w:rsidRPr="0033182C" w:rsidDel="00750347">
                <w:rPr>
                  <w:rFonts w:cs="Times New Roman"/>
                  <w:szCs w:val="24"/>
                </w:rPr>
                <w:delText>7</w:delText>
              </w:r>
              <w:bookmarkStart w:id="3484" w:name="_Toc23496334"/>
              <w:bookmarkStart w:id="3485" w:name="_Toc23552518"/>
              <w:bookmarkStart w:id="3486" w:name="_Toc23810871"/>
              <w:bookmarkStart w:id="3487" w:name="_Toc23880534"/>
              <w:bookmarkEnd w:id="3484"/>
              <w:bookmarkEnd w:id="3485"/>
              <w:bookmarkEnd w:id="3486"/>
              <w:bookmarkEnd w:id="3487"/>
            </w:del>
          </w:p>
        </w:tc>
        <w:tc>
          <w:tcPr>
            <w:tcW w:w="2268" w:type="dxa"/>
          </w:tcPr>
          <w:p w14:paraId="5FF8B2C1" w14:textId="7D0C3D8A" w:rsidR="00885ECE" w:rsidRPr="0033182C" w:rsidDel="00750347" w:rsidRDefault="00264191" w:rsidP="00EB6254">
            <w:pPr>
              <w:spacing w:line="240" w:lineRule="auto"/>
              <w:rPr>
                <w:del w:id="3488" w:author="Windows User" w:date="2019-09-20T01:38:00Z"/>
                <w:rFonts w:cs="Times New Roman"/>
                <w:szCs w:val="24"/>
              </w:rPr>
            </w:pPr>
            <w:del w:id="3489" w:author="Windows User" w:date="2019-09-20T01:38:00Z">
              <w:r w:rsidRPr="0033182C" w:rsidDel="00750347">
                <w:rPr>
                  <w:rFonts w:cs="Times New Roman"/>
                  <w:szCs w:val="24"/>
                </w:rPr>
                <w:delText>Lihat Data Arus</w:delText>
              </w:r>
              <w:bookmarkStart w:id="3490" w:name="_Toc23496335"/>
              <w:bookmarkStart w:id="3491" w:name="_Toc23552519"/>
              <w:bookmarkStart w:id="3492" w:name="_Toc23810872"/>
              <w:bookmarkStart w:id="3493" w:name="_Toc23880535"/>
              <w:bookmarkEnd w:id="3490"/>
              <w:bookmarkEnd w:id="3491"/>
              <w:bookmarkEnd w:id="3492"/>
              <w:bookmarkEnd w:id="3493"/>
            </w:del>
          </w:p>
        </w:tc>
        <w:tc>
          <w:tcPr>
            <w:tcW w:w="4955" w:type="dxa"/>
          </w:tcPr>
          <w:p w14:paraId="62EE806F" w14:textId="0EC2A976" w:rsidR="00885ECE" w:rsidRPr="0033182C" w:rsidDel="00750347" w:rsidRDefault="000C585D" w:rsidP="00EB6254">
            <w:pPr>
              <w:spacing w:line="240" w:lineRule="auto"/>
              <w:rPr>
                <w:del w:id="3494" w:author="Windows User" w:date="2019-09-20T01:38:00Z"/>
                <w:rFonts w:cs="Times New Roman"/>
                <w:szCs w:val="24"/>
              </w:rPr>
            </w:pPr>
            <w:del w:id="3495" w:author="Windows User" w:date="2019-09-20T01:38:00Z">
              <w:r w:rsidRPr="0033182C" w:rsidDel="00750347">
                <w:rPr>
                  <w:rFonts w:cs="Times New Roman"/>
                  <w:szCs w:val="24"/>
                </w:rPr>
                <w:delText>Fitur yang berisi data arus yang diperoleh selama periode tertentu, dapat diakses oleh semua aktor</w:delText>
              </w:r>
              <w:bookmarkStart w:id="3496" w:name="_Toc23496336"/>
              <w:bookmarkStart w:id="3497" w:name="_Toc23552520"/>
              <w:bookmarkStart w:id="3498" w:name="_Toc23810873"/>
              <w:bookmarkStart w:id="3499" w:name="_Toc23880536"/>
              <w:bookmarkEnd w:id="3496"/>
              <w:bookmarkEnd w:id="3497"/>
              <w:bookmarkEnd w:id="3498"/>
              <w:bookmarkEnd w:id="3499"/>
            </w:del>
          </w:p>
        </w:tc>
        <w:bookmarkStart w:id="3500" w:name="_Toc23496337"/>
        <w:bookmarkStart w:id="3501" w:name="_Toc23552521"/>
        <w:bookmarkStart w:id="3502" w:name="_Toc23810874"/>
        <w:bookmarkStart w:id="3503" w:name="_Toc23880537"/>
        <w:bookmarkEnd w:id="3500"/>
        <w:bookmarkEnd w:id="3501"/>
        <w:bookmarkEnd w:id="3502"/>
        <w:bookmarkEnd w:id="3503"/>
      </w:tr>
      <w:tr w:rsidR="00885ECE" w:rsidRPr="0033182C" w:rsidDel="00750347" w14:paraId="29667519" w14:textId="489938A7" w:rsidTr="00DB0096">
        <w:trPr>
          <w:del w:id="3504" w:author="Windows User" w:date="2019-09-20T01:38:00Z"/>
        </w:trPr>
        <w:tc>
          <w:tcPr>
            <w:tcW w:w="704" w:type="dxa"/>
          </w:tcPr>
          <w:p w14:paraId="66D22C18" w14:textId="768C88E2" w:rsidR="00885ECE" w:rsidRPr="0033182C" w:rsidDel="00750347" w:rsidRDefault="00264191" w:rsidP="00EB6254">
            <w:pPr>
              <w:spacing w:line="240" w:lineRule="auto"/>
              <w:jc w:val="center"/>
              <w:rPr>
                <w:del w:id="3505" w:author="Windows User" w:date="2019-09-20T01:38:00Z"/>
                <w:rFonts w:cs="Times New Roman"/>
                <w:szCs w:val="24"/>
              </w:rPr>
            </w:pPr>
            <w:del w:id="3506" w:author="Windows User" w:date="2019-09-20T01:38:00Z">
              <w:r w:rsidRPr="0033182C" w:rsidDel="00750347">
                <w:rPr>
                  <w:rFonts w:cs="Times New Roman"/>
                  <w:szCs w:val="24"/>
                </w:rPr>
                <w:delText>8</w:delText>
              </w:r>
              <w:bookmarkStart w:id="3507" w:name="_Toc23496338"/>
              <w:bookmarkStart w:id="3508" w:name="_Toc23552522"/>
              <w:bookmarkStart w:id="3509" w:name="_Toc23810875"/>
              <w:bookmarkStart w:id="3510" w:name="_Toc23880538"/>
              <w:bookmarkEnd w:id="3507"/>
              <w:bookmarkEnd w:id="3508"/>
              <w:bookmarkEnd w:id="3509"/>
              <w:bookmarkEnd w:id="3510"/>
            </w:del>
          </w:p>
        </w:tc>
        <w:tc>
          <w:tcPr>
            <w:tcW w:w="2268" w:type="dxa"/>
          </w:tcPr>
          <w:p w14:paraId="27F27A40" w14:textId="3C5C1576" w:rsidR="00885ECE" w:rsidRPr="0033182C" w:rsidDel="00750347" w:rsidRDefault="00264191" w:rsidP="00EB6254">
            <w:pPr>
              <w:spacing w:line="240" w:lineRule="auto"/>
              <w:rPr>
                <w:del w:id="3511" w:author="Windows User" w:date="2019-09-20T01:38:00Z"/>
                <w:rFonts w:cs="Times New Roman"/>
                <w:szCs w:val="24"/>
              </w:rPr>
            </w:pPr>
            <w:del w:id="3512" w:author="Windows User" w:date="2019-09-20T01:38:00Z">
              <w:r w:rsidRPr="0033182C" w:rsidDel="00750347">
                <w:rPr>
                  <w:rFonts w:cs="Times New Roman"/>
                  <w:szCs w:val="24"/>
                </w:rPr>
                <w:delText>Lihat Data Tegangan</w:delText>
              </w:r>
              <w:bookmarkStart w:id="3513" w:name="_Toc23496339"/>
              <w:bookmarkStart w:id="3514" w:name="_Toc23552523"/>
              <w:bookmarkStart w:id="3515" w:name="_Toc23810876"/>
              <w:bookmarkStart w:id="3516" w:name="_Toc23880539"/>
              <w:bookmarkEnd w:id="3513"/>
              <w:bookmarkEnd w:id="3514"/>
              <w:bookmarkEnd w:id="3515"/>
              <w:bookmarkEnd w:id="3516"/>
            </w:del>
          </w:p>
        </w:tc>
        <w:tc>
          <w:tcPr>
            <w:tcW w:w="4955" w:type="dxa"/>
          </w:tcPr>
          <w:p w14:paraId="1C48A173" w14:textId="06D58698" w:rsidR="00885ECE" w:rsidRPr="0033182C" w:rsidDel="00750347" w:rsidRDefault="000C585D" w:rsidP="00EB6254">
            <w:pPr>
              <w:spacing w:line="240" w:lineRule="auto"/>
              <w:rPr>
                <w:del w:id="3517" w:author="Windows User" w:date="2019-09-20T01:38:00Z"/>
                <w:rFonts w:cs="Times New Roman"/>
                <w:szCs w:val="24"/>
              </w:rPr>
            </w:pPr>
            <w:del w:id="3518" w:author="Windows User" w:date="2019-09-20T01:38:00Z">
              <w:r w:rsidRPr="0033182C" w:rsidDel="00750347">
                <w:rPr>
                  <w:rFonts w:cs="Times New Roman"/>
                  <w:szCs w:val="24"/>
                </w:rPr>
                <w:delText>Fitur yang berisi data tegangan yang diperoleh selama periode tertentu dapat diakses oleh semua aktir</w:delText>
              </w:r>
              <w:bookmarkStart w:id="3519" w:name="_Toc23496340"/>
              <w:bookmarkStart w:id="3520" w:name="_Toc23552524"/>
              <w:bookmarkStart w:id="3521" w:name="_Toc23810877"/>
              <w:bookmarkStart w:id="3522" w:name="_Toc23880540"/>
              <w:bookmarkEnd w:id="3519"/>
              <w:bookmarkEnd w:id="3520"/>
              <w:bookmarkEnd w:id="3521"/>
              <w:bookmarkEnd w:id="3522"/>
            </w:del>
          </w:p>
        </w:tc>
        <w:bookmarkStart w:id="3523" w:name="_Toc23496341"/>
        <w:bookmarkStart w:id="3524" w:name="_Toc23552525"/>
        <w:bookmarkStart w:id="3525" w:name="_Toc23810878"/>
        <w:bookmarkStart w:id="3526" w:name="_Toc23880541"/>
        <w:bookmarkEnd w:id="3523"/>
        <w:bookmarkEnd w:id="3524"/>
        <w:bookmarkEnd w:id="3525"/>
        <w:bookmarkEnd w:id="3526"/>
      </w:tr>
      <w:tr w:rsidR="00264191" w:rsidRPr="0033182C" w:rsidDel="00750347" w14:paraId="3C8660EF" w14:textId="1A4FBEAE" w:rsidTr="00DB0096">
        <w:trPr>
          <w:del w:id="3527" w:author="Windows User" w:date="2019-09-20T01:38:00Z"/>
        </w:trPr>
        <w:tc>
          <w:tcPr>
            <w:tcW w:w="704" w:type="dxa"/>
          </w:tcPr>
          <w:p w14:paraId="4FEF8B8C" w14:textId="391F4ACA" w:rsidR="00264191" w:rsidRPr="0033182C" w:rsidDel="00750347" w:rsidRDefault="00264191" w:rsidP="00EB6254">
            <w:pPr>
              <w:spacing w:line="240" w:lineRule="auto"/>
              <w:jc w:val="center"/>
              <w:rPr>
                <w:del w:id="3528" w:author="Windows User" w:date="2019-09-20T01:38:00Z"/>
                <w:rFonts w:cs="Times New Roman"/>
                <w:szCs w:val="24"/>
              </w:rPr>
            </w:pPr>
            <w:del w:id="3529" w:author="Windows User" w:date="2019-09-20T01:38:00Z">
              <w:r w:rsidRPr="0033182C" w:rsidDel="00750347">
                <w:rPr>
                  <w:rFonts w:cs="Times New Roman"/>
                  <w:szCs w:val="24"/>
                </w:rPr>
                <w:delText>9</w:delText>
              </w:r>
              <w:bookmarkStart w:id="3530" w:name="_Toc23496342"/>
              <w:bookmarkStart w:id="3531" w:name="_Toc23552526"/>
              <w:bookmarkStart w:id="3532" w:name="_Toc23810879"/>
              <w:bookmarkStart w:id="3533" w:name="_Toc23880542"/>
              <w:bookmarkEnd w:id="3530"/>
              <w:bookmarkEnd w:id="3531"/>
              <w:bookmarkEnd w:id="3532"/>
              <w:bookmarkEnd w:id="3533"/>
            </w:del>
          </w:p>
        </w:tc>
        <w:tc>
          <w:tcPr>
            <w:tcW w:w="2268" w:type="dxa"/>
          </w:tcPr>
          <w:p w14:paraId="33C956C6" w14:textId="00850559" w:rsidR="00264191" w:rsidRPr="0033182C" w:rsidDel="00750347" w:rsidRDefault="00264191" w:rsidP="00EB6254">
            <w:pPr>
              <w:spacing w:line="240" w:lineRule="auto"/>
              <w:rPr>
                <w:del w:id="3534" w:author="Windows User" w:date="2019-09-20T01:38:00Z"/>
                <w:rFonts w:cs="Times New Roman"/>
                <w:szCs w:val="24"/>
              </w:rPr>
            </w:pPr>
            <w:del w:id="3535" w:author="Windows User" w:date="2019-09-20T01:38:00Z">
              <w:r w:rsidRPr="0033182C" w:rsidDel="00750347">
                <w:rPr>
                  <w:rFonts w:cs="Times New Roman"/>
                  <w:szCs w:val="24"/>
                </w:rPr>
                <w:delText>Grafik Arus</w:delText>
              </w:r>
              <w:bookmarkStart w:id="3536" w:name="_Toc23496343"/>
              <w:bookmarkStart w:id="3537" w:name="_Toc23552527"/>
              <w:bookmarkStart w:id="3538" w:name="_Toc23810880"/>
              <w:bookmarkStart w:id="3539" w:name="_Toc23880543"/>
              <w:bookmarkEnd w:id="3536"/>
              <w:bookmarkEnd w:id="3537"/>
              <w:bookmarkEnd w:id="3538"/>
              <w:bookmarkEnd w:id="3539"/>
            </w:del>
          </w:p>
        </w:tc>
        <w:tc>
          <w:tcPr>
            <w:tcW w:w="4955" w:type="dxa"/>
          </w:tcPr>
          <w:p w14:paraId="4E12A665" w14:textId="251B105E" w:rsidR="00264191" w:rsidRPr="0033182C" w:rsidDel="00750347" w:rsidRDefault="000C585D" w:rsidP="00EB6254">
            <w:pPr>
              <w:spacing w:line="240" w:lineRule="auto"/>
              <w:rPr>
                <w:del w:id="3540" w:author="Windows User" w:date="2019-09-20T01:38:00Z"/>
                <w:rFonts w:cs="Times New Roman"/>
                <w:szCs w:val="24"/>
              </w:rPr>
            </w:pPr>
            <w:del w:id="3541" w:author="Windows User" w:date="2019-09-20T01:38:00Z">
              <w:r w:rsidRPr="0033182C" w:rsidDel="00750347">
                <w:rPr>
                  <w:rFonts w:cs="Times New Roman"/>
                  <w:szCs w:val="24"/>
                </w:rPr>
                <w:delText>Fitur yang menampilkan grafik arus secara real time yang dapat dilihat oleh semua aktor</w:delText>
              </w:r>
              <w:bookmarkStart w:id="3542" w:name="_Toc23496344"/>
              <w:bookmarkStart w:id="3543" w:name="_Toc23552528"/>
              <w:bookmarkStart w:id="3544" w:name="_Toc23810881"/>
              <w:bookmarkStart w:id="3545" w:name="_Toc23880544"/>
              <w:bookmarkEnd w:id="3542"/>
              <w:bookmarkEnd w:id="3543"/>
              <w:bookmarkEnd w:id="3544"/>
              <w:bookmarkEnd w:id="3545"/>
            </w:del>
          </w:p>
        </w:tc>
        <w:bookmarkStart w:id="3546" w:name="_Toc23496345"/>
        <w:bookmarkStart w:id="3547" w:name="_Toc23552529"/>
        <w:bookmarkStart w:id="3548" w:name="_Toc23810882"/>
        <w:bookmarkStart w:id="3549" w:name="_Toc23880545"/>
        <w:bookmarkEnd w:id="3546"/>
        <w:bookmarkEnd w:id="3547"/>
        <w:bookmarkEnd w:id="3548"/>
        <w:bookmarkEnd w:id="3549"/>
      </w:tr>
      <w:tr w:rsidR="00264191" w:rsidRPr="0033182C" w:rsidDel="00750347" w14:paraId="232AC982" w14:textId="144E488E" w:rsidTr="00DB0096">
        <w:trPr>
          <w:del w:id="3550" w:author="Windows User" w:date="2019-09-20T01:38:00Z"/>
        </w:trPr>
        <w:tc>
          <w:tcPr>
            <w:tcW w:w="704" w:type="dxa"/>
          </w:tcPr>
          <w:p w14:paraId="444AF9F0" w14:textId="0052D0D9" w:rsidR="00264191" w:rsidRPr="0033182C" w:rsidDel="00750347" w:rsidRDefault="00264191" w:rsidP="00EB6254">
            <w:pPr>
              <w:spacing w:line="240" w:lineRule="auto"/>
              <w:jc w:val="center"/>
              <w:rPr>
                <w:del w:id="3551" w:author="Windows User" w:date="2019-09-20T01:38:00Z"/>
                <w:rFonts w:cs="Times New Roman"/>
                <w:szCs w:val="24"/>
              </w:rPr>
            </w:pPr>
            <w:del w:id="3552" w:author="Windows User" w:date="2019-09-20T01:38:00Z">
              <w:r w:rsidRPr="0033182C" w:rsidDel="00750347">
                <w:rPr>
                  <w:rFonts w:cs="Times New Roman"/>
                  <w:szCs w:val="24"/>
                </w:rPr>
                <w:delText>10</w:delText>
              </w:r>
              <w:bookmarkStart w:id="3553" w:name="_Toc23496346"/>
              <w:bookmarkStart w:id="3554" w:name="_Toc23552530"/>
              <w:bookmarkStart w:id="3555" w:name="_Toc23810883"/>
              <w:bookmarkStart w:id="3556" w:name="_Toc23880546"/>
              <w:bookmarkEnd w:id="3553"/>
              <w:bookmarkEnd w:id="3554"/>
              <w:bookmarkEnd w:id="3555"/>
              <w:bookmarkEnd w:id="3556"/>
            </w:del>
          </w:p>
        </w:tc>
        <w:tc>
          <w:tcPr>
            <w:tcW w:w="2268" w:type="dxa"/>
          </w:tcPr>
          <w:p w14:paraId="0B633DB7" w14:textId="0422D670" w:rsidR="00264191" w:rsidRPr="0033182C" w:rsidDel="00750347" w:rsidRDefault="00264191" w:rsidP="00EB6254">
            <w:pPr>
              <w:spacing w:line="240" w:lineRule="auto"/>
              <w:rPr>
                <w:del w:id="3557" w:author="Windows User" w:date="2019-09-20T01:38:00Z"/>
                <w:rFonts w:cs="Times New Roman"/>
                <w:szCs w:val="24"/>
              </w:rPr>
            </w:pPr>
            <w:del w:id="3558" w:author="Windows User" w:date="2019-09-20T01:38:00Z">
              <w:r w:rsidRPr="0033182C" w:rsidDel="00750347">
                <w:rPr>
                  <w:rFonts w:cs="Times New Roman"/>
                  <w:szCs w:val="24"/>
                </w:rPr>
                <w:delText>Grafik Tegangan</w:delText>
              </w:r>
              <w:bookmarkStart w:id="3559" w:name="_Toc23496347"/>
              <w:bookmarkStart w:id="3560" w:name="_Toc23552531"/>
              <w:bookmarkStart w:id="3561" w:name="_Toc23810884"/>
              <w:bookmarkStart w:id="3562" w:name="_Toc23880547"/>
              <w:bookmarkEnd w:id="3559"/>
              <w:bookmarkEnd w:id="3560"/>
              <w:bookmarkEnd w:id="3561"/>
              <w:bookmarkEnd w:id="3562"/>
            </w:del>
          </w:p>
        </w:tc>
        <w:tc>
          <w:tcPr>
            <w:tcW w:w="4955" w:type="dxa"/>
          </w:tcPr>
          <w:p w14:paraId="79433A91" w14:textId="73D02CA9" w:rsidR="00264191" w:rsidRPr="0033182C" w:rsidDel="00750347" w:rsidRDefault="000C585D" w:rsidP="00EB6254">
            <w:pPr>
              <w:spacing w:line="240" w:lineRule="auto"/>
              <w:rPr>
                <w:del w:id="3563" w:author="Windows User" w:date="2019-09-20T01:38:00Z"/>
                <w:rFonts w:cs="Times New Roman"/>
                <w:szCs w:val="24"/>
              </w:rPr>
            </w:pPr>
            <w:del w:id="3564" w:author="Windows User" w:date="2019-09-20T01:38:00Z">
              <w:r w:rsidRPr="0033182C" w:rsidDel="00750347">
                <w:rPr>
                  <w:rFonts w:cs="Times New Roman"/>
                  <w:szCs w:val="24"/>
                </w:rPr>
                <w:delText>Fitur yang menampilkan grafik tegangan secara real time yang dapat dilihat oleh semua aktor</w:delText>
              </w:r>
              <w:bookmarkStart w:id="3565" w:name="_Toc23496348"/>
              <w:bookmarkStart w:id="3566" w:name="_Toc23552532"/>
              <w:bookmarkStart w:id="3567" w:name="_Toc23810885"/>
              <w:bookmarkStart w:id="3568" w:name="_Toc23880548"/>
              <w:bookmarkEnd w:id="3565"/>
              <w:bookmarkEnd w:id="3566"/>
              <w:bookmarkEnd w:id="3567"/>
              <w:bookmarkEnd w:id="3568"/>
            </w:del>
          </w:p>
        </w:tc>
        <w:bookmarkStart w:id="3569" w:name="_Toc23496349"/>
        <w:bookmarkStart w:id="3570" w:name="_Toc23552533"/>
        <w:bookmarkStart w:id="3571" w:name="_Toc23810886"/>
        <w:bookmarkStart w:id="3572" w:name="_Toc23880549"/>
        <w:bookmarkEnd w:id="3569"/>
        <w:bookmarkEnd w:id="3570"/>
        <w:bookmarkEnd w:id="3571"/>
        <w:bookmarkEnd w:id="3572"/>
      </w:tr>
      <w:tr w:rsidR="00264191" w:rsidRPr="0033182C" w:rsidDel="00750347" w14:paraId="362BD0BE" w14:textId="13B03C78" w:rsidTr="00DB0096">
        <w:trPr>
          <w:del w:id="3573" w:author="Windows User" w:date="2019-09-20T01:38:00Z"/>
        </w:trPr>
        <w:tc>
          <w:tcPr>
            <w:tcW w:w="704" w:type="dxa"/>
          </w:tcPr>
          <w:p w14:paraId="0C839916" w14:textId="1A423E7D" w:rsidR="00264191" w:rsidRPr="0033182C" w:rsidDel="00750347" w:rsidRDefault="00264191" w:rsidP="00EB6254">
            <w:pPr>
              <w:spacing w:line="240" w:lineRule="auto"/>
              <w:jc w:val="center"/>
              <w:rPr>
                <w:del w:id="3574" w:author="Windows User" w:date="2019-09-20T01:38:00Z"/>
                <w:rFonts w:cs="Times New Roman"/>
                <w:szCs w:val="24"/>
              </w:rPr>
            </w:pPr>
            <w:del w:id="3575" w:author="Windows User" w:date="2019-09-20T01:38:00Z">
              <w:r w:rsidRPr="0033182C" w:rsidDel="00750347">
                <w:rPr>
                  <w:rFonts w:cs="Times New Roman"/>
                  <w:szCs w:val="24"/>
                </w:rPr>
                <w:delText>11</w:delText>
              </w:r>
              <w:bookmarkStart w:id="3576" w:name="_Toc23496350"/>
              <w:bookmarkStart w:id="3577" w:name="_Toc23552534"/>
              <w:bookmarkStart w:id="3578" w:name="_Toc23810887"/>
              <w:bookmarkStart w:id="3579" w:name="_Toc23880550"/>
              <w:bookmarkEnd w:id="3576"/>
              <w:bookmarkEnd w:id="3577"/>
              <w:bookmarkEnd w:id="3578"/>
              <w:bookmarkEnd w:id="3579"/>
            </w:del>
          </w:p>
        </w:tc>
        <w:tc>
          <w:tcPr>
            <w:tcW w:w="2268" w:type="dxa"/>
          </w:tcPr>
          <w:p w14:paraId="2F9485A2" w14:textId="7A63FF26" w:rsidR="00264191" w:rsidRPr="0033182C" w:rsidDel="00750347" w:rsidRDefault="00264191" w:rsidP="00EB6254">
            <w:pPr>
              <w:spacing w:line="240" w:lineRule="auto"/>
              <w:rPr>
                <w:del w:id="3580" w:author="Windows User" w:date="2019-09-20T01:38:00Z"/>
                <w:rFonts w:cs="Times New Roman"/>
                <w:szCs w:val="24"/>
              </w:rPr>
            </w:pPr>
            <w:del w:id="3581" w:author="Windows User" w:date="2019-09-20T01:38:00Z">
              <w:r w:rsidRPr="0033182C" w:rsidDel="00750347">
                <w:rPr>
                  <w:rFonts w:cs="Times New Roman"/>
                  <w:szCs w:val="24"/>
                </w:rPr>
                <w:delText>History Sudut x</w:delText>
              </w:r>
              <w:bookmarkStart w:id="3582" w:name="_Toc23496351"/>
              <w:bookmarkStart w:id="3583" w:name="_Toc23552535"/>
              <w:bookmarkStart w:id="3584" w:name="_Toc23810888"/>
              <w:bookmarkStart w:id="3585" w:name="_Toc23880551"/>
              <w:bookmarkEnd w:id="3582"/>
              <w:bookmarkEnd w:id="3583"/>
              <w:bookmarkEnd w:id="3584"/>
              <w:bookmarkEnd w:id="3585"/>
            </w:del>
          </w:p>
        </w:tc>
        <w:tc>
          <w:tcPr>
            <w:tcW w:w="4955" w:type="dxa"/>
          </w:tcPr>
          <w:p w14:paraId="6FD76ADF" w14:textId="106527B0" w:rsidR="00264191" w:rsidRPr="0033182C" w:rsidDel="00750347" w:rsidRDefault="000C585D" w:rsidP="00EB6254">
            <w:pPr>
              <w:spacing w:line="240" w:lineRule="auto"/>
              <w:rPr>
                <w:del w:id="3586" w:author="Windows User" w:date="2019-09-20T01:38:00Z"/>
                <w:rFonts w:cs="Times New Roman"/>
                <w:szCs w:val="24"/>
              </w:rPr>
            </w:pPr>
            <w:del w:id="3587" w:author="Windows User" w:date="2019-09-20T01:38:00Z">
              <w:r w:rsidRPr="0033182C" w:rsidDel="00750347">
                <w:rPr>
                  <w:rFonts w:cs="Times New Roman"/>
                  <w:szCs w:val="24"/>
                </w:rPr>
                <w:delText>Fitur yang menampilkan data history sudut x yang dilalui yang dapat dilihat oleh semua aktor</w:delText>
              </w:r>
              <w:bookmarkStart w:id="3588" w:name="_Toc23496352"/>
              <w:bookmarkStart w:id="3589" w:name="_Toc23552536"/>
              <w:bookmarkStart w:id="3590" w:name="_Toc23810889"/>
              <w:bookmarkStart w:id="3591" w:name="_Toc23880552"/>
              <w:bookmarkEnd w:id="3588"/>
              <w:bookmarkEnd w:id="3589"/>
              <w:bookmarkEnd w:id="3590"/>
              <w:bookmarkEnd w:id="3591"/>
            </w:del>
          </w:p>
        </w:tc>
        <w:bookmarkStart w:id="3592" w:name="_Toc23496353"/>
        <w:bookmarkStart w:id="3593" w:name="_Toc23552537"/>
        <w:bookmarkStart w:id="3594" w:name="_Toc23810890"/>
        <w:bookmarkStart w:id="3595" w:name="_Toc23880553"/>
        <w:bookmarkEnd w:id="3592"/>
        <w:bookmarkEnd w:id="3593"/>
        <w:bookmarkEnd w:id="3594"/>
        <w:bookmarkEnd w:id="3595"/>
      </w:tr>
      <w:tr w:rsidR="000C585D" w:rsidRPr="0033182C" w:rsidDel="00750347" w14:paraId="6E2031AC" w14:textId="6240E983" w:rsidTr="00DB0096">
        <w:trPr>
          <w:del w:id="3596" w:author="Windows User" w:date="2019-09-20T01:38:00Z"/>
        </w:trPr>
        <w:tc>
          <w:tcPr>
            <w:tcW w:w="704" w:type="dxa"/>
          </w:tcPr>
          <w:p w14:paraId="4E05EAD4" w14:textId="6B0C7D8A" w:rsidR="000C585D" w:rsidRPr="0033182C" w:rsidDel="00750347" w:rsidRDefault="000C585D" w:rsidP="00EB6254">
            <w:pPr>
              <w:spacing w:line="240" w:lineRule="auto"/>
              <w:jc w:val="center"/>
              <w:rPr>
                <w:del w:id="3597" w:author="Windows User" w:date="2019-09-20T01:38:00Z"/>
                <w:rFonts w:cs="Times New Roman"/>
                <w:szCs w:val="24"/>
              </w:rPr>
            </w:pPr>
            <w:del w:id="3598" w:author="Windows User" w:date="2019-09-20T01:38:00Z">
              <w:r w:rsidRPr="0033182C" w:rsidDel="00750347">
                <w:rPr>
                  <w:rFonts w:cs="Times New Roman"/>
                  <w:szCs w:val="24"/>
                </w:rPr>
                <w:delText>12</w:delText>
              </w:r>
              <w:bookmarkStart w:id="3599" w:name="_Toc23496354"/>
              <w:bookmarkStart w:id="3600" w:name="_Toc23552538"/>
              <w:bookmarkStart w:id="3601" w:name="_Toc23810891"/>
              <w:bookmarkStart w:id="3602" w:name="_Toc23880554"/>
              <w:bookmarkEnd w:id="3599"/>
              <w:bookmarkEnd w:id="3600"/>
              <w:bookmarkEnd w:id="3601"/>
              <w:bookmarkEnd w:id="3602"/>
            </w:del>
          </w:p>
        </w:tc>
        <w:tc>
          <w:tcPr>
            <w:tcW w:w="2268" w:type="dxa"/>
          </w:tcPr>
          <w:p w14:paraId="540EAD4B" w14:textId="59390EF1" w:rsidR="000C585D" w:rsidRPr="0033182C" w:rsidDel="00750347" w:rsidRDefault="000C585D" w:rsidP="00EB6254">
            <w:pPr>
              <w:spacing w:line="240" w:lineRule="auto"/>
              <w:rPr>
                <w:del w:id="3603" w:author="Windows User" w:date="2019-09-20T01:38:00Z"/>
                <w:rFonts w:cs="Times New Roman"/>
                <w:szCs w:val="24"/>
              </w:rPr>
            </w:pPr>
            <w:del w:id="3604" w:author="Windows User" w:date="2019-09-20T01:38:00Z">
              <w:r w:rsidRPr="0033182C" w:rsidDel="00750347">
                <w:rPr>
                  <w:rFonts w:cs="Times New Roman"/>
                  <w:szCs w:val="24"/>
                </w:rPr>
                <w:delText>History sudut y</w:delText>
              </w:r>
              <w:bookmarkStart w:id="3605" w:name="_Toc23496355"/>
              <w:bookmarkStart w:id="3606" w:name="_Toc23552539"/>
              <w:bookmarkStart w:id="3607" w:name="_Toc23810892"/>
              <w:bookmarkStart w:id="3608" w:name="_Toc23880555"/>
              <w:bookmarkEnd w:id="3605"/>
              <w:bookmarkEnd w:id="3606"/>
              <w:bookmarkEnd w:id="3607"/>
              <w:bookmarkEnd w:id="3608"/>
            </w:del>
          </w:p>
        </w:tc>
        <w:tc>
          <w:tcPr>
            <w:tcW w:w="4955" w:type="dxa"/>
          </w:tcPr>
          <w:p w14:paraId="521AEDC3" w14:textId="7CFF1E78" w:rsidR="000C585D" w:rsidRPr="0033182C" w:rsidDel="00750347" w:rsidRDefault="000C585D" w:rsidP="00EB6254">
            <w:pPr>
              <w:spacing w:line="240" w:lineRule="auto"/>
              <w:rPr>
                <w:del w:id="3609" w:author="Windows User" w:date="2019-09-20T01:38:00Z"/>
                <w:rFonts w:cs="Times New Roman"/>
                <w:szCs w:val="24"/>
              </w:rPr>
            </w:pPr>
            <w:del w:id="3610" w:author="Windows User" w:date="2019-09-20T01:38:00Z">
              <w:r w:rsidRPr="0033182C" w:rsidDel="00750347">
                <w:rPr>
                  <w:rFonts w:cs="Times New Roman"/>
                  <w:szCs w:val="24"/>
                </w:rPr>
                <w:delText>Fitur yang menampilkan data history sudut y yang dilalui yang dapat dilihat oleh semua aktor</w:delText>
              </w:r>
              <w:bookmarkStart w:id="3611" w:name="_Toc23496356"/>
              <w:bookmarkStart w:id="3612" w:name="_Toc23552540"/>
              <w:bookmarkStart w:id="3613" w:name="_Toc23810893"/>
              <w:bookmarkStart w:id="3614" w:name="_Toc23880556"/>
              <w:bookmarkEnd w:id="3611"/>
              <w:bookmarkEnd w:id="3612"/>
              <w:bookmarkEnd w:id="3613"/>
              <w:bookmarkEnd w:id="3614"/>
            </w:del>
          </w:p>
        </w:tc>
        <w:bookmarkStart w:id="3615" w:name="_Toc23496357"/>
        <w:bookmarkStart w:id="3616" w:name="_Toc23552541"/>
        <w:bookmarkStart w:id="3617" w:name="_Toc23810894"/>
        <w:bookmarkStart w:id="3618" w:name="_Toc23880557"/>
        <w:bookmarkEnd w:id="3615"/>
        <w:bookmarkEnd w:id="3616"/>
        <w:bookmarkEnd w:id="3617"/>
        <w:bookmarkEnd w:id="3618"/>
      </w:tr>
      <w:tr w:rsidR="000C585D" w:rsidRPr="0033182C" w:rsidDel="00750347" w14:paraId="20770920" w14:textId="48DA3CBF" w:rsidTr="00DB0096">
        <w:trPr>
          <w:del w:id="3619" w:author="Windows User" w:date="2019-09-20T01:38:00Z"/>
        </w:trPr>
        <w:tc>
          <w:tcPr>
            <w:tcW w:w="704" w:type="dxa"/>
          </w:tcPr>
          <w:p w14:paraId="6FC04E80" w14:textId="6F4B339C" w:rsidR="000C585D" w:rsidRPr="0033182C" w:rsidDel="00750347" w:rsidRDefault="000C585D" w:rsidP="00EB6254">
            <w:pPr>
              <w:spacing w:line="240" w:lineRule="auto"/>
              <w:jc w:val="center"/>
              <w:rPr>
                <w:del w:id="3620" w:author="Windows User" w:date="2019-09-20T01:38:00Z"/>
                <w:rFonts w:cs="Times New Roman"/>
                <w:szCs w:val="24"/>
              </w:rPr>
            </w:pPr>
            <w:del w:id="3621" w:author="Windows User" w:date="2019-09-20T01:38:00Z">
              <w:r w:rsidRPr="0033182C" w:rsidDel="00750347">
                <w:rPr>
                  <w:rFonts w:cs="Times New Roman"/>
                  <w:szCs w:val="24"/>
                </w:rPr>
                <w:delText>13</w:delText>
              </w:r>
              <w:bookmarkStart w:id="3622" w:name="_Toc23496358"/>
              <w:bookmarkStart w:id="3623" w:name="_Toc23552542"/>
              <w:bookmarkStart w:id="3624" w:name="_Toc23810895"/>
              <w:bookmarkStart w:id="3625" w:name="_Toc23880558"/>
              <w:bookmarkEnd w:id="3622"/>
              <w:bookmarkEnd w:id="3623"/>
              <w:bookmarkEnd w:id="3624"/>
              <w:bookmarkEnd w:id="3625"/>
            </w:del>
          </w:p>
        </w:tc>
        <w:tc>
          <w:tcPr>
            <w:tcW w:w="2268" w:type="dxa"/>
          </w:tcPr>
          <w:p w14:paraId="3F906F6C" w14:textId="3307CC87" w:rsidR="000C585D" w:rsidRPr="0033182C" w:rsidDel="00750347" w:rsidRDefault="000C585D" w:rsidP="00EB6254">
            <w:pPr>
              <w:spacing w:line="240" w:lineRule="auto"/>
              <w:rPr>
                <w:del w:id="3626" w:author="Windows User" w:date="2019-09-20T01:38:00Z"/>
                <w:rFonts w:cs="Times New Roman"/>
                <w:szCs w:val="24"/>
              </w:rPr>
            </w:pPr>
            <w:del w:id="3627" w:author="Windows User" w:date="2019-09-20T01:38:00Z">
              <w:r w:rsidRPr="0033182C" w:rsidDel="00750347">
                <w:rPr>
                  <w:rFonts w:cs="Times New Roman"/>
                  <w:szCs w:val="24"/>
                </w:rPr>
                <w:delText>Grafik sudut x</w:delText>
              </w:r>
              <w:bookmarkStart w:id="3628" w:name="_Toc23496359"/>
              <w:bookmarkStart w:id="3629" w:name="_Toc23552543"/>
              <w:bookmarkStart w:id="3630" w:name="_Toc23810896"/>
              <w:bookmarkStart w:id="3631" w:name="_Toc23880559"/>
              <w:bookmarkEnd w:id="3628"/>
              <w:bookmarkEnd w:id="3629"/>
              <w:bookmarkEnd w:id="3630"/>
              <w:bookmarkEnd w:id="3631"/>
            </w:del>
          </w:p>
        </w:tc>
        <w:tc>
          <w:tcPr>
            <w:tcW w:w="4955" w:type="dxa"/>
          </w:tcPr>
          <w:p w14:paraId="230F63DE" w14:textId="62FAC165" w:rsidR="000C585D" w:rsidRPr="0033182C" w:rsidDel="00750347" w:rsidRDefault="000C585D" w:rsidP="00EB6254">
            <w:pPr>
              <w:spacing w:line="240" w:lineRule="auto"/>
              <w:rPr>
                <w:del w:id="3632" w:author="Windows User" w:date="2019-09-20T01:38:00Z"/>
                <w:rFonts w:cs="Times New Roman"/>
                <w:szCs w:val="24"/>
              </w:rPr>
            </w:pPr>
            <w:del w:id="3633" w:author="Windows User" w:date="2019-09-20T01:38:00Z">
              <w:r w:rsidRPr="0033182C" w:rsidDel="00750347">
                <w:rPr>
                  <w:rFonts w:cs="Times New Roman"/>
                  <w:szCs w:val="24"/>
                </w:rPr>
                <w:delText>Fitur yang menampilkan grafik perpindahan sudut x secara real time yang dapat dilihat oleh semua aktor</w:delText>
              </w:r>
              <w:bookmarkStart w:id="3634" w:name="_Toc23496360"/>
              <w:bookmarkStart w:id="3635" w:name="_Toc23552544"/>
              <w:bookmarkStart w:id="3636" w:name="_Toc23810897"/>
              <w:bookmarkStart w:id="3637" w:name="_Toc23880560"/>
              <w:bookmarkEnd w:id="3634"/>
              <w:bookmarkEnd w:id="3635"/>
              <w:bookmarkEnd w:id="3636"/>
              <w:bookmarkEnd w:id="3637"/>
            </w:del>
          </w:p>
        </w:tc>
        <w:bookmarkStart w:id="3638" w:name="_Toc23496361"/>
        <w:bookmarkStart w:id="3639" w:name="_Toc23552545"/>
        <w:bookmarkStart w:id="3640" w:name="_Toc23810898"/>
        <w:bookmarkStart w:id="3641" w:name="_Toc23880561"/>
        <w:bookmarkEnd w:id="3638"/>
        <w:bookmarkEnd w:id="3639"/>
        <w:bookmarkEnd w:id="3640"/>
        <w:bookmarkEnd w:id="3641"/>
      </w:tr>
      <w:tr w:rsidR="000C585D" w:rsidRPr="0033182C" w:rsidDel="00750347" w14:paraId="10083F37" w14:textId="3AF72607" w:rsidTr="00DB0096">
        <w:trPr>
          <w:del w:id="3642" w:author="Windows User" w:date="2019-09-20T01:38:00Z"/>
        </w:trPr>
        <w:tc>
          <w:tcPr>
            <w:tcW w:w="704" w:type="dxa"/>
          </w:tcPr>
          <w:p w14:paraId="0A8097C9" w14:textId="77594B4B" w:rsidR="000C585D" w:rsidRPr="0033182C" w:rsidDel="00750347" w:rsidRDefault="000C585D" w:rsidP="00EB6254">
            <w:pPr>
              <w:spacing w:line="240" w:lineRule="auto"/>
              <w:jc w:val="center"/>
              <w:rPr>
                <w:del w:id="3643" w:author="Windows User" w:date="2019-09-20T01:38:00Z"/>
                <w:rFonts w:cs="Times New Roman"/>
                <w:szCs w:val="24"/>
              </w:rPr>
            </w:pPr>
            <w:del w:id="3644" w:author="Windows User" w:date="2019-09-20T01:38:00Z">
              <w:r w:rsidRPr="0033182C" w:rsidDel="00750347">
                <w:rPr>
                  <w:rFonts w:cs="Times New Roman"/>
                  <w:szCs w:val="24"/>
                </w:rPr>
                <w:delText>14</w:delText>
              </w:r>
              <w:bookmarkStart w:id="3645" w:name="_Toc23496362"/>
              <w:bookmarkStart w:id="3646" w:name="_Toc23552546"/>
              <w:bookmarkStart w:id="3647" w:name="_Toc23810899"/>
              <w:bookmarkStart w:id="3648" w:name="_Toc23880562"/>
              <w:bookmarkEnd w:id="3645"/>
              <w:bookmarkEnd w:id="3646"/>
              <w:bookmarkEnd w:id="3647"/>
              <w:bookmarkEnd w:id="3648"/>
            </w:del>
          </w:p>
        </w:tc>
        <w:tc>
          <w:tcPr>
            <w:tcW w:w="2268" w:type="dxa"/>
          </w:tcPr>
          <w:p w14:paraId="024BC301" w14:textId="37AA6945" w:rsidR="000C585D" w:rsidRPr="0033182C" w:rsidDel="00750347" w:rsidRDefault="000C585D" w:rsidP="00EB6254">
            <w:pPr>
              <w:spacing w:line="240" w:lineRule="auto"/>
              <w:rPr>
                <w:del w:id="3649" w:author="Windows User" w:date="2019-09-20T01:38:00Z"/>
                <w:rFonts w:cs="Times New Roman"/>
                <w:szCs w:val="24"/>
              </w:rPr>
            </w:pPr>
            <w:del w:id="3650" w:author="Windows User" w:date="2019-09-20T01:38:00Z">
              <w:r w:rsidRPr="0033182C" w:rsidDel="00750347">
                <w:rPr>
                  <w:rFonts w:cs="Times New Roman"/>
                  <w:szCs w:val="24"/>
                </w:rPr>
                <w:delText>Grafik sudut y</w:delText>
              </w:r>
              <w:bookmarkStart w:id="3651" w:name="_Toc23496363"/>
              <w:bookmarkStart w:id="3652" w:name="_Toc23552547"/>
              <w:bookmarkStart w:id="3653" w:name="_Toc23810900"/>
              <w:bookmarkStart w:id="3654" w:name="_Toc23880563"/>
              <w:bookmarkEnd w:id="3651"/>
              <w:bookmarkEnd w:id="3652"/>
              <w:bookmarkEnd w:id="3653"/>
              <w:bookmarkEnd w:id="3654"/>
            </w:del>
          </w:p>
        </w:tc>
        <w:tc>
          <w:tcPr>
            <w:tcW w:w="4955" w:type="dxa"/>
          </w:tcPr>
          <w:p w14:paraId="2F84ADB2" w14:textId="1F953AA2" w:rsidR="000C585D" w:rsidRPr="0033182C" w:rsidDel="00750347" w:rsidRDefault="000C585D" w:rsidP="00EB6254">
            <w:pPr>
              <w:spacing w:line="240" w:lineRule="auto"/>
              <w:rPr>
                <w:del w:id="3655" w:author="Windows User" w:date="2019-09-20T01:38:00Z"/>
                <w:rFonts w:cs="Times New Roman"/>
                <w:szCs w:val="24"/>
              </w:rPr>
            </w:pPr>
            <w:del w:id="3656" w:author="Windows User" w:date="2019-09-20T01:38:00Z">
              <w:r w:rsidRPr="0033182C" w:rsidDel="00750347">
                <w:rPr>
                  <w:rFonts w:cs="Times New Roman"/>
                  <w:szCs w:val="24"/>
                </w:rPr>
                <w:delText>Fitur yang menampilkan grafik perpindahan sudut y secara real time yang dapat dilihat oleh semua aktor</w:delText>
              </w:r>
              <w:bookmarkStart w:id="3657" w:name="_Toc23496364"/>
              <w:bookmarkStart w:id="3658" w:name="_Toc23552548"/>
              <w:bookmarkStart w:id="3659" w:name="_Toc23810901"/>
              <w:bookmarkStart w:id="3660" w:name="_Toc23880564"/>
              <w:bookmarkEnd w:id="3657"/>
              <w:bookmarkEnd w:id="3658"/>
              <w:bookmarkEnd w:id="3659"/>
              <w:bookmarkEnd w:id="3660"/>
            </w:del>
          </w:p>
        </w:tc>
        <w:bookmarkStart w:id="3661" w:name="_Toc23496365"/>
        <w:bookmarkStart w:id="3662" w:name="_Toc23552549"/>
        <w:bookmarkStart w:id="3663" w:name="_Toc23810902"/>
        <w:bookmarkStart w:id="3664" w:name="_Toc23880565"/>
        <w:bookmarkEnd w:id="3661"/>
        <w:bookmarkEnd w:id="3662"/>
        <w:bookmarkEnd w:id="3663"/>
        <w:bookmarkEnd w:id="3664"/>
      </w:tr>
      <w:tr w:rsidR="000C585D" w:rsidRPr="0033182C" w:rsidDel="00750347" w14:paraId="478EE1B2" w14:textId="2A03F08F" w:rsidTr="00DB0096">
        <w:trPr>
          <w:del w:id="3665" w:author="Windows User" w:date="2019-09-20T01:38:00Z"/>
        </w:trPr>
        <w:tc>
          <w:tcPr>
            <w:tcW w:w="704" w:type="dxa"/>
          </w:tcPr>
          <w:p w14:paraId="0EF4E58E" w14:textId="367AB7D4" w:rsidR="000C585D" w:rsidRPr="0033182C" w:rsidDel="00750347" w:rsidRDefault="000C585D" w:rsidP="00EB6254">
            <w:pPr>
              <w:spacing w:line="240" w:lineRule="auto"/>
              <w:jc w:val="center"/>
              <w:rPr>
                <w:del w:id="3666" w:author="Windows User" w:date="2019-09-20T01:38:00Z"/>
                <w:rFonts w:cs="Times New Roman"/>
                <w:szCs w:val="24"/>
              </w:rPr>
            </w:pPr>
            <w:del w:id="3667" w:author="Windows User" w:date="2019-09-20T01:38:00Z">
              <w:r w:rsidRPr="0033182C" w:rsidDel="00750347">
                <w:rPr>
                  <w:rFonts w:cs="Times New Roman"/>
                  <w:szCs w:val="24"/>
                </w:rPr>
                <w:delText>15</w:delText>
              </w:r>
              <w:bookmarkStart w:id="3668" w:name="_Toc23496366"/>
              <w:bookmarkStart w:id="3669" w:name="_Toc23552550"/>
              <w:bookmarkStart w:id="3670" w:name="_Toc23810903"/>
              <w:bookmarkStart w:id="3671" w:name="_Toc23880566"/>
              <w:bookmarkEnd w:id="3668"/>
              <w:bookmarkEnd w:id="3669"/>
              <w:bookmarkEnd w:id="3670"/>
              <w:bookmarkEnd w:id="3671"/>
            </w:del>
          </w:p>
        </w:tc>
        <w:tc>
          <w:tcPr>
            <w:tcW w:w="2268" w:type="dxa"/>
          </w:tcPr>
          <w:p w14:paraId="64171F8C" w14:textId="1FFBBAD8" w:rsidR="000C585D" w:rsidRPr="0033182C" w:rsidDel="00750347" w:rsidRDefault="000C585D" w:rsidP="00EB6254">
            <w:pPr>
              <w:spacing w:line="240" w:lineRule="auto"/>
              <w:rPr>
                <w:del w:id="3672" w:author="Windows User" w:date="2019-09-20T01:38:00Z"/>
                <w:rFonts w:cs="Times New Roman"/>
                <w:szCs w:val="24"/>
              </w:rPr>
            </w:pPr>
            <w:del w:id="3673" w:author="Windows User" w:date="2019-09-20T01:38:00Z">
              <w:r w:rsidRPr="0033182C" w:rsidDel="00750347">
                <w:rPr>
                  <w:rFonts w:cs="Times New Roman"/>
                  <w:szCs w:val="24"/>
                </w:rPr>
                <w:delText xml:space="preserve">Simulasi penggunaan </w:delText>
              </w:r>
              <w:r w:rsidR="00335BD4" w:rsidRPr="0033182C" w:rsidDel="00750347">
                <w:rPr>
                  <w:rFonts w:cs="Times New Roman"/>
                  <w:szCs w:val="24"/>
                </w:rPr>
                <w:delText>energy</w:delText>
              </w:r>
              <w:bookmarkStart w:id="3674" w:name="_Toc23496367"/>
              <w:bookmarkStart w:id="3675" w:name="_Toc23552551"/>
              <w:bookmarkStart w:id="3676" w:name="_Toc23810904"/>
              <w:bookmarkStart w:id="3677" w:name="_Toc23880567"/>
              <w:bookmarkEnd w:id="3674"/>
              <w:bookmarkEnd w:id="3675"/>
              <w:bookmarkEnd w:id="3676"/>
              <w:bookmarkEnd w:id="3677"/>
            </w:del>
          </w:p>
        </w:tc>
        <w:tc>
          <w:tcPr>
            <w:tcW w:w="4955" w:type="dxa"/>
          </w:tcPr>
          <w:p w14:paraId="66222914" w14:textId="112A9788" w:rsidR="000C585D" w:rsidRPr="0033182C" w:rsidDel="00750347" w:rsidRDefault="000C585D" w:rsidP="00EB6254">
            <w:pPr>
              <w:spacing w:line="240" w:lineRule="auto"/>
              <w:rPr>
                <w:del w:id="3678" w:author="Windows User" w:date="2019-09-20T01:38:00Z"/>
                <w:rFonts w:cs="Times New Roman"/>
                <w:szCs w:val="24"/>
              </w:rPr>
            </w:pPr>
            <w:del w:id="3679" w:author="Windows User" w:date="2019-09-20T01:38:00Z">
              <w:r w:rsidRPr="0033182C" w:rsidDel="00750347">
                <w:rPr>
                  <w:rFonts w:cs="Times New Roman"/>
                  <w:szCs w:val="24"/>
                </w:rPr>
                <w:delText xml:space="preserve">Fitur ini berfungsi untuk mensimulasikan total </w:delText>
              </w:r>
              <w:r w:rsidR="00E404DF" w:rsidRPr="0033182C" w:rsidDel="00750347">
                <w:rPr>
                  <w:rFonts w:cs="Times New Roman"/>
                  <w:szCs w:val="24"/>
                </w:rPr>
                <w:delText>energi</w:delText>
              </w:r>
              <w:r w:rsidRPr="0033182C" w:rsidDel="00750347">
                <w:rPr>
                  <w:rFonts w:cs="Times New Roman"/>
                  <w:szCs w:val="24"/>
                </w:rPr>
                <w:delText xml:space="preserve"> yang di</w:delText>
              </w:r>
              <w:r w:rsidR="00900272" w:rsidRPr="0033182C" w:rsidDel="00750347">
                <w:rPr>
                  <w:rFonts w:cs="Times New Roman"/>
                  <w:szCs w:val="24"/>
                </w:rPr>
                <w:delText xml:space="preserve">miliki dapat digunakan untuk mengaliri </w:delText>
              </w:r>
              <w:r w:rsidR="00E404DF" w:rsidRPr="0033182C" w:rsidDel="00750347">
                <w:rPr>
                  <w:rFonts w:cs="Times New Roman"/>
                  <w:szCs w:val="24"/>
                </w:rPr>
                <w:delText>energi</w:delText>
              </w:r>
              <w:r w:rsidR="00900272" w:rsidRPr="0033182C" w:rsidDel="00750347">
                <w:rPr>
                  <w:rFonts w:cs="Times New Roman"/>
                  <w:szCs w:val="24"/>
                </w:rPr>
                <w:delText xml:space="preserve"> pada benda dengan jumlah tertentu dan selama waktu tertentu. Fitur ini bias digunakan oleh semua aktor</w:delText>
              </w:r>
              <w:bookmarkStart w:id="3680" w:name="_Toc23496368"/>
              <w:bookmarkStart w:id="3681" w:name="_Toc23552552"/>
              <w:bookmarkStart w:id="3682" w:name="_Toc23810905"/>
              <w:bookmarkStart w:id="3683" w:name="_Toc23880568"/>
              <w:bookmarkEnd w:id="3680"/>
              <w:bookmarkEnd w:id="3681"/>
              <w:bookmarkEnd w:id="3682"/>
              <w:bookmarkEnd w:id="3683"/>
            </w:del>
          </w:p>
        </w:tc>
        <w:bookmarkStart w:id="3684" w:name="_Toc23496369"/>
        <w:bookmarkStart w:id="3685" w:name="_Toc23552553"/>
        <w:bookmarkStart w:id="3686" w:name="_Toc23810906"/>
        <w:bookmarkStart w:id="3687" w:name="_Toc23880569"/>
        <w:bookmarkEnd w:id="3684"/>
        <w:bookmarkEnd w:id="3685"/>
        <w:bookmarkEnd w:id="3686"/>
        <w:bookmarkEnd w:id="3687"/>
      </w:tr>
      <w:tr w:rsidR="000C585D" w:rsidRPr="0033182C" w:rsidDel="00750347" w14:paraId="4095A64C" w14:textId="7CEF0F0A" w:rsidTr="00DB0096">
        <w:trPr>
          <w:del w:id="3688" w:author="Windows User" w:date="2019-09-20T01:38:00Z"/>
        </w:trPr>
        <w:tc>
          <w:tcPr>
            <w:tcW w:w="704" w:type="dxa"/>
          </w:tcPr>
          <w:p w14:paraId="46669F20" w14:textId="7430619B" w:rsidR="000C585D" w:rsidRPr="0033182C" w:rsidDel="00750347" w:rsidRDefault="000C585D" w:rsidP="00EB6254">
            <w:pPr>
              <w:spacing w:line="240" w:lineRule="auto"/>
              <w:jc w:val="center"/>
              <w:rPr>
                <w:del w:id="3689" w:author="Windows User" w:date="2019-09-20T01:38:00Z"/>
                <w:rFonts w:cs="Times New Roman"/>
                <w:szCs w:val="24"/>
              </w:rPr>
            </w:pPr>
            <w:del w:id="3690" w:author="Windows User" w:date="2019-09-20T01:38:00Z">
              <w:r w:rsidRPr="0033182C" w:rsidDel="00750347">
                <w:rPr>
                  <w:rFonts w:cs="Times New Roman"/>
                  <w:szCs w:val="24"/>
                </w:rPr>
                <w:delText>16</w:delText>
              </w:r>
              <w:bookmarkStart w:id="3691" w:name="_Toc23496370"/>
              <w:bookmarkStart w:id="3692" w:name="_Toc23552554"/>
              <w:bookmarkStart w:id="3693" w:name="_Toc23810907"/>
              <w:bookmarkStart w:id="3694" w:name="_Toc23880570"/>
              <w:bookmarkEnd w:id="3691"/>
              <w:bookmarkEnd w:id="3692"/>
              <w:bookmarkEnd w:id="3693"/>
              <w:bookmarkEnd w:id="3694"/>
            </w:del>
          </w:p>
        </w:tc>
        <w:tc>
          <w:tcPr>
            <w:tcW w:w="2268" w:type="dxa"/>
          </w:tcPr>
          <w:p w14:paraId="69F37161" w14:textId="7F1D7855" w:rsidR="000C585D" w:rsidRPr="0033182C" w:rsidDel="00750347" w:rsidRDefault="000C585D" w:rsidP="00EB6254">
            <w:pPr>
              <w:spacing w:line="240" w:lineRule="auto"/>
              <w:rPr>
                <w:del w:id="3695" w:author="Windows User" w:date="2019-09-20T01:38:00Z"/>
                <w:rFonts w:cs="Times New Roman"/>
                <w:szCs w:val="24"/>
              </w:rPr>
            </w:pPr>
            <w:del w:id="3696" w:author="Windows User" w:date="2019-09-20T01:38:00Z">
              <w:r w:rsidRPr="0033182C" w:rsidDel="00750347">
                <w:rPr>
                  <w:rFonts w:cs="Times New Roman"/>
                  <w:szCs w:val="24"/>
                </w:rPr>
                <w:delText>Logout</w:delText>
              </w:r>
              <w:bookmarkStart w:id="3697" w:name="_Toc23496371"/>
              <w:bookmarkStart w:id="3698" w:name="_Toc23552555"/>
              <w:bookmarkStart w:id="3699" w:name="_Toc23810908"/>
              <w:bookmarkStart w:id="3700" w:name="_Toc23880571"/>
              <w:bookmarkEnd w:id="3697"/>
              <w:bookmarkEnd w:id="3698"/>
              <w:bookmarkEnd w:id="3699"/>
              <w:bookmarkEnd w:id="3700"/>
            </w:del>
          </w:p>
        </w:tc>
        <w:tc>
          <w:tcPr>
            <w:tcW w:w="4955" w:type="dxa"/>
          </w:tcPr>
          <w:p w14:paraId="3B517F83" w14:textId="5BFC6657" w:rsidR="000C585D" w:rsidRPr="0033182C" w:rsidDel="00750347" w:rsidRDefault="00900272" w:rsidP="00EB6254">
            <w:pPr>
              <w:spacing w:line="240" w:lineRule="auto"/>
              <w:rPr>
                <w:del w:id="3701" w:author="Windows User" w:date="2019-09-20T01:38:00Z"/>
                <w:rFonts w:cs="Times New Roman"/>
                <w:szCs w:val="24"/>
              </w:rPr>
            </w:pPr>
            <w:del w:id="3702" w:author="Windows User" w:date="2019-09-20T01:38:00Z">
              <w:r w:rsidRPr="0033182C" w:rsidDel="00750347">
                <w:rPr>
                  <w:rFonts w:cs="Times New Roman"/>
                  <w:szCs w:val="24"/>
                </w:rPr>
                <w:delText>Fitur untuk keluar dari sistem. Fitur ini bias diakses oleh semua aktor</w:delText>
              </w:r>
              <w:bookmarkStart w:id="3703" w:name="_Toc23496372"/>
              <w:bookmarkStart w:id="3704" w:name="_Toc23552556"/>
              <w:bookmarkStart w:id="3705" w:name="_Toc23810909"/>
              <w:bookmarkStart w:id="3706" w:name="_Toc23880572"/>
              <w:bookmarkEnd w:id="3703"/>
              <w:bookmarkEnd w:id="3704"/>
              <w:bookmarkEnd w:id="3705"/>
              <w:bookmarkEnd w:id="3706"/>
            </w:del>
          </w:p>
        </w:tc>
        <w:bookmarkStart w:id="3707" w:name="_Toc23496373"/>
        <w:bookmarkStart w:id="3708" w:name="_Toc23552557"/>
        <w:bookmarkStart w:id="3709" w:name="_Toc23810910"/>
        <w:bookmarkStart w:id="3710" w:name="_Toc23880573"/>
        <w:bookmarkEnd w:id="3707"/>
        <w:bookmarkEnd w:id="3708"/>
        <w:bookmarkEnd w:id="3709"/>
        <w:bookmarkEnd w:id="3710"/>
      </w:tr>
    </w:tbl>
    <w:p w14:paraId="32611C05" w14:textId="32B257F3" w:rsidR="00885ECE" w:rsidRPr="0033182C" w:rsidDel="007316B8" w:rsidRDefault="00885ECE" w:rsidP="00354093">
      <w:pPr>
        <w:ind w:firstLine="567"/>
        <w:rPr>
          <w:ins w:id="3711" w:author="nova" w:date="2019-09-02T07:49:00Z"/>
          <w:del w:id="3712" w:author="Windows User" w:date="2019-09-19T02:16:00Z"/>
          <w:rFonts w:cs="Times New Roman"/>
          <w:szCs w:val="24"/>
        </w:rPr>
      </w:pPr>
      <w:bookmarkStart w:id="3713" w:name="_Toc23496374"/>
      <w:bookmarkStart w:id="3714" w:name="_Toc23552558"/>
      <w:bookmarkStart w:id="3715" w:name="_Toc23810911"/>
      <w:bookmarkStart w:id="3716" w:name="_Toc23880574"/>
      <w:bookmarkEnd w:id="3713"/>
      <w:bookmarkEnd w:id="3714"/>
      <w:bookmarkEnd w:id="3715"/>
      <w:bookmarkEnd w:id="3716"/>
    </w:p>
    <w:p w14:paraId="4CC7B844" w14:textId="2D67528A" w:rsidR="005006BA" w:rsidRPr="0033182C" w:rsidDel="007316B8" w:rsidRDefault="005006BA" w:rsidP="00354093">
      <w:pPr>
        <w:ind w:firstLine="567"/>
        <w:rPr>
          <w:ins w:id="3717" w:author="nova" w:date="2019-09-02T07:50:00Z"/>
          <w:del w:id="3718" w:author="Windows User" w:date="2019-09-19T02:16:00Z"/>
          <w:rFonts w:cs="Times New Roman"/>
          <w:szCs w:val="24"/>
        </w:rPr>
      </w:pPr>
      <w:ins w:id="3719" w:author="nova" w:date="2019-09-02T07:49:00Z">
        <w:del w:id="3720" w:author="Windows User" w:date="2019-09-19T02:16:00Z">
          <w:r w:rsidRPr="0033182C" w:rsidDel="007316B8">
            <w:rPr>
              <w:rFonts w:cs="Times New Roman"/>
              <w:szCs w:val="24"/>
            </w:rPr>
            <w:delText>Halaman ini jangan dibiarkan kosong. Anda bisa menulis bagian 4.4. ada halaman ini.</w:delText>
          </w:r>
        </w:del>
      </w:ins>
      <w:bookmarkStart w:id="3721" w:name="_Toc23496375"/>
      <w:bookmarkStart w:id="3722" w:name="_Toc23552559"/>
      <w:bookmarkStart w:id="3723" w:name="_Toc23810912"/>
      <w:bookmarkStart w:id="3724" w:name="_Toc23880575"/>
      <w:bookmarkEnd w:id="3721"/>
      <w:bookmarkEnd w:id="3722"/>
      <w:bookmarkEnd w:id="3723"/>
      <w:bookmarkEnd w:id="3724"/>
    </w:p>
    <w:p w14:paraId="57017A04" w14:textId="23471713" w:rsidR="005006BA" w:rsidRPr="0033182C" w:rsidDel="007316B8" w:rsidRDefault="005006BA" w:rsidP="00354093">
      <w:pPr>
        <w:ind w:firstLine="567"/>
        <w:rPr>
          <w:del w:id="3725" w:author="Windows User" w:date="2019-09-19T02:16:00Z"/>
          <w:rFonts w:cs="Times New Roman"/>
          <w:szCs w:val="24"/>
        </w:rPr>
      </w:pPr>
      <w:ins w:id="3726" w:author="nova" w:date="2019-09-02T07:50:00Z">
        <w:del w:id="3727" w:author="Windows User" w:date="2019-09-19T02:16:00Z">
          <w:r w:rsidRPr="0033182C" w:rsidDel="007316B8">
            <w:rPr>
              <w:rFonts w:cs="Times New Roman"/>
              <w:szCs w:val="24"/>
            </w:rPr>
            <w:delText xml:space="preserve">Gambar 4.2. tidak diacu </w:delText>
          </w:r>
        </w:del>
      </w:ins>
      <w:ins w:id="3728" w:author="nova" w:date="2019-09-02T07:51:00Z">
        <w:del w:id="3729" w:author="Windows User" w:date="2019-09-19T02:16:00Z">
          <w:r w:rsidRPr="0033182C" w:rsidDel="007316B8">
            <w:rPr>
              <w:rFonts w:cs="Times New Roman"/>
              <w:szCs w:val="24"/>
            </w:rPr>
            <w:delText>dan tidak diceritakan.</w:delText>
          </w:r>
        </w:del>
      </w:ins>
      <w:bookmarkStart w:id="3730" w:name="_Toc23496376"/>
      <w:bookmarkStart w:id="3731" w:name="_Toc23552560"/>
      <w:bookmarkStart w:id="3732" w:name="_Toc23810913"/>
      <w:bookmarkStart w:id="3733" w:name="_Toc23880576"/>
      <w:bookmarkEnd w:id="3730"/>
      <w:bookmarkEnd w:id="3731"/>
      <w:bookmarkEnd w:id="3732"/>
      <w:bookmarkEnd w:id="3733"/>
    </w:p>
    <w:p w14:paraId="75BC4CEE" w14:textId="5A64AC44" w:rsidR="007700B3" w:rsidRPr="0033182C" w:rsidDel="00750347" w:rsidRDefault="00264191" w:rsidP="007700B3">
      <w:pPr>
        <w:keepNext/>
        <w:rPr>
          <w:del w:id="3734" w:author="Windows User" w:date="2019-09-20T01:38:00Z"/>
          <w:rFonts w:cs="Times New Roman"/>
        </w:rPr>
      </w:pPr>
      <w:del w:id="3735" w:author="Windows User" w:date="2019-09-20T01:38:00Z">
        <w:r w:rsidRPr="0033182C" w:rsidDel="00750347">
          <w:rPr>
            <w:rFonts w:cs="Times New Roman"/>
            <w:noProof/>
          </w:rPr>
          <w:drawing>
            <wp:inline distT="0" distB="0" distL="0" distR="0" wp14:anchorId="656AB8EC" wp14:editId="21AFF72B">
              <wp:extent cx="3514725" cy="74039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19192" cy="7413405"/>
                      </a:xfrm>
                      <a:prstGeom prst="rect">
                        <a:avLst/>
                      </a:prstGeom>
                    </pic:spPr>
                  </pic:pic>
                </a:graphicData>
              </a:graphic>
            </wp:inline>
          </w:drawing>
        </w:r>
        <w:bookmarkStart w:id="3736" w:name="_Toc23496377"/>
        <w:bookmarkStart w:id="3737" w:name="_Toc23552561"/>
        <w:bookmarkStart w:id="3738" w:name="_Toc23810914"/>
        <w:bookmarkStart w:id="3739" w:name="_Toc23880577"/>
        <w:bookmarkEnd w:id="3736"/>
        <w:bookmarkEnd w:id="3737"/>
        <w:bookmarkEnd w:id="3738"/>
        <w:bookmarkEnd w:id="3739"/>
      </w:del>
    </w:p>
    <w:p w14:paraId="56C80751" w14:textId="3766C397" w:rsidR="00370B95" w:rsidRPr="0033182C" w:rsidDel="00750347" w:rsidRDefault="007700B3" w:rsidP="007700B3">
      <w:pPr>
        <w:pStyle w:val="Caption"/>
        <w:jc w:val="center"/>
        <w:rPr>
          <w:del w:id="3740" w:author="Windows User" w:date="2019-09-20T01:38:00Z"/>
          <w:rFonts w:cs="Times New Roman"/>
          <w:i w:val="0"/>
          <w:color w:val="auto"/>
          <w:sz w:val="22"/>
        </w:rPr>
      </w:pPr>
      <w:del w:id="3741" w:author="Windows User" w:date="2019-09-20T01:38:00Z">
        <w:r w:rsidRPr="0033182C" w:rsidDel="00750347">
          <w:rPr>
            <w:rFonts w:cs="Times New Roman"/>
            <w:i w:val="0"/>
            <w:color w:val="auto"/>
            <w:sz w:val="22"/>
          </w:rPr>
          <w:delText xml:space="preserve">Gambar </w:delText>
        </w:r>
      </w:del>
      <w:del w:id="3742"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w:delText>
        </w:r>
        <w:r w:rsidR="00F25887" w:rsidRPr="0033182C" w:rsidDel="007F4597">
          <w:rPr>
            <w:rFonts w:cs="Times New Roman"/>
            <w:iCs w:val="0"/>
            <w:sz w:val="22"/>
          </w:rPr>
          <w:fldChar w:fldCharType="end"/>
        </w:r>
      </w:del>
      <w:del w:id="3743" w:author="Windows User" w:date="2019-09-20T01:38:00Z">
        <w:r w:rsidRPr="0033182C" w:rsidDel="00750347">
          <w:rPr>
            <w:rFonts w:cs="Times New Roman"/>
            <w:i w:val="0"/>
            <w:color w:val="auto"/>
            <w:sz w:val="22"/>
          </w:rPr>
          <w:delText xml:space="preserve"> Usecase</w:delText>
        </w:r>
        <w:bookmarkStart w:id="3744" w:name="_Toc23496378"/>
        <w:bookmarkStart w:id="3745" w:name="_Toc23552562"/>
        <w:bookmarkStart w:id="3746" w:name="_Toc23810915"/>
        <w:bookmarkStart w:id="3747" w:name="_Toc23880578"/>
        <w:bookmarkEnd w:id="3744"/>
        <w:bookmarkEnd w:id="3745"/>
        <w:bookmarkEnd w:id="3746"/>
        <w:bookmarkEnd w:id="3747"/>
      </w:del>
    </w:p>
    <w:p w14:paraId="6397CA96" w14:textId="5F82871F" w:rsidR="00415F4D" w:rsidRPr="0033182C" w:rsidDel="00F7680F" w:rsidRDefault="002B7274">
      <w:pPr>
        <w:pStyle w:val="Heading2"/>
        <w:numPr>
          <w:ilvl w:val="1"/>
          <w:numId w:val="43"/>
        </w:numPr>
        <w:ind w:left="357" w:hanging="357"/>
        <w:rPr>
          <w:del w:id="3748" w:author="Windows User" w:date="2019-09-19T03:29:00Z"/>
          <w:rFonts w:cs="Times New Roman"/>
        </w:rPr>
        <w:pPrChange w:id="3749" w:author="Windows User" w:date="2019-09-19T02:40:00Z">
          <w:pPr>
            <w:pStyle w:val="Heading2"/>
          </w:pPr>
        </w:pPrChange>
      </w:pPr>
      <w:commentRangeStart w:id="3750"/>
      <w:del w:id="3751" w:author="Windows User" w:date="2019-09-19T03:29:00Z">
        <w:r w:rsidRPr="0033182C" w:rsidDel="00F7680F">
          <w:rPr>
            <w:rFonts w:cs="Times New Roman"/>
          </w:rPr>
          <w:delText>Sk</w:delText>
        </w:r>
        <w:r w:rsidR="00415F4D" w:rsidRPr="0033182C" w:rsidDel="00F7680F">
          <w:rPr>
            <w:rFonts w:cs="Times New Roman"/>
          </w:rPr>
          <w:delText>enario</w:delText>
        </w:r>
        <w:commentRangeEnd w:id="3750"/>
        <w:r w:rsidR="005006BA" w:rsidRPr="0033182C" w:rsidDel="00F7680F">
          <w:rPr>
            <w:rStyle w:val="CommentReference"/>
            <w:rFonts w:eastAsiaTheme="minorHAnsi" w:cs="Times New Roman"/>
            <w:b w:val="0"/>
          </w:rPr>
          <w:commentReference w:id="3750"/>
        </w:r>
        <w:bookmarkStart w:id="3752" w:name="_Toc23496379"/>
        <w:bookmarkStart w:id="3753" w:name="_Toc23552563"/>
        <w:bookmarkStart w:id="3754" w:name="_Toc23810916"/>
        <w:bookmarkStart w:id="3755" w:name="_Toc23880579"/>
        <w:bookmarkEnd w:id="3752"/>
        <w:bookmarkEnd w:id="3753"/>
        <w:bookmarkEnd w:id="3754"/>
        <w:bookmarkEnd w:id="3755"/>
      </w:del>
    </w:p>
    <w:p w14:paraId="380CBA7D" w14:textId="5B71B88B" w:rsidR="00F60A17" w:rsidRPr="0033182C" w:rsidDel="00F7680F" w:rsidRDefault="00F60A17" w:rsidP="00370B95">
      <w:pPr>
        <w:rPr>
          <w:del w:id="3756" w:author="Windows User" w:date="2019-09-19T03:29:00Z"/>
          <w:rFonts w:cs="Times New Roman"/>
          <w:szCs w:val="24"/>
          <w:lang w:val="en-ID"/>
        </w:rPr>
      </w:pPr>
      <w:del w:id="3757" w:author="Windows User" w:date="2019-09-19T03:29:00Z">
        <w:r w:rsidRPr="0033182C" w:rsidDel="00F7680F">
          <w:rPr>
            <w:rFonts w:cs="Times New Roman"/>
            <w:szCs w:val="24"/>
            <w:lang w:val="en-ID"/>
          </w:rPr>
          <w:delText>Skenario merupakan alur yang menjelaskan proses pada setiap usecase. Skenario berisi nama usecase, aktor, pre-condition. Post condition, scenario utama dan scenario</w:delText>
        </w:r>
        <w:r w:rsidR="00370B95" w:rsidRPr="0033182C" w:rsidDel="00F7680F">
          <w:rPr>
            <w:rFonts w:cs="Times New Roman"/>
            <w:szCs w:val="24"/>
            <w:lang w:val="en-ID"/>
          </w:rPr>
          <w:delText xml:space="preserve"> alternatif</w:delText>
        </w:r>
        <w:r w:rsidRPr="0033182C" w:rsidDel="00F7680F">
          <w:rPr>
            <w:rFonts w:cs="Times New Roman"/>
            <w:szCs w:val="24"/>
            <w:lang w:val="en-ID"/>
          </w:rPr>
          <w:delText>.</w:delText>
        </w:r>
        <w:bookmarkStart w:id="3758" w:name="_Toc23496380"/>
        <w:bookmarkStart w:id="3759" w:name="_Toc23552564"/>
        <w:bookmarkStart w:id="3760" w:name="_Toc23810917"/>
        <w:bookmarkStart w:id="3761" w:name="_Toc23880580"/>
        <w:bookmarkEnd w:id="3758"/>
        <w:bookmarkEnd w:id="3759"/>
        <w:bookmarkEnd w:id="3760"/>
        <w:bookmarkEnd w:id="3761"/>
      </w:del>
    </w:p>
    <w:p w14:paraId="71F36AD0" w14:textId="01CC6614" w:rsidR="00370B95" w:rsidRPr="0033182C" w:rsidDel="00F7680F" w:rsidRDefault="002B7274">
      <w:pPr>
        <w:pStyle w:val="Heading3"/>
        <w:numPr>
          <w:ilvl w:val="2"/>
          <w:numId w:val="43"/>
        </w:numPr>
        <w:ind w:left="357" w:hanging="357"/>
        <w:rPr>
          <w:del w:id="3762" w:author="Windows User" w:date="2019-09-19T03:29:00Z"/>
          <w:rFonts w:cs="Times New Roman"/>
          <w:lang w:val="en-ID"/>
        </w:rPr>
        <w:pPrChange w:id="3763" w:author="Windows User" w:date="2019-09-19T02:40:00Z">
          <w:pPr>
            <w:pStyle w:val="Heading3"/>
          </w:pPr>
        </w:pPrChange>
      </w:pPr>
      <w:del w:id="3764" w:author="Windows User" w:date="2019-09-19T03:29:00Z">
        <w:r w:rsidRPr="0033182C" w:rsidDel="00F7680F">
          <w:rPr>
            <w:rFonts w:cs="Times New Roman"/>
            <w:lang w:val="en-ID"/>
          </w:rPr>
          <w:delText>Log in</w:delText>
        </w:r>
        <w:bookmarkStart w:id="3765" w:name="_Toc23496381"/>
        <w:bookmarkStart w:id="3766" w:name="_Toc23552565"/>
        <w:bookmarkStart w:id="3767" w:name="_Toc23810918"/>
        <w:bookmarkStart w:id="3768" w:name="_Toc23880581"/>
        <w:bookmarkEnd w:id="3765"/>
        <w:bookmarkEnd w:id="3766"/>
        <w:bookmarkEnd w:id="3767"/>
        <w:bookmarkEnd w:id="3768"/>
      </w:del>
    </w:p>
    <w:p w14:paraId="010E5686" w14:textId="0CC8EEDC" w:rsidR="007700B3" w:rsidRPr="0033182C" w:rsidDel="00F7680F" w:rsidRDefault="002B7274" w:rsidP="00EB6254">
      <w:pPr>
        <w:ind w:left="66" w:firstLine="501"/>
        <w:rPr>
          <w:del w:id="3769" w:author="Windows User" w:date="2019-09-19T03:29:00Z"/>
          <w:rFonts w:cs="Times New Roman"/>
          <w:b/>
          <w:szCs w:val="24"/>
          <w:lang w:val="en-ID"/>
        </w:rPr>
      </w:pPr>
      <w:del w:id="3770" w:author="Windows User" w:date="2019-09-19T03:29:00Z">
        <w:r w:rsidRPr="0033182C" w:rsidDel="00F7680F">
          <w:rPr>
            <w:rFonts w:cs="Times New Roman"/>
            <w:szCs w:val="24"/>
          </w:rPr>
          <w:delText>Skenario ini menjelaskan alur masuk ke dalam sistem. Fitur untuk user login yang bisa diakses oleh semua aktor.  Skenario lo</w:delText>
        </w:r>
        <w:r w:rsidR="007700B3" w:rsidRPr="0033182C" w:rsidDel="00F7680F">
          <w:rPr>
            <w:rFonts w:cs="Times New Roman"/>
            <w:szCs w:val="24"/>
          </w:rPr>
          <w:delText xml:space="preserve">gin dapat dilihat pada </w:delText>
        </w:r>
        <w:r w:rsidR="006343B3" w:rsidRPr="0033182C" w:rsidDel="00F7680F">
          <w:rPr>
            <w:rFonts w:cs="Times New Roman"/>
            <w:szCs w:val="24"/>
          </w:rPr>
          <w:delText>Tabel</w:delText>
        </w:r>
        <w:r w:rsidR="007700B3" w:rsidRPr="0033182C" w:rsidDel="00F7680F">
          <w:rPr>
            <w:rFonts w:cs="Times New Roman"/>
            <w:szCs w:val="24"/>
          </w:rPr>
          <w:delText xml:space="preserve"> 4.5</w:delText>
        </w:r>
        <w:r w:rsidRPr="0033182C" w:rsidDel="00F7680F">
          <w:rPr>
            <w:rFonts w:cs="Times New Roman"/>
            <w:szCs w:val="24"/>
          </w:rPr>
          <w:delText xml:space="preserve">. </w:delText>
        </w:r>
        <w:bookmarkStart w:id="3771" w:name="_Toc23496382"/>
        <w:bookmarkStart w:id="3772" w:name="_Toc23552566"/>
        <w:bookmarkStart w:id="3773" w:name="_Toc23810919"/>
        <w:bookmarkStart w:id="3774" w:name="_Toc23880582"/>
        <w:bookmarkEnd w:id="3771"/>
        <w:bookmarkEnd w:id="3772"/>
        <w:bookmarkEnd w:id="3773"/>
        <w:bookmarkEnd w:id="3774"/>
      </w:del>
    </w:p>
    <w:p w14:paraId="613320CB" w14:textId="026845ED" w:rsidR="00EB6254" w:rsidRPr="0033182C" w:rsidDel="00F7680F" w:rsidRDefault="00EB6254" w:rsidP="00EB6254">
      <w:pPr>
        <w:pStyle w:val="Caption"/>
        <w:keepNext/>
        <w:jc w:val="center"/>
        <w:rPr>
          <w:del w:id="3775" w:author="Windows User" w:date="2019-09-19T03:29:00Z"/>
          <w:rFonts w:cs="Times New Roman"/>
          <w:i w:val="0"/>
          <w:color w:val="auto"/>
          <w:sz w:val="24"/>
        </w:rPr>
      </w:pPr>
      <w:commentRangeStart w:id="3776"/>
      <w:del w:id="3777" w:author="Windows User" w:date="2019-09-19T03:29:00Z">
        <w:r w:rsidRPr="0033182C" w:rsidDel="00F7680F">
          <w:rPr>
            <w:rFonts w:cs="Times New Roman"/>
            <w:i w:val="0"/>
            <w:color w:val="auto"/>
            <w:sz w:val="24"/>
          </w:rPr>
          <w:delText xml:space="preserve">Tabel </w:delText>
        </w:r>
      </w:del>
      <w:del w:id="3778"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5</w:delText>
        </w:r>
        <w:r w:rsidR="007E74B5" w:rsidRPr="0033182C" w:rsidDel="00F10288">
          <w:rPr>
            <w:rFonts w:cs="Times New Roman"/>
            <w:i w:val="0"/>
          </w:rPr>
          <w:fldChar w:fldCharType="end"/>
        </w:r>
      </w:del>
      <w:del w:id="3779" w:author="Windows User" w:date="2019-09-19T03:29:00Z">
        <w:r w:rsidRPr="0033182C" w:rsidDel="00F7680F">
          <w:rPr>
            <w:rFonts w:cs="Times New Roman"/>
            <w:i w:val="0"/>
            <w:color w:val="auto"/>
            <w:sz w:val="24"/>
          </w:rPr>
          <w:delText xml:space="preserve"> Skenario login</w:delText>
        </w:r>
        <w:commentRangeEnd w:id="3776"/>
        <w:r w:rsidR="005006BA" w:rsidRPr="0033182C" w:rsidDel="00F7680F">
          <w:rPr>
            <w:rStyle w:val="CommentReference"/>
            <w:rFonts w:cs="Times New Roman"/>
            <w:i w:val="0"/>
            <w:iCs w:val="0"/>
            <w:color w:val="auto"/>
          </w:rPr>
          <w:commentReference w:id="3776"/>
        </w:r>
        <w:bookmarkStart w:id="3780" w:name="_Toc23496383"/>
        <w:bookmarkStart w:id="3781" w:name="_Toc23552567"/>
        <w:bookmarkStart w:id="3782" w:name="_Toc23810920"/>
        <w:bookmarkStart w:id="3783" w:name="_Toc23880583"/>
        <w:bookmarkEnd w:id="3780"/>
        <w:bookmarkEnd w:id="3781"/>
        <w:bookmarkEnd w:id="3782"/>
        <w:bookmarkEnd w:id="3783"/>
      </w:del>
    </w:p>
    <w:tbl>
      <w:tblPr>
        <w:tblStyle w:val="TableGrid"/>
        <w:tblW w:w="8217" w:type="dxa"/>
        <w:tblLook w:val="04A0" w:firstRow="1" w:lastRow="0" w:firstColumn="1" w:lastColumn="0" w:noHBand="0" w:noVBand="1"/>
      </w:tblPr>
      <w:tblGrid>
        <w:gridCol w:w="4531"/>
        <w:gridCol w:w="73"/>
        <w:gridCol w:w="3613"/>
      </w:tblGrid>
      <w:tr w:rsidR="00370B95" w:rsidRPr="0033182C" w:rsidDel="00F7680F" w14:paraId="23EB2396" w14:textId="572563FC" w:rsidTr="00335BD4">
        <w:trPr>
          <w:del w:id="3784" w:author="Windows User" w:date="2019-09-19T03:29:00Z"/>
        </w:trPr>
        <w:tc>
          <w:tcPr>
            <w:tcW w:w="4531" w:type="dxa"/>
          </w:tcPr>
          <w:p w14:paraId="0A7C761D" w14:textId="1AAD7B2D" w:rsidR="00370B95" w:rsidRPr="0033182C" w:rsidDel="00F7680F" w:rsidRDefault="00370B95" w:rsidP="00EB6254">
            <w:pPr>
              <w:spacing w:after="0" w:line="240" w:lineRule="auto"/>
              <w:rPr>
                <w:del w:id="3785" w:author="Windows User" w:date="2019-09-19T03:29:00Z"/>
                <w:rFonts w:cs="Times New Roman"/>
                <w:sz w:val="22"/>
                <w:lang w:val="en-ID"/>
              </w:rPr>
            </w:pPr>
            <w:del w:id="3786" w:author="Windows User" w:date="2019-09-19T03:29:00Z">
              <w:r w:rsidRPr="0033182C" w:rsidDel="00F7680F">
                <w:rPr>
                  <w:rFonts w:cs="Times New Roman"/>
                  <w:b/>
                  <w:sz w:val="22"/>
                </w:rPr>
                <w:delText>Nama Usecase</w:delText>
              </w:r>
              <w:bookmarkStart w:id="3787" w:name="_Toc23496384"/>
              <w:bookmarkStart w:id="3788" w:name="_Toc23552568"/>
              <w:bookmarkStart w:id="3789" w:name="_Toc23810921"/>
              <w:bookmarkStart w:id="3790" w:name="_Toc23880584"/>
              <w:bookmarkEnd w:id="3787"/>
              <w:bookmarkEnd w:id="3788"/>
              <w:bookmarkEnd w:id="3789"/>
              <w:bookmarkEnd w:id="3790"/>
            </w:del>
          </w:p>
        </w:tc>
        <w:tc>
          <w:tcPr>
            <w:tcW w:w="3686" w:type="dxa"/>
            <w:gridSpan w:val="2"/>
          </w:tcPr>
          <w:p w14:paraId="63CBFE64" w14:textId="206B804A" w:rsidR="00370B95" w:rsidRPr="0033182C" w:rsidDel="00F7680F" w:rsidRDefault="00370B95" w:rsidP="00EB6254">
            <w:pPr>
              <w:spacing w:after="0" w:line="240" w:lineRule="auto"/>
              <w:rPr>
                <w:del w:id="3791" w:author="Windows User" w:date="2019-09-19T03:29:00Z"/>
                <w:rFonts w:cs="Times New Roman"/>
                <w:sz w:val="22"/>
                <w:lang w:val="en-ID"/>
              </w:rPr>
            </w:pPr>
            <w:del w:id="3792" w:author="Windows User" w:date="2019-09-19T03:29:00Z">
              <w:r w:rsidRPr="0033182C" w:rsidDel="00F7680F">
                <w:rPr>
                  <w:rFonts w:cs="Times New Roman"/>
                  <w:sz w:val="22"/>
                </w:rPr>
                <w:delText>Log In</w:delText>
              </w:r>
              <w:bookmarkStart w:id="3793" w:name="_Toc23496385"/>
              <w:bookmarkStart w:id="3794" w:name="_Toc23552569"/>
              <w:bookmarkStart w:id="3795" w:name="_Toc23810922"/>
              <w:bookmarkStart w:id="3796" w:name="_Toc23880585"/>
              <w:bookmarkEnd w:id="3793"/>
              <w:bookmarkEnd w:id="3794"/>
              <w:bookmarkEnd w:id="3795"/>
              <w:bookmarkEnd w:id="3796"/>
            </w:del>
          </w:p>
        </w:tc>
        <w:bookmarkStart w:id="3797" w:name="_Toc23496386"/>
        <w:bookmarkStart w:id="3798" w:name="_Toc23552570"/>
        <w:bookmarkStart w:id="3799" w:name="_Toc23810923"/>
        <w:bookmarkStart w:id="3800" w:name="_Toc23880586"/>
        <w:bookmarkEnd w:id="3797"/>
        <w:bookmarkEnd w:id="3798"/>
        <w:bookmarkEnd w:id="3799"/>
        <w:bookmarkEnd w:id="3800"/>
      </w:tr>
      <w:tr w:rsidR="00370B95" w:rsidRPr="0033182C" w:rsidDel="00F7680F" w14:paraId="39BA6484" w14:textId="0CA2BE2F" w:rsidTr="00335BD4">
        <w:trPr>
          <w:del w:id="3801" w:author="Windows User" w:date="2019-09-19T03:29:00Z"/>
        </w:trPr>
        <w:tc>
          <w:tcPr>
            <w:tcW w:w="4531" w:type="dxa"/>
          </w:tcPr>
          <w:p w14:paraId="0EC1027E" w14:textId="62B751B7" w:rsidR="00370B95" w:rsidRPr="0033182C" w:rsidDel="00F7680F" w:rsidRDefault="00370B95" w:rsidP="00EB6254">
            <w:pPr>
              <w:spacing w:after="0" w:line="240" w:lineRule="auto"/>
              <w:rPr>
                <w:del w:id="3802" w:author="Windows User" w:date="2019-09-19T03:29:00Z"/>
                <w:rFonts w:cs="Times New Roman"/>
                <w:sz w:val="22"/>
                <w:lang w:val="en-ID"/>
              </w:rPr>
            </w:pPr>
            <w:del w:id="3803" w:author="Windows User" w:date="2019-09-19T03:29:00Z">
              <w:r w:rsidRPr="0033182C" w:rsidDel="00F7680F">
                <w:rPr>
                  <w:rFonts w:cs="Times New Roman"/>
                  <w:b/>
                  <w:sz w:val="22"/>
                </w:rPr>
                <w:delText>Aktor</w:delText>
              </w:r>
              <w:bookmarkStart w:id="3804" w:name="_Toc23496387"/>
              <w:bookmarkStart w:id="3805" w:name="_Toc23552571"/>
              <w:bookmarkStart w:id="3806" w:name="_Toc23810924"/>
              <w:bookmarkStart w:id="3807" w:name="_Toc23880587"/>
              <w:bookmarkEnd w:id="3804"/>
              <w:bookmarkEnd w:id="3805"/>
              <w:bookmarkEnd w:id="3806"/>
              <w:bookmarkEnd w:id="3807"/>
            </w:del>
          </w:p>
        </w:tc>
        <w:tc>
          <w:tcPr>
            <w:tcW w:w="3686" w:type="dxa"/>
            <w:gridSpan w:val="2"/>
          </w:tcPr>
          <w:p w14:paraId="1D895CD0" w14:textId="3B10C001" w:rsidR="00370B95" w:rsidRPr="0033182C" w:rsidDel="00F7680F" w:rsidRDefault="00370B95" w:rsidP="00EB6254">
            <w:pPr>
              <w:spacing w:after="0" w:line="240" w:lineRule="auto"/>
              <w:rPr>
                <w:del w:id="3808" w:author="Windows User" w:date="2019-09-19T03:29:00Z"/>
                <w:rFonts w:cs="Times New Roman"/>
                <w:sz w:val="22"/>
                <w:lang w:val="en-ID"/>
              </w:rPr>
            </w:pPr>
            <w:del w:id="3809" w:author="Windows User" w:date="2019-09-19T03:29:00Z">
              <w:r w:rsidRPr="0033182C" w:rsidDel="00F7680F">
                <w:rPr>
                  <w:rFonts w:cs="Times New Roman"/>
                  <w:sz w:val="22"/>
                </w:rPr>
                <w:delText>Seluruh aktor</w:delText>
              </w:r>
              <w:bookmarkStart w:id="3810" w:name="_Toc23496388"/>
              <w:bookmarkStart w:id="3811" w:name="_Toc23552572"/>
              <w:bookmarkStart w:id="3812" w:name="_Toc23810925"/>
              <w:bookmarkStart w:id="3813" w:name="_Toc23880588"/>
              <w:bookmarkEnd w:id="3810"/>
              <w:bookmarkEnd w:id="3811"/>
              <w:bookmarkEnd w:id="3812"/>
              <w:bookmarkEnd w:id="3813"/>
            </w:del>
          </w:p>
        </w:tc>
        <w:bookmarkStart w:id="3814" w:name="_Toc23496389"/>
        <w:bookmarkStart w:id="3815" w:name="_Toc23552573"/>
        <w:bookmarkStart w:id="3816" w:name="_Toc23810926"/>
        <w:bookmarkStart w:id="3817" w:name="_Toc23880589"/>
        <w:bookmarkEnd w:id="3814"/>
        <w:bookmarkEnd w:id="3815"/>
        <w:bookmarkEnd w:id="3816"/>
        <w:bookmarkEnd w:id="3817"/>
      </w:tr>
      <w:tr w:rsidR="00370B95" w:rsidRPr="0033182C" w:rsidDel="00F7680F" w14:paraId="340907BD" w14:textId="73B5C927" w:rsidTr="00335BD4">
        <w:trPr>
          <w:del w:id="3818" w:author="Windows User" w:date="2019-09-19T03:29:00Z"/>
        </w:trPr>
        <w:tc>
          <w:tcPr>
            <w:tcW w:w="4531" w:type="dxa"/>
          </w:tcPr>
          <w:p w14:paraId="3EAEE456" w14:textId="32E2AEA8" w:rsidR="00370B95" w:rsidRPr="0033182C" w:rsidDel="00F7680F" w:rsidRDefault="00370B95" w:rsidP="00EB6254">
            <w:pPr>
              <w:spacing w:after="0" w:line="240" w:lineRule="auto"/>
              <w:rPr>
                <w:del w:id="3819" w:author="Windows User" w:date="2019-09-19T03:29:00Z"/>
                <w:rFonts w:cs="Times New Roman"/>
                <w:sz w:val="22"/>
                <w:lang w:val="en-ID"/>
              </w:rPr>
            </w:pPr>
            <w:del w:id="3820" w:author="Windows User" w:date="2019-09-19T03:29:00Z">
              <w:r w:rsidRPr="0033182C" w:rsidDel="00F7680F">
                <w:rPr>
                  <w:rFonts w:cs="Times New Roman"/>
                  <w:b/>
                  <w:sz w:val="22"/>
                </w:rPr>
                <w:delText>Deskripsi Singkat</w:delText>
              </w:r>
              <w:bookmarkStart w:id="3821" w:name="_Toc23496390"/>
              <w:bookmarkStart w:id="3822" w:name="_Toc23552574"/>
              <w:bookmarkStart w:id="3823" w:name="_Toc23810927"/>
              <w:bookmarkStart w:id="3824" w:name="_Toc23880590"/>
              <w:bookmarkEnd w:id="3821"/>
              <w:bookmarkEnd w:id="3822"/>
              <w:bookmarkEnd w:id="3823"/>
              <w:bookmarkEnd w:id="3824"/>
            </w:del>
          </w:p>
        </w:tc>
        <w:tc>
          <w:tcPr>
            <w:tcW w:w="3686" w:type="dxa"/>
            <w:gridSpan w:val="2"/>
          </w:tcPr>
          <w:p w14:paraId="567A7C8D" w14:textId="49BD06AC" w:rsidR="00370B95" w:rsidRPr="0033182C" w:rsidDel="00F7680F" w:rsidRDefault="00370B95" w:rsidP="00EB6254">
            <w:pPr>
              <w:spacing w:after="0" w:line="240" w:lineRule="auto"/>
              <w:rPr>
                <w:del w:id="3825" w:author="Windows User" w:date="2019-09-19T03:29:00Z"/>
                <w:rFonts w:cs="Times New Roman"/>
                <w:sz w:val="22"/>
                <w:lang w:val="en-ID"/>
              </w:rPr>
            </w:pPr>
            <w:del w:id="3826" w:author="Windows User" w:date="2019-09-19T03:29:00Z">
              <w:r w:rsidRPr="0033182C" w:rsidDel="00F7680F">
                <w:rPr>
                  <w:rFonts w:cs="Times New Roman"/>
                  <w:sz w:val="22"/>
                </w:rPr>
                <w:delText>Aktor memasukkan username dan password</w:delText>
              </w:r>
              <w:bookmarkStart w:id="3827" w:name="_Toc23496391"/>
              <w:bookmarkStart w:id="3828" w:name="_Toc23552575"/>
              <w:bookmarkStart w:id="3829" w:name="_Toc23810928"/>
              <w:bookmarkStart w:id="3830" w:name="_Toc23880591"/>
              <w:bookmarkEnd w:id="3827"/>
              <w:bookmarkEnd w:id="3828"/>
              <w:bookmarkEnd w:id="3829"/>
              <w:bookmarkEnd w:id="3830"/>
            </w:del>
          </w:p>
        </w:tc>
        <w:bookmarkStart w:id="3831" w:name="_Toc23496392"/>
        <w:bookmarkStart w:id="3832" w:name="_Toc23552576"/>
        <w:bookmarkStart w:id="3833" w:name="_Toc23810929"/>
        <w:bookmarkStart w:id="3834" w:name="_Toc23880592"/>
        <w:bookmarkEnd w:id="3831"/>
        <w:bookmarkEnd w:id="3832"/>
        <w:bookmarkEnd w:id="3833"/>
        <w:bookmarkEnd w:id="3834"/>
      </w:tr>
      <w:tr w:rsidR="00370B95" w:rsidRPr="0033182C" w:rsidDel="00F7680F" w14:paraId="17BDB0BE" w14:textId="4F573381" w:rsidTr="00335BD4">
        <w:trPr>
          <w:del w:id="3835" w:author="Windows User" w:date="2019-09-19T03:29:00Z"/>
        </w:trPr>
        <w:tc>
          <w:tcPr>
            <w:tcW w:w="4531" w:type="dxa"/>
          </w:tcPr>
          <w:p w14:paraId="597AA152" w14:textId="3ED948A9" w:rsidR="00370B95" w:rsidRPr="0033182C" w:rsidDel="00F7680F" w:rsidRDefault="00370B95" w:rsidP="00EB6254">
            <w:pPr>
              <w:spacing w:after="0" w:line="240" w:lineRule="auto"/>
              <w:rPr>
                <w:del w:id="3836" w:author="Windows User" w:date="2019-09-19T03:29:00Z"/>
                <w:rFonts w:cs="Times New Roman"/>
                <w:sz w:val="22"/>
                <w:lang w:val="en-ID"/>
              </w:rPr>
            </w:pPr>
            <w:del w:id="3837" w:author="Windows User" w:date="2019-09-19T03:29:00Z">
              <w:r w:rsidRPr="0033182C" w:rsidDel="00F7680F">
                <w:rPr>
                  <w:rFonts w:cs="Times New Roman"/>
                  <w:b/>
                  <w:sz w:val="22"/>
                </w:rPr>
                <w:delText>Prekondisi</w:delText>
              </w:r>
              <w:bookmarkStart w:id="3838" w:name="_Toc23496393"/>
              <w:bookmarkStart w:id="3839" w:name="_Toc23552577"/>
              <w:bookmarkStart w:id="3840" w:name="_Toc23810930"/>
              <w:bookmarkStart w:id="3841" w:name="_Toc23880593"/>
              <w:bookmarkEnd w:id="3838"/>
              <w:bookmarkEnd w:id="3839"/>
              <w:bookmarkEnd w:id="3840"/>
              <w:bookmarkEnd w:id="3841"/>
            </w:del>
          </w:p>
        </w:tc>
        <w:tc>
          <w:tcPr>
            <w:tcW w:w="3686" w:type="dxa"/>
            <w:gridSpan w:val="2"/>
          </w:tcPr>
          <w:p w14:paraId="508BA174" w14:textId="1E9182E4" w:rsidR="00370B95" w:rsidRPr="0033182C" w:rsidDel="00F7680F" w:rsidRDefault="00370B95" w:rsidP="00EB6254">
            <w:pPr>
              <w:spacing w:after="0" w:line="240" w:lineRule="auto"/>
              <w:rPr>
                <w:del w:id="3842" w:author="Windows User" w:date="2019-09-19T03:29:00Z"/>
                <w:rFonts w:cs="Times New Roman"/>
                <w:sz w:val="22"/>
                <w:lang w:val="en-ID"/>
              </w:rPr>
            </w:pPr>
            <w:del w:id="3843" w:author="Windows User" w:date="2019-09-19T03:29:00Z">
              <w:r w:rsidRPr="0033182C" w:rsidDel="00F7680F">
                <w:rPr>
                  <w:rFonts w:cs="Times New Roman"/>
                  <w:sz w:val="22"/>
                </w:rPr>
                <w:delText>Aktor masuk halaman utama Login</w:delText>
              </w:r>
              <w:bookmarkStart w:id="3844" w:name="_Toc23496394"/>
              <w:bookmarkStart w:id="3845" w:name="_Toc23552578"/>
              <w:bookmarkStart w:id="3846" w:name="_Toc23810931"/>
              <w:bookmarkStart w:id="3847" w:name="_Toc23880594"/>
              <w:bookmarkEnd w:id="3844"/>
              <w:bookmarkEnd w:id="3845"/>
              <w:bookmarkEnd w:id="3846"/>
              <w:bookmarkEnd w:id="3847"/>
            </w:del>
          </w:p>
        </w:tc>
        <w:bookmarkStart w:id="3848" w:name="_Toc23496395"/>
        <w:bookmarkStart w:id="3849" w:name="_Toc23552579"/>
        <w:bookmarkStart w:id="3850" w:name="_Toc23810932"/>
        <w:bookmarkStart w:id="3851" w:name="_Toc23880595"/>
        <w:bookmarkEnd w:id="3848"/>
        <w:bookmarkEnd w:id="3849"/>
        <w:bookmarkEnd w:id="3850"/>
        <w:bookmarkEnd w:id="3851"/>
      </w:tr>
      <w:tr w:rsidR="00370B95" w:rsidRPr="0033182C" w:rsidDel="00F7680F" w14:paraId="557C7A32" w14:textId="42DE7C20" w:rsidTr="00335BD4">
        <w:trPr>
          <w:del w:id="3852" w:author="Windows User" w:date="2019-09-19T03:29:00Z"/>
        </w:trPr>
        <w:tc>
          <w:tcPr>
            <w:tcW w:w="4531" w:type="dxa"/>
          </w:tcPr>
          <w:p w14:paraId="63321514" w14:textId="74325E6D" w:rsidR="00370B95" w:rsidRPr="0033182C" w:rsidDel="00F7680F" w:rsidRDefault="00370B95" w:rsidP="00EB6254">
            <w:pPr>
              <w:spacing w:after="0" w:line="240" w:lineRule="auto"/>
              <w:rPr>
                <w:del w:id="3853" w:author="Windows User" w:date="2019-09-19T03:29:00Z"/>
                <w:rFonts w:cs="Times New Roman"/>
                <w:sz w:val="22"/>
                <w:lang w:val="en-ID"/>
              </w:rPr>
            </w:pPr>
            <w:del w:id="3854" w:author="Windows User" w:date="2019-09-19T03:29:00Z">
              <w:r w:rsidRPr="0033182C" w:rsidDel="00F7680F">
                <w:rPr>
                  <w:rFonts w:cs="Times New Roman"/>
                  <w:b/>
                  <w:sz w:val="22"/>
                </w:rPr>
                <w:delText>Pascakondisi</w:delText>
              </w:r>
              <w:bookmarkStart w:id="3855" w:name="_Toc23496396"/>
              <w:bookmarkStart w:id="3856" w:name="_Toc23552580"/>
              <w:bookmarkStart w:id="3857" w:name="_Toc23810933"/>
              <w:bookmarkStart w:id="3858" w:name="_Toc23880596"/>
              <w:bookmarkEnd w:id="3855"/>
              <w:bookmarkEnd w:id="3856"/>
              <w:bookmarkEnd w:id="3857"/>
              <w:bookmarkEnd w:id="3858"/>
            </w:del>
          </w:p>
        </w:tc>
        <w:tc>
          <w:tcPr>
            <w:tcW w:w="3686" w:type="dxa"/>
            <w:gridSpan w:val="2"/>
          </w:tcPr>
          <w:p w14:paraId="135F98FA" w14:textId="5807EB66" w:rsidR="00370B95" w:rsidRPr="0033182C" w:rsidDel="00F7680F" w:rsidRDefault="00370B95" w:rsidP="00EB6254">
            <w:pPr>
              <w:spacing w:after="0" w:line="240" w:lineRule="auto"/>
              <w:rPr>
                <w:del w:id="3859" w:author="Windows User" w:date="2019-09-19T03:29:00Z"/>
                <w:rFonts w:cs="Times New Roman"/>
                <w:sz w:val="22"/>
                <w:lang w:val="en-ID"/>
              </w:rPr>
            </w:pPr>
            <w:del w:id="3860" w:author="Windows User" w:date="2019-09-19T03:29:00Z">
              <w:r w:rsidRPr="0033182C" w:rsidDel="00F7680F">
                <w:rPr>
                  <w:rFonts w:cs="Times New Roman"/>
                  <w:sz w:val="22"/>
                </w:rPr>
                <w:delText>Aktor masuk halaman utama sesuai aktor</w:delText>
              </w:r>
              <w:bookmarkStart w:id="3861" w:name="_Toc23496397"/>
              <w:bookmarkStart w:id="3862" w:name="_Toc23552581"/>
              <w:bookmarkStart w:id="3863" w:name="_Toc23810934"/>
              <w:bookmarkStart w:id="3864" w:name="_Toc23880597"/>
              <w:bookmarkEnd w:id="3861"/>
              <w:bookmarkEnd w:id="3862"/>
              <w:bookmarkEnd w:id="3863"/>
              <w:bookmarkEnd w:id="3864"/>
            </w:del>
          </w:p>
        </w:tc>
        <w:bookmarkStart w:id="3865" w:name="_Toc23496398"/>
        <w:bookmarkStart w:id="3866" w:name="_Toc23552582"/>
        <w:bookmarkStart w:id="3867" w:name="_Toc23810935"/>
        <w:bookmarkStart w:id="3868" w:name="_Toc23880598"/>
        <w:bookmarkEnd w:id="3865"/>
        <w:bookmarkEnd w:id="3866"/>
        <w:bookmarkEnd w:id="3867"/>
        <w:bookmarkEnd w:id="3868"/>
      </w:tr>
      <w:tr w:rsidR="00370B95" w:rsidRPr="0033182C" w:rsidDel="00F7680F" w14:paraId="265B5CCD" w14:textId="47CB8D76" w:rsidTr="00335BD4">
        <w:trPr>
          <w:del w:id="3869" w:author="Windows User" w:date="2019-09-19T03:29:00Z"/>
        </w:trPr>
        <w:tc>
          <w:tcPr>
            <w:tcW w:w="8217" w:type="dxa"/>
            <w:gridSpan w:val="3"/>
          </w:tcPr>
          <w:p w14:paraId="581E882F" w14:textId="541BC118" w:rsidR="00370B95" w:rsidRPr="0033182C" w:rsidDel="00F7680F" w:rsidRDefault="00370B95" w:rsidP="00EB6254">
            <w:pPr>
              <w:spacing w:after="0" w:line="240" w:lineRule="auto"/>
              <w:jc w:val="center"/>
              <w:rPr>
                <w:del w:id="3870" w:author="Windows User" w:date="2019-09-19T03:29:00Z"/>
                <w:rFonts w:cs="Times New Roman"/>
                <w:sz w:val="22"/>
              </w:rPr>
            </w:pPr>
            <w:del w:id="3871" w:author="Windows User" w:date="2019-09-19T03:29:00Z">
              <w:r w:rsidRPr="0033182C" w:rsidDel="00F7680F">
                <w:rPr>
                  <w:rFonts w:cs="Times New Roman"/>
                  <w:b/>
                  <w:bCs/>
                  <w:sz w:val="22"/>
                </w:rPr>
                <w:delText>Flow Event</w:delText>
              </w:r>
              <w:bookmarkStart w:id="3872" w:name="_Toc23496399"/>
              <w:bookmarkStart w:id="3873" w:name="_Toc23552583"/>
              <w:bookmarkStart w:id="3874" w:name="_Toc23810936"/>
              <w:bookmarkStart w:id="3875" w:name="_Toc23880599"/>
              <w:bookmarkEnd w:id="3872"/>
              <w:bookmarkEnd w:id="3873"/>
              <w:bookmarkEnd w:id="3874"/>
              <w:bookmarkEnd w:id="3875"/>
            </w:del>
          </w:p>
        </w:tc>
        <w:bookmarkStart w:id="3876" w:name="_Toc23496400"/>
        <w:bookmarkStart w:id="3877" w:name="_Toc23552584"/>
        <w:bookmarkStart w:id="3878" w:name="_Toc23810937"/>
        <w:bookmarkStart w:id="3879" w:name="_Toc23880600"/>
        <w:bookmarkEnd w:id="3876"/>
        <w:bookmarkEnd w:id="3877"/>
        <w:bookmarkEnd w:id="3878"/>
        <w:bookmarkEnd w:id="3879"/>
      </w:tr>
      <w:tr w:rsidR="00370B95" w:rsidRPr="0033182C" w:rsidDel="00F7680F" w14:paraId="121969CF" w14:textId="6FD2FBB7" w:rsidTr="00335BD4">
        <w:trPr>
          <w:del w:id="3880" w:author="Windows User" w:date="2019-09-19T03:29:00Z"/>
        </w:trPr>
        <w:tc>
          <w:tcPr>
            <w:tcW w:w="8217" w:type="dxa"/>
            <w:gridSpan w:val="3"/>
          </w:tcPr>
          <w:p w14:paraId="2C4299F7" w14:textId="54A24236" w:rsidR="00370B95" w:rsidRPr="0033182C" w:rsidDel="00F7680F" w:rsidRDefault="00370B95" w:rsidP="00EB6254">
            <w:pPr>
              <w:spacing w:after="0" w:line="240" w:lineRule="auto"/>
              <w:jc w:val="center"/>
              <w:rPr>
                <w:del w:id="3881" w:author="Windows User" w:date="2019-09-19T03:29:00Z"/>
                <w:rFonts w:cs="Times New Roman"/>
                <w:sz w:val="22"/>
              </w:rPr>
            </w:pPr>
            <w:del w:id="3882" w:author="Windows User" w:date="2019-09-19T03:29:00Z">
              <w:r w:rsidRPr="0033182C" w:rsidDel="00F7680F">
                <w:rPr>
                  <w:rFonts w:cs="Times New Roman"/>
                  <w:b/>
                  <w:sz w:val="22"/>
                </w:rPr>
                <w:delText>Normal Flow : Log In</w:delText>
              </w:r>
              <w:bookmarkStart w:id="3883" w:name="_Toc23496401"/>
              <w:bookmarkStart w:id="3884" w:name="_Toc23552585"/>
              <w:bookmarkStart w:id="3885" w:name="_Toc23810938"/>
              <w:bookmarkStart w:id="3886" w:name="_Toc23880601"/>
              <w:bookmarkEnd w:id="3883"/>
              <w:bookmarkEnd w:id="3884"/>
              <w:bookmarkEnd w:id="3885"/>
              <w:bookmarkEnd w:id="3886"/>
            </w:del>
          </w:p>
        </w:tc>
        <w:bookmarkStart w:id="3887" w:name="_Toc23496402"/>
        <w:bookmarkStart w:id="3888" w:name="_Toc23552586"/>
        <w:bookmarkStart w:id="3889" w:name="_Toc23810939"/>
        <w:bookmarkStart w:id="3890" w:name="_Toc23880602"/>
        <w:bookmarkEnd w:id="3887"/>
        <w:bookmarkEnd w:id="3888"/>
        <w:bookmarkEnd w:id="3889"/>
        <w:bookmarkEnd w:id="3890"/>
      </w:tr>
      <w:tr w:rsidR="00370B95" w:rsidRPr="0033182C" w:rsidDel="00F7680F" w14:paraId="0DD0AA97" w14:textId="690AE338" w:rsidTr="00335BD4">
        <w:trPr>
          <w:trHeight w:val="371"/>
          <w:del w:id="3891" w:author="Windows User" w:date="2019-09-19T03:29:00Z"/>
        </w:trPr>
        <w:tc>
          <w:tcPr>
            <w:tcW w:w="4604" w:type="dxa"/>
            <w:gridSpan w:val="2"/>
          </w:tcPr>
          <w:p w14:paraId="4A6AC731" w14:textId="493F8F16" w:rsidR="00370B95" w:rsidRPr="0033182C" w:rsidDel="00F7680F" w:rsidRDefault="00370B95" w:rsidP="00EB6254">
            <w:pPr>
              <w:spacing w:after="0" w:line="240" w:lineRule="auto"/>
              <w:rPr>
                <w:del w:id="3892" w:author="Windows User" w:date="2019-09-19T03:29:00Z"/>
                <w:rFonts w:cs="Times New Roman"/>
                <w:b/>
                <w:sz w:val="22"/>
              </w:rPr>
            </w:pPr>
            <w:del w:id="3893" w:author="Windows User" w:date="2019-09-19T03:29:00Z">
              <w:r w:rsidRPr="0033182C" w:rsidDel="00F7680F">
                <w:rPr>
                  <w:rFonts w:cs="Times New Roman"/>
                  <w:sz w:val="22"/>
                </w:rPr>
                <w:delText>Aksi Aktor</w:delText>
              </w:r>
              <w:bookmarkStart w:id="3894" w:name="_Toc23496403"/>
              <w:bookmarkStart w:id="3895" w:name="_Toc23552587"/>
              <w:bookmarkStart w:id="3896" w:name="_Toc23810940"/>
              <w:bookmarkStart w:id="3897" w:name="_Toc23880603"/>
              <w:bookmarkEnd w:id="3894"/>
              <w:bookmarkEnd w:id="3895"/>
              <w:bookmarkEnd w:id="3896"/>
              <w:bookmarkEnd w:id="3897"/>
            </w:del>
          </w:p>
        </w:tc>
        <w:tc>
          <w:tcPr>
            <w:tcW w:w="3613" w:type="dxa"/>
          </w:tcPr>
          <w:p w14:paraId="07316A88" w14:textId="75FF952D" w:rsidR="00370B95" w:rsidRPr="0033182C" w:rsidDel="00F7680F" w:rsidRDefault="00370B95" w:rsidP="00EB6254">
            <w:pPr>
              <w:spacing w:after="0" w:line="240" w:lineRule="auto"/>
              <w:rPr>
                <w:del w:id="3898" w:author="Windows User" w:date="2019-09-19T03:29:00Z"/>
                <w:rFonts w:cs="Times New Roman"/>
                <w:b/>
                <w:sz w:val="22"/>
              </w:rPr>
            </w:pPr>
            <w:del w:id="3899" w:author="Windows User" w:date="2019-09-19T03:29:00Z">
              <w:r w:rsidRPr="0033182C" w:rsidDel="00F7680F">
                <w:rPr>
                  <w:rFonts w:cs="Times New Roman"/>
                  <w:sz w:val="22"/>
                </w:rPr>
                <w:delText>Reaksi Sistem</w:delText>
              </w:r>
              <w:bookmarkStart w:id="3900" w:name="_Toc23496404"/>
              <w:bookmarkStart w:id="3901" w:name="_Toc23552588"/>
              <w:bookmarkStart w:id="3902" w:name="_Toc23810941"/>
              <w:bookmarkStart w:id="3903" w:name="_Toc23880604"/>
              <w:bookmarkEnd w:id="3900"/>
              <w:bookmarkEnd w:id="3901"/>
              <w:bookmarkEnd w:id="3902"/>
              <w:bookmarkEnd w:id="3903"/>
            </w:del>
          </w:p>
        </w:tc>
        <w:bookmarkStart w:id="3904" w:name="_Toc23496405"/>
        <w:bookmarkStart w:id="3905" w:name="_Toc23552589"/>
        <w:bookmarkStart w:id="3906" w:name="_Toc23810942"/>
        <w:bookmarkStart w:id="3907" w:name="_Toc23880605"/>
        <w:bookmarkEnd w:id="3904"/>
        <w:bookmarkEnd w:id="3905"/>
        <w:bookmarkEnd w:id="3906"/>
        <w:bookmarkEnd w:id="3907"/>
      </w:tr>
      <w:tr w:rsidR="00711C6A" w:rsidRPr="0033182C" w:rsidDel="00F7680F" w14:paraId="17C007C9" w14:textId="60DC1B4A" w:rsidTr="00335BD4">
        <w:trPr>
          <w:trHeight w:val="371"/>
          <w:del w:id="3908" w:author="Windows User" w:date="2019-09-19T03:29:00Z"/>
        </w:trPr>
        <w:tc>
          <w:tcPr>
            <w:tcW w:w="4604" w:type="dxa"/>
            <w:gridSpan w:val="2"/>
          </w:tcPr>
          <w:p w14:paraId="2AE35AB6" w14:textId="61BBCF8E" w:rsidR="00711C6A" w:rsidRPr="0033182C" w:rsidDel="00F7680F" w:rsidRDefault="00711C6A" w:rsidP="00EB6254">
            <w:pPr>
              <w:pStyle w:val="ListParagraph"/>
              <w:numPr>
                <w:ilvl w:val="0"/>
                <w:numId w:val="6"/>
              </w:numPr>
              <w:spacing w:after="0" w:line="240" w:lineRule="auto"/>
              <w:rPr>
                <w:del w:id="3909" w:author="Windows User" w:date="2019-09-19T03:29:00Z"/>
                <w:rFonts w:cs="Times New Roman"/>
                <w:sz w:val="22"/>
              </w:rPr>
            </w:pPr>
            <w:del w:id="3910" w:author="Windows User" w:date="2019-09-19T03:29:00Z">
              <w:r w:rsidRPr="0033182C" w:rsidDel="00F7680F">
                <w:rPr>
                  <w:rFonts w:cs="Times New Roman"/>
                  <w:sz w:val="22"/>
                </w:rPr>
                <w:delText>Masuk ke halaman login</w:delText>
              </w:r>
              <w:bookmarkStart w:id="3911" w:name="_Toc23496406"/>
              <w:bookmarkStart w:id="3912" w:name="_Toc23552590"/>
              <w:bookmarkStart w:id="3913" w:name="_Toc23810943"/>
              <w:bookmarkStart w:id="3914" w:name="_Toc23880606"/>
              <w:bookmarkEnd w:id="3911"/>
              <w:bookmarkEnd w:id="3912"/>
              <w:bookmarkEnd w:id="3913"/>
              <w:bookmarkEnd w:id="3914"/>
            </w:del>
          </w:p>
        </w:tc>
        <w:tc>
          <w:tcPr>
            <w:tcW w:w="3613" w:type="dxa"/>
          </w:tcPr>
          <w:p w14:paraId="6F1BC777" w14:textId="7D167038" w:rsidR="00711C6A" w:rsidRPr="0033182C" w:rsidDel="00F7680F" w:rsidRDefault="00711C6A" w:rsidP="00EB6254">
            <w:pPr>
              <w:spacing w:after="0" w:line="240" w:lineRule="auto"/>
              <w:rPr>
                <w:del w:id="3915" w:author="Windows User" w:date="2019-09-19T03:29:00Z"/>
                <w:rFonts w:cs="Times New Roman"/>
                <w:sz w:val="22"/>
              </w:rPr>
            </w:pPr>
            <w:bookmarkStart w:id="3916" w:name="_Toc23496407"/>
            <w:bookmarkStart w:id="3917" w:name="_Toc23552591"/>
            <w:bookmarkStart w:id="3918" w:name="_Toc23810944"/>
            <w:bookmarkStart w:id="3919" w:name="_Toc23880607"/>
            <w:bookmarkEnd w:id="3916"/>
            <w:bookmarkEnd w:id="3917"/>
            <w:bookmarkEnd w:id="3918"/>
            <w:bookmarkEnd w:id="3919"/>
          </w:p>
        </w:tc>
        <w:bookmarkStart w:id="3920" w:name="_Toc23496408"/>
        <w:bookmarkStart w:id="3921" w:name="_Toc23552592"/>
        <w:bookmarkStart w:id="3922" w:name="_Toc23810945"/>
        <w:bookmarkStart w:id="3923" w:name="_Toc23880608"/>
        <w:bookmarkEnd w:id="3920"/>
        <w:bookmarkEnd w:id="3921"/>
        <w:bookmarkEnd w:id="3922"/>
        <w:bookmarkEnd w:id="3923"/>
      </w:tr>
      <w:tr w:rsidR="00370B95" w:rsidRPr="0033182C" w:rsidDel="00F7680F" w14:paraId="593D3615" w14:textId="71FABF03" w:rsidTr="00335BD4">
        <w:trPr>
          <w:trHeight w:val="370"/>
          <w:del w:id="3924" w:author="Windows User" w:date="2019-09-19T03:29:00Z"/>
        </w:trPr>
        <w:tc>
          <w:tcPr>
            <w:tcW w:w="4604" w:type="dxa"/>
            <w:gridSpan w:val="2"/>
          </w:tcPr>
          <w:p w14:paraId="2490DB53" w14:textId="770FC4F7" w:rsidR="00370B95" w:rsidRPr="0033182C" w:rsidDel="00F7680F" w:rsidRDefault="00370B95" w:rsidP="00EB6254">
            <w:pPr>
              <w:pStyle w:val="ListParagraph"/>
              <w:spacing w:after="0" w:line="240" w:lineRule="auto"/>
              <w:rPr>
                <w:del w:id="3925" w:author="Windows User" w:date="2019-09-19T03:29:00Z"/>
                <w:rFonts w:cs="Times New Roman"/>
                <w:sz w:val="22"/>
              </w:rPr>
            </w:pPr>
            <w:bookmarkStart w:id="3926" w:name="_Toc23496409"/>
            <w:bookmarkStart w:id="3927" w:name="_Toc23552593"/>
            <w:bookmarkStart w:id="3928" w:name="_Toc23810946"/>
            <w:bookmarkStart w:id="3929" w:name="_Toc23880609"/>
            <w:bookmarkEnd w:id="3926"/>
            <w:bookmarkEnd w:id="3927"/>
            <w:bookmarkEnd w:id="3928"/>
            <w:bookmarkEnd w:id="3929"/>
          </w:p>
          <w:p w14:paraId="643AC56F" w14:textId="330424D4" w:rsidR="00370B95" w:rsidRPr="0033182C" w:rsidDel="00F7680F" w:rsidRDefault="00370B95" w:rsidP="00EB6254">
            <w:pPr>
              <w:pStyle w:val="ListParagraph"/>
              <w:spacing w:after="0" w:line="240" w:lineRule="auto"/>
              <w:rPr>
                <w:del w:id="3930" w:author="Windows User" w:date="2019-09-19T03:29:00Z"/>
                <w:rFonts w:cs="Times New Roman"/>
                <w:sz w:val="22"/>
              </w:rPr>
            </w:pPr>
            <w:bookmarkStart w:id="3931" w:name="_Toc23496410"/>
            <w:bookmarkStart w:id="3932" w:name="_Toc23552594"/>
            <w:bookmarkStart w:id="3933" w:name="_Toc23810947"/>
            <w:bookmarkStart w:id="3934" w:name="_Toc23880610"/>
            <w:bookmarkEnd w:id="3931"/>
            <w:bookmarkEnd w:id="3932"/>
            <w:bookmarkEnd w:id="3933"/>
            <w:bookmarkEnd w:id="3934"/>
          </w:p>
          <w:p w14:paraId="64707CA6" w14:textId="41059E79" w:rsidR="00370B95" w:rsidRPr="0033182C" w:rsidDel="00F7680F" w:rsidRDefault="00370B95" w:rsidP="00EB6254">
            <w:pPr>
              <w:spacing w:after="0" w:line="240" w:lineRule="auto"/>
              <w:rPr>
                <w:del w:id="3935" w:author="Windows User" w:date="2019-09-19T03:29:00Z"/>
                <w:rFonts w:cs="Times New Roman"/>
                <w:b/>
                <w:sz w:val="22"/>
              </w:rPr>
            </w:pPr>
            <w:bookmarkStart w:id="3936" w:name="_Toc23496411"/>
            <w:bookmarkStart w:id="3937" w:name="_Toc23552595"/>
            <w:bookmarkStart w:id="3938" w:name="_Toc23810948"/>
            <w:bookmarkStart w:id="3939" w:name="_Toc23880611"/>
            <w:bookmarkEnd w:id="3936"/>
            <w:bookmarkEnd w:id="3937"/>
            <w:bookmarkEnd w:id="3938"/>
            <w:bookmarkEnd w:id="3939"/>
          </w:p>
        </w:tc>
        <w:tc>
          <w:tcPr>
            <w:tcW w:w="3613" w:type="dxa"/>
          </w:tcPr>
          <w:p w14:paraId="3DB51BB3" w14:textId="25EE2791" w:rsidR="00370B95" w:rsidRPr="0033182C" w:rsidDel="00F7680F" w:rsidRDefault="00370B95" w:rsidP="00EB6254">
            <w:pPr>
              <w:pStyle w:val="ListParagraph"/>
              <w:numPr>
                <w:ilvl w:val="0"/>
                <w:numId w:val="6"/>
              </w:numPr>
              <w:spacing w:after="0" w:line="240" w:lineRule="auto"/>
              <w:rPr>
                <w:del w:id="3940" w:author="Windows User" w:date="2019-09-19T03:29:00Z"/>
                <w:rFonts w:cs="Times New Roman"/>
                <w:sz w:val="22"/>
              </w:rPr>
            </w:pPr>
            <w:del w:id="3941" w:author="Windows User" w:date="2019-09-19T03:29:00Z">
              <w:r w:rsidRPr="0033182C" w:rsidDel="00F7680F">
                <w:rPr>
                  <w:rFonts w:cs="Times New Roman"/>
                  <w:sz w:val="22"/>
                </w:rPr>
                <w:delText>Sistem menampilkan halaman login yang berisi form, sebagai berikut :</w:delText>
              </w:r>
              <w:bookmarkStart w:id="3942" w:name="_Toc23496412"/>
              <w:bookmarkStart w:id="3943" w:name="_Toc23552596"/>
              <w:bookmarkStart w:id="3944" w:name="_Toc23810949"/>
              <w:bookmarkStart w:id="3945" w:name="_Toc23880612"/>
              <w:bookmarkEnd w:id="3942"/>
              <w:bookmarkEnd w:id="3943"/>
              <w:bookmarkEnd w:id="3944"/>
              <w:bookmarkEnd w:id="3945"/>
            </w:del>
          </w:p>
          <w:p w14:paraId="67F47CD7" w14:textId="7E2E4732" w:rsidR="00370B95" w:rsidRPr="0033182C" w:rsidDel="00F7680F" w:rsidRDefault="00370B95" w:rsidP="00EB6254">
            <w:pPr>
              <w:spacing w:after="0" w:line="240" w:lineRule="auto"/>
              <w:rPr>
                <w:del w:id="3946" w:author="Windows User" w:date="2019-09-19T03:29:00Z"/>
                <w:rFonts w:cs="Times New Roman"/>
                <w:sz w:val="22"/>
              </w:rPr>
            </w:pPr>
            <w:del w:id="3947" w:author="Windows User" w:date="2019-09-19T03:29:00Z">
              <w:r w:rsidRPr="0033182C" w:rsidDel="00F7680F">
                <w:rPr>
                  <w:rFonts w:cs="Times New Roman"/>
                  <w:sz w:val="22"/>
                </w:rPr>
                <w:delText xml:space="preserve"> a. </w:delText>
              </w:r>
              <w:r w:rsidR="004A1011" w:rsidRPr="0033182C" w:rsidDel="00F7680F">
                <w:rPr>
                  <w:rFonts w:cs="Times New Roman"/>
                  <w:sz w:val="22"/>
                </w:rPr>
                <w:delText>Username</w:delText>
              </w:r>
              <w:r w:rsidRPr="0033182C" w:rsidDel="00F7680F">
                <w:rPr>
                  <w:rFonts w:cs="Times New Roman"/>
                  <w:sz w:val="22"/>
                </w:rPr>
                <w:delText>(varchar 20)</w:delText>
              </w:r>
              <w:bookmarkStart w:id="3948" w:name="_Toc23496413"/>
              <w:bookmarkStart w:id="3949" w:name="_Toc23552597"/>
              <w:bookmarkStart w:id="3950" w:name="_Toc23810950"/>
              <w:bookmarkStart w:id="3951" w:name="_Toc23880613"/>
              <w:bookmarkEnd w:id="3948"/>
              <w:bookmarkEnd w:id="3949"/>
              <w:bookmarkEnd w:id="3950"/>
              <w:bookmarkEnd w:id="3951"/>
            </w:del>
          </w:p>
          <w:p w14:paraId="296623A4" w14:textId="506E459F" w:rsidR="00370B95" w:rsidRPr="0033182C" w:rsidDel="00F7680F" w:rsidRDefault="00370B95" w:rsidP="00EB6254">
            <w:pPr>
              <w:spacing w:after="0" w:line="240" w:lineRule="auto"/>
              <w:rPr>
                <w:del w:id="3952" w:author="Windows User" w:date="2019-09-19T03:29:00Z"/>
                <w:rFonts w:cs="Times New Roman"/>
                <w:sz w:val="22"/>
              </w:rPr>
            </w:pPr>
            <w:del w:id="3953" w:author="Windows User" w:date="2019-09-19T03:29:00Z">
              <w:r w:rsidRPr="0033182C" w:rsidDel="00F7680F">
                <w:rPr>
                  <w:rFonts w:cs="Times New Roman"/>
                  <w:sz w:val="22"/>
                </w:rPr>
                <w:delText>b. Password (varchar 20 )</w:delText>
              </w:r>
              <w:bookmarkStart w:id="3954" w:name="_Toc23496414"/>
              <w:bookmarkStart w:id="3955" w:name="_Toc23552598"/>
              <w:bookmarkStart w:id="3956" w:name="_Toc23810951"/>
              <w:bookmarkStart w:id="3957" w:name="_Toc23880614"/>
              <w:bookmarkEnd w:id="3954"/>
              <w:bookmarkEnd w:id="3955"/>
              <w:bookmarkEnd w:id="3956"/>
              <w:bookmarkEnd w:id="3957"/>
            </w:del>
          </w:p>
          <w:p w14:paraId="4B857097" w14:textId="3171B35D" w:rsidR="00370B95" w:rsidRPr="0033182C" w:rsidDel="00F7680F" w:rsidRDefault="00370B95" w:rsidP="00EB6254">
            <w:pPr>
              <w:spacing w:after="0" w:line="240" w:lineRule="auto"/>
              <w:rPr>
                <w:del w:id="3958" w:author="Windows User" w:date="2019-09-19T03:29:00Z"/>
                <w:rFonts w:cs="Times New Roman"/>
                <w:b/>
                <w:sz w:val="22"/>
              </w:rPr>
            </w:pPr>
            <w:bookmarkStart w:id="3959" w:name="_Toc23496415"/>
            <w:bookmarkStart w:id="3960" w:name="_Toc23552599"/>
            <w:bookmarkStart w:id="3961" w:name="_Toc23810952"/>
            <w:bookmarkStart w:id="3962" w:name="_Toc23880615"/>
            <w:bookmarkEnd w:id="3959"/>
            <w:bookmarkEnd w:id="3960"/>
            <w:bookmarkEnd w:id="3961"/>
            <w:bookmarkEnd w:id="3962"/>
          </w:p>
        </w:tc>
        <w:bookmarkStart w:id="3963" w:name="_Toc23496416"/>
        <w:bookmarkStart w:id="3964" w:name="_Toc23552600"/>
        <w:bookmarkStart w:id="3965" w:name="_Toc23810953"/>
        <w:bookmarkStart w:id="3966" w:name="_Toc23880616"/>
        <w:bookmarkEnd w:id="3963"/>
        <w:bookmarkEnd w:id="3964"/>
        <w:bookmarkEnd w:id="3965"/>
        <w:bookmarkEnd w:id="3966"/>
      </w:tr>
      <w:tr w:rsidR="00370B95" w:rsidRPr="0033182C" w:rsidDel="00F7680F" w14:paraId="5DFD5C03" w14:textId="6FE58EF1" w:rsidTr="00335BD4">
        <w:trPr>
          <w:trHeight w:val="370"/>
          <w:del w:id="3967" w:author="Windows User" w:date="2019-09-19T03:29:00Z"/>
        </w:trPr>
        <w:tc>
          <w:tcPr>
            <w:tcW w:w="4604" w:type="dxa"/>
            <w:gridSpan w:val="2"/>
          </w:tcPr>
          <w:p w14:paraId="06933FA5" w14:textId="3B7EDA30" w:rsidR="00370B95" w:rsidRPr="0033182C" w:rsidDel="00F7680F" w:rsidRDefault="00370B95" w:rsidP="00EB6254">
            <w:pPr>
              <w:pStyle w:val="ListParagraph"/>
              <w:numPr>
                <w:ilvl w:val="0"/>
                <w:numId w:val="6"/>
              </w:numPr>
              <w:spacing w:after="0" w:line="240" w:lineRule="auto"/>
              <w:rPr>
                <w:del w:id="3968" w:author="Windows User" w:date="2019-09-19T03:29:00Z"/>
                <w:rFonts w:cs="Times New Roman"/>
                <w:sz w:val="22"/>
              </w:rPr>
            </w:pPr>
            <w:del w:id="3969" w:author="Windows User" w:date="2019-09-19T03:29:00Z">
              <w:r w:rsidRPr="0033182C" w:rsidDel="00F7680F">
                <w:rPr>
                  <w:rFonts w:cs="Times New Roman"/>
                  <w:sz w:val="22"/>
                </w:rPr>
                <w:delText>Aktor mengisi username dan password</w:delText>
              </w:r>
              <w:bookmarkStart w:id="3970" w:name="_Toc23496417"/>
              <w:bookmarkStart w:id="3971" w:name="_Toc23552601"/>
              <w:bookmarkStart w:id="3972" w:name="_Toc23810954"/>
              <w:bookmarkStart w:id="3973" w:name="_Toc23880617"/>
              <w:bookmarkEnd w:id="3970"/>
              <w:bookmarkEnd w:id="3971"/>
              <w:bookmarkEnd w:id="3972"/>
              <w:bookmarkEnd w:id="3973"/>
            </w:del>
          </w:p>
        </w:tc>
        <w:tc>
          <w:tcPr>
            <w:tcW w:w="3613" w:type="dxa"/>
          </w:tcPr>
          <w:p w14:paraId="1C50ACAE" w14:textId="0C854645" w:rsidR="00370B95" w:rsidRPr="0033182C" w:rsidDel="00F7680F" w:rsidRDefault="00370B95" w:rsidP="00EB6254">
            <w:pPr>
              <w:spacing w:after="0" w:line="240" w:lineRule="auto"/>
              <w:rPr>
                <w:del w:id="3974" w:author="Windows User" w:date="2019-09-19T03:29:00Z"/>
                <w:rFonts w:cs="Times New Roman"/>
                <w:b/>
                <w:sz w:val="22"/>
              </w:rPr>
            </w:pPr>
            <w:bookmarkStart w:id="3975" w:name="_Toc23496418"/>
            <w:bookmarkStart w:id="3976" w:name="_Toc23552602"/>
            <w:bookmarkStart w:id="3977" w:name="_Toc23810955"/>
            <w:bookmarkStart w:id="3978" w:name="_Toc23880618"/>
            <w:bookmarkEnd w:id="3975"/>
            <w:bookmarkEnd w:id="3976"/>
            <w:bookmarkEnd w:id="3977"/>
            <w:bookmarkEnd w:id="3978"/>
          </w:p>
        </w:tc>
        <w:bookmarkStart w:id="3979" w:name="_Toc23496419"/>
        <w:bookmarkStart w:id="3980" w:name="_Toc23552603"/>
        <w:bookmarkStart w:id="3981" w:name="_Toc23810956"/>
        <w:bookmarkStart w:id="3982" w:name="_Toc23880619"/>
        <w:bookmarkEnd w:id="3979"/>
        <w:bookmarkEnd w:id="3980"/>
        <w:bookmarkEnd w:id="3981"/>
        <w:bookmarkEnd w:id="3982"/>
      </w:tr>
      <w:tr w:rsidR="00370B95" w:rsidRPr="0033182C" w:rsidDel="00F7680F" w14:paraId="2006807D" w14:textId="048ABAD1" w:rsidTr="00335BD4">
        <w:trPr>
          <w:trHeight w:val="370"/>
          <w:del w:id="3983" w:author="Windows User" w:date="2019-09-19T03:29:00Z"/>
        </w:trPr>
        <w:tc>
          <w:tcPr>
            <w:tcW w:w="4604" w:type="dxa"/>
            <w:gridSpan w:val="2"/>
          </w:tcPr>
          <w:p w14:paraId="61BF0F4F" w14:textId="54A9B780" w:rsidR="00370B95" w:rsidRPr="0033182C" w:rsidDel="00F7680F" w:rsidRDefault="00370B95" w:rsidP="00EB6254">
            <w:pPr>
              <w:pStyle w:val="ListParagraph"/>
              <w:numPr>
                <w:ilvl w:val="0"/>
                <w:numId w:val="6"/>
              </w:numPr>
              <w:spacing w:after="0" w:line="240" w:lineRule="auto"/>
              <w:rPr>
                <w:del w:id="3984" w:author="Windows User" w:date="2019-09-19T03:29:00Z"/>
                <w:rFonts w:cs="Times New Roman"/>
                <w:sz w:val="22"/>
              </w:rPr>
            </w:pPr>
            <w:del w:id="3985" w:author="Windows User" w:date="2019-09-19T03:29:00Z">
              <w:r w:rsidRPr="0033182C" w:rsidDel="00F7680F">
                <w:rPr>
                  <w:rFonts w:cs="Times New Roman"/>
                  <w:sz w:val="22"/>
                </w:rPr>
                <w:delText>Klik ‘Login’</w:delText>
              </w:r>
              <w:bookmarkStart w:id="3986" w:name="_Toc23496420"/>
              <w:bookmarkStart w:id="3987" w:name="_Toc23552604"/>
              <w:bookmarkStart w:id="3988" w:name="_Toc23810957"/>
              <w:bookmarkStart w:id="3989" w:name="_Toc23880620"/>
              <w:bookmarkEnd w:id="3986"/>
              <w:bookmarkEnd w:id="3987"/>
              <w:bookmarkEnd w:id="3988"/>
              <w:bookmarkEnd w:id="3989"/>
            </w:del>
          </w:p>
        </w:tc>
        <w:tc>
          <w:tcPr>
            <w:tcW w:w="3613" w:type="dxa"/>
          </w:tcPr>
          <w:p w14:paraId="79BB4301" w14:textId="0DF17E66" w:rsidR="00370B95" w:rsidRPr="0033182C" w:rsidDel="00F7680F" w:rsidRDefault="00370B95" w:rsidP="00EB6254">
            <w:pPr>
              <w:spacing w:after="0" w:line="240" w:lineRule="auto"/>
              <w:rPr>
                <w:del w:id="3990" w:author="Windows User" w:date="2019-09-19T03:29:00Z"/>
                <w:rFonts w:cs="Times New Roman"/>
                <w:b/>
                <w:sz w:val="22"/>
              </w:rPr>
            </w:pPr>
            <w:bookmarkStart w:id="3991" w:name="_Toc23496421"/>
            <w:bookmarkStart w:id="3992" w:name="_Toc23552605"/>
            <w:bookmarkStart w:id="3993" w:name="_Toc23810958"/>
            <w:bookmarkStart w:id="3994" w:name="_Toc23880621"/>
            <w:bookmarkEnd w:id="3991"/>
            <w:bookmarkEnd w:id="3992"/>
            <w:bookmarkEnd w:id="3993"/>
            <w:bookmarkEnd w:id="3994"/>
          </w:p>
        </w:tc>
        <w:bookmarkStart w:id="3995" w:name="_Toc23496422"/>
        <w:bookmarkStart w:id="3996" w:name="_Toc23552606"/>
        <w:bookmarkStart w:id="3997" w:name="_Toc23810959"/>
        <w:bookmarkStart w:id="3998" w:name="_Toc23880622"/>
        <w:bookmarkEnd w:id="3995"/>
        <w:bookmarkEnd w:id="3996"/>
        <w:bookmarkEnd w:id="3997"/>
        <w:bookmarkEnd w:id="3998"/>
      </w:tr>
      <w:tr w:rsidR="00370B95" w:rsidRPr="0033182C" w:rsidDel="00F7680F" w14:paraId="2BC5E752" w14:textId="542B30B9" w:rsidTr="00335BD4">
        <w:trPr>
          <w:trHeight w:val="370"/>
          <w:del w:id="3999" w:author="Windows User" w:date="2019-09-19T03:29:00Z"/>
        </w:trPr>
        <w:tc>
          <w:tcPr>
            <w:tcW w:w="4604" w:type="dxa"/>
            <w:gridSpan w:val="2"/>
          </w:tcPr>
          <w:p w14:paraId="7DDF98DF" w14:textId="592D9A66" w:rsidR="00370B95" w:rsidRPr="0033182C" w:rsidDel="00F7680F" w:rsidRDefault="00370B95" w:rsidP="00EB6254">
            <w:pPr>
              <w:spacing w:after="0" w:line="240" w:lineRule="auto"/>
              <w:rPr>
                <w:del w:id="4000" w:author="Windows User" w:date="2019-09-19T03:29:00Z"/>
                <w:rFonts w:cs="Times New Roman"/>
                <w:sz w:val="22"/>
              </w:rPr>
            </w:pPr>
            <w:bookmarkStart w:id="4001" w:name="_Toc23496423"/>
            <w:bookmarkStart w:id="4002" w:name="_Toc23552607"/>
            <w:bookmarkStart w:id="4003" w:name="_Toc23810960"/>
            <w:bookmarkStart w:id="4004" w:name="_Toc23880623"/>
            <w:bookmarkEnd w:id="4001"/>
            <w:bookmarkEnd w:id="4002"/>
            <w:bookmarkEnd w:id="4003"/>
            <w:bookmarkEnd w:id="4004"/>
          </w:p>
        </w:tc>
        <w:tc>
          <w:tcPr>
            <w:tcW w:w="3613" w:type="dxa"/>
          </w:tcPr>
          <w:p w14:paraId="05F89056" w14:textId="3741035F" w:rsidR="00370B95" w:rsidRPr="0033182C" w:rsidDel="00F7680F" w:rsidRDefault="00370B95" w:rsidP="00EB6254">
            <w:pPr>
              <w:pStyle w:val="ListParagraph"/>
              <w:numPr>
                <w:ilvl w:val="0"/>
                <w:numId w:val="6"/>
              </w:numPr>
              <w:spacing w:after="0" w:line="240" w:lineRule="auto"/>
              <w:rPr>
                <w:del w:id="4005" w:author="Windows User" w:date="2019-09-19T03:29:00Z"/>
                <w:rFonts w:cs="Times New Roman"/>
                <w:b/>
                <w:sz w:val="22"/>
              </w:rPr>
            </w:pPr>
            <w:del w:id="4006" w:author="Windows User" w:date="2019-09-19T03:29:00Z">
              <w:r w:rsidRPr="0033182C" w:rsidDel="00F7680F">
                <w:rPr>
                  <w:rFonts w:cs="Times New Roman"/>
                  <w:sz w:val="22"/>
                </w:rPr>
                <w:delText>Sistem mengecek inputan dan mencocokkan dengan data yang ada di database</w:delText>
              </w:r>
              <w:bookmarkStart w:id="4007" w:name="_Toc23496424"/>
              <w:bookmarkStart w:id="4008" w:name="_Toc23552608"/>
              <w:bookmarkStart w:id="4009" w:name="_Toc23810961"/>
              <w:bookmarkStart w:id="4010" w:name="_Toc23880624"/>
              <w:bookmarkEnd w:id="4007"/>
              <w:bookmarkEnd w:id="4008"/>
              <w:bookmarkEnd w:id="4009"/>
              <w:bookmarkEnd w:id="4010"/>
            </w:del>
          </w:p>
        </w:tc>
        <w:bookmarkStart w:id="4011" w:name="_Toc23496425"/>
        <w:bookmarkStart w:id="4012" w:name="_Toc23552609"/>
        <w:bookmarkStart w:id="4013" w:name="_Toc23810962"/>
        <w:bookmarkStart w:id="4014" w:name="_Toc23880625"/>
        <w:bookmarkEnd w:id="4011"/>
        <w:bookmarkEnd w:id="4012"/>
        <w:bookmarkEnd w:id="4013"/>
        <w:bookmarkEnd w:id="4014"/>
      </w:tr>
      <w:tr w:rsidR="00370B95" w:rsidRPr="0033182C" w:rsidDel="00F7680F" w14:paraId="41550334" w14:textId="640B877B" w:rsidTr="00335BD4">
        <w:trPr>
          <w:trHeight w:val="370"/>
          <w:del w:id="4015" w:author="Windows User" w:date="2019-09-19T03:29:00Z"/>
        </w:trPr>
        <w:tc>
          <w:tcPr>
            <w:tcW w:w="4604" w:type="dxa"/>
            <w:gridSpan w:val="2"/>
          </w:tcPr>
          <w:p w14:paraId="69AA5C5A" w14:textId="17F9018D" w:rsidR="00370B95" w:rsidRPr="0033182C" w:rsidDel="00F7680F" w:rsidRDefault="00370B95" w:rsidP="00EB6254">
            <w:pPr>
              <w:spacing w:after="0" w:line="240" w:lineRule="auto"/>
              <w:rPr>
                <w:del w:id="4016" w:author="Windows User" w:date="2019-09-19T03:29:00Z"/>
                <w:rFonts w:cs="Times New Roman"/>
                <w:sz w:val="22"/>
              </w:rPr>
            </w:pPr>
            <w:bookmarkStart w:id="4017" w:name="_Toc23496426"/>
            <w:bookmarkStart w:id="4018" w:name="_Toc23552610"/>
            <w:bookmarkStart w:id="4019" w:name="_Toc23810963"/>
            <w:bookmarkStart w:id="4020" w:name="_Toc23880626"/>
            <w:bookmarkEnd w:id="4017"/>
            <w:bookmarkEnd w:id="4018"/>
            <w:bookmarkEnd w:id="4019"/>
            <w:bookmarkEnd w:id="4020"/>
          </w:p>
        </w:tc>
        <w:tc>
          <w:tcPr>
            <w:tcW w:w="3613" w:type="dxa"/>
          </w:tcPr>
          <w:p w14:paraId="47A5DE7C" w14:textId="46BD379E" w:rsidR="00370B95" w:rsidRPr="0033182C" w:rsidDel="00F7680F" w:rsidRDefault="00370B95" w:rsidP="00EB6254">
            <w:pPr>
              <w:pStyle w:val="ListParagraph"/>
              <w:numPr>
                <w:ilvl w:val="0"/>
                <w:numId w:val="6"/>
              </w:numPr>
              <w:spacing w:after="0" w:line="240" w:lineRule="auto"/>
              <w:rPr>
                <w:del w:id="4021" w:author="Windows User" w:date="2019-09-19T03:29:00Z"/>
                <w:rFonts w:cs="Times New Roman"/>
                <w:sz w:val="22"/>
              </w:rPr>
            </w:pPr>
            <w:del w:id="4022" w:author="Windows User" w:date="2019-09-19T03:29:00Z">
              <w:r w:rsidRPr="0033182C" w:rsidDel="00F7680F">
                <w:rPr>
                  <w:rFonts w:cs="Times New Roman"/>
                  <w:sz w:val="22"/>
                </w:rPr>
                <w:delText>Sistem menampilkan dashboard sesuai level user</w:delText>
              </w:r>
              <w:bookmarkStart w:id="4023" w:name="_Toc23496427"/>
              <w:bookmarkStart w:id="4024" w:name="_Toc23552611"/>
              <w:bookmarkStart w:id="4025" w:name="_Toc23810964"/>
              <w:bookmarkStart w:id="4026" w:name="_Toc23880627"/>
              <w:bookmarkEnd w:id="4023"/>
              <w:bookmarkEnd w:id="4024"/>
              <w:bookmarkEnd w:id="4025"/>
              <w:bookmarkEnd w:id="4026"/>
            </w:del>
          </w:p>
        </w:tc>
        <w:bookmarkStart w:id="4027" w:name="_Toc23496428"/>
        <w:bookmarkStart w:id="4028" w:name="_Toc23552612"/>
        <w:bookmarkStart w:id="4029" w:name="_Toc23810965"/>
        <w:bookmarkStart w:id="4030" w:name="_Toc23880628"/>
        <w:bookmarkEnd w:id="4027"/>
        <w:bookmarkEnd w:id="4028"/>
        <w:bookmarkEnd w:id="4029"/>
        <w:bookmarkEnd w:id="4030"/>
      </w:tr>
      <w:tr w:rsidR="00370B95" w:rsidRPr="0033182C" w:rsidDel="00F7680F" w14:paraId="7834AE3C" w14:textId="634B5CFC" w:rsidTr="00335BD4">
        <w:trPr>
          <w:trHeight w:val="370"/>
          <w:del w:id="4031" w:author="Windows User" w:date="2019-09-19T03:29:00Z"/>
        </w:trPr>
        <w:tc>
          <w:tcPr>
            <w:tcW w:w="8217" w:type="dxa"/>
            <w:gridSpan w:val="3"/>
          </w:tcPr>
          <w:p w14:paraId="59C1BB20" w14:textId="65C8CC1D" w:rsidR="00370B95" w:rsidRPr="0033182C" w:rsidDel="00F7680F" w:rsidRDefault="00370B95" w:rsidP="00EB6254">
            <w:pPr>
              <w:spacing w:after="0" w:line="240" w:lineRule="auto"/>
              <w:jc w:val="center"/>
              <w:rPr>
                <w:del w:id="4032" w:author="Windows User" w:date="2019-09-19T03:29:00Z"/>
                <w:rFonts w:cs="Times New Roman"/>
                <w:sz w:val="22"/>
              </w:rPr>
            </w:pPr>
            <w:del w:id="4033" w:author="Windows User" w:date="2019-09-19T03:29:00Z">
              <w:r w:rsidRPr="0033182C" w:rsidDel="00F7680F">
                <w:rPr>
                  <w:rFonts w:cs="Times New Roman"/>
                  <w:b/>
                  <w:sz w:val="22"/>
                </w:rPr>
                <w:delText>Flow Event</w:delText>
              </w:r>
              <w:bookmarkStart w:id="4034" w:name="_Toc23496429"/>
              <w:bookmarkStart w:id="4035" w:name="_Toc23552613"/>
              <w:bookmarkStart w:id="4036" w:name="_Toc23810966"/>
              <w:bookmarkStart w:id="4037" w:name="_Toc23880629"/>
              <w:bookmarkEnd w:id="4034"/>
              <w:bookmarkEnd w:id="4035"/>
              <w:bookmarkEnd w:id="4036"/>
              <w:bookmarkEnd w:id="4037"/>
            </w:del>
          </w:p>
        </w:tc>
        <w:bookmarkStart w:id="4038" w:name="_Toc23496430"/>
        <w:bookmarkStart w:id="4039" w:name="_Toc23552614"/>
        <w:bookmarkStart w:id="4040" w:name="_Toc23810967"/>
        <w:bookmarkStart w:id="4041" w:name="_Toc23880630"/>
        <w:bookmarkEnd w:id="4038"/>
        <w:bookmarkEnd w:id="4039"/>
        <w:bookmarkEnd w:id="4040"/>
        <w:bookmarkEnd w:id="4041"/>
      </w:tr>
      <w:tr w:rsidR="00370B95" w:rsidRPr="0033182C" w:rsidDel="00F7680F" w14:paraId="291CCF90" w14:textId="62C6FAA2" w:rsidTr="00335BD4">
        <w:trPr>
          <w:trHeight w:val="370"/>
          <w:del w:id="4042" w:author="Windows User" w:date="2019-09-19T03:29:00Z"/>
        </w:trPr>
        <w:tc>
          <w:tcPr>
            <w:tcW w:w="8217" w:type="dxa"/>
            <w:gridSpan w:val="3"/>
          </w:tcPr>
          <w:p w14:paraId="03B3F078" w14:textId="05DBF808" w:rsidR="00370B95" w:rsidRPr="0033182C" w:rsidDel="00F7680F" w:rsidRDefault="00370B95" w:rsidP="00EB6254">
            <w:pPr>
              <w:spacing w:after="0" w:line="240" w:lineRule="auto"/>
              <w:jc w:val="center"/>
              <w:rPr>
                <w:del w:id="4043" w:author="Windows User" w:date="2019-09-19T03:29:00Z"/>
                <w:rFonts w:cs="Times New Roman"/>
                <w:sz w:val="22"/>
              </w:rPr>
            </w:pPr>
            <w:del w:id="4044" w:author="Windows User" w:date="2019-09-19T03:29:00Z">
              <w:r w:rsidRPr="0033182C" w:rsidDel="00F7680F">
                <w:rPr>
                  <w:rFonts w:cs="Times New Roman"/>
                  <w:sz w:val="22"/>
                </w:rPr>
                <w:delText xml:space="preserve">Alternatif Flow : Nama Pengguna atau Password </w:delText>
              </w:r>
              <w:r w:rsidR="00894835" w:rsidRPr="0033182C" w:rsidDel="00F7680F">
                <w:rPr>
                  <w:rFonts w:cs="Times New Roman"/>
                  <w:sz w:val="22"/>
                </w:rPr>
                <w:delText>salah</w:delText>
              </w:r>
              <w:bookmarkStart w:id="4045" w:name="_Toc23496431"/>
              <w:bookmarkStart w:id="4046" w:name="_Toc23552615"/>
              <w:bookmarkStart w:id="4047" w:name="_Toc23810968"/>
              <w:bookmarkStart w:id="4048" w:name="_Toc23880631"/>
              <w:bookmarkEnd w:id="4045"/>
              <w:bookmarkEnd w:id="4046"/>
              <w:bookmarkEnd w:id="4047"/>
              <w:bookmarkEnd w:id="4048"/>
            </w:del>
          </w:p>
        </w:tc>
        <w:bookmarkStart w:id="4049" w:name="_Toc23496432"/>
        <w:bookmarkStart w:id="4050" w:name="_Toc23552616"/>
        <w:bookmarkStart w:id="4051" w:name="_Toc23810969"/>
        <w:bookmarkStart w:id="4052" w:name="_Toc23880632"/>
        <w:bookmarkEnd w:id="4049"/>
        <w:bookmarkEnd w:id="4050"/>
        <w:bookmarkEnd w:id="4051"/>
        <w:bookmarkEnd w:id="4052"/>
      </w:tr>
      <w:tr w:rsidR="00370B95" w:rsidRPr="0033182C" w:rsidDel="00F7680F" w14:paraId="4E57DAB8" w14:textId="135ACBE1" w:rsidTr="00335BD4">
        <w:trPr>
          <w:trHeight w:val="370"/>
          <w:del w:id="4053" w:author="Windows User" w:date="2019-09-19T03:29:00Z"/>
        </w:trPr>
        <w:tc>
          <w:tcPr>
            <w:tcW w:w="4604" w:type="dxa"/>
            <w:gridSpan w:val="2"/>
          </w:tcPr>
          <w:p w14:paraId="610D8EEE" w14:textId="36F95A68" w:rsidR="00370B95" w:rsidRPr="0033182C" w:rsidDel="00F7680F" w:rsidRDefault="00711C6A" w:rsidP="00EB6254">
            <w:pPr>
              <w:pStyle w:val="ListParagraph"/>
              <w:spacing w:after="0" w:line="240" w:lineRule="auto"/>
              <w:ind w:left="464" w:hanging="464"/>
              <w:rPr>
                <w:del w:id="4054" w:author="Windows User" w:date="2019-09-19T03:29:00Z"/>
                <w:rFonts w:cs="Times New Roman"/>
                <w:sz w:val="22"/>
              </w:rPr>
            </w:pPr>
            <w:del w:id="4055" w:author="Windows User" w:date="2019-09-19T03:29:00Z">
              <w:r w:rsidRPr="0033182C" w:rsidDel="00F7680F">
                <w:rPr>
                  <w:rFonts w:cs="Times New Roman"/>
                  <w:sz w:val="22"/>
                </w:rPr>
                <w:delText>4</w:delText>
              </w:r>
              <w:r w:rsidR="00370B95" w:rsidRPr="0033182C" w:rsidDel="00F7680F">
                <w:rPr>
                  <w:rFonts w:cs="Times New Roman"/>
                  <w:sz w:val="22"/>
                </w:rPr>
                <w:delText xml:space="preserve">.  </w:delText>
              </w:r>
              <w:r w:rsidRPr="0033182C" w:rsidDel="00F7680F">
                <w:rPr>
                  <w:rFonts w:cs="Times New Roman"/>
                  <w:sz w:val="22"/>
                </w:rPr>
                <w:delText xml:space="preserve">  </w:delText>
              </w:r>
              <w:r w:rsidR="00370B95" w:rsidRPr="0033182C" w:rsidDel="00F7680F">
                <w:rPr>
                  <w:rFonts w:cs="Times New Roman"/>
                  <w:sz w:val="22"/>
                </w:rPr>
                <w:delText>Klik ‘Login’</w:delText>
              </w:r>
              <w:bookmarkStart w:id="4056" w:name="_Toc23496433"/>
              <w:bookmarkStart w:id="4057" w:name="_Toc23552617"/>
              <w:bookmarkStart w:id="4058" w:name="_Toc23810970"/>
              <w:bookmarkStart w:id="4059" w:name="_Toc23880633"/>
              <w:bookmarkEnd w:id="4056"/>
              <w:bookmarkEnd w:id="4057"/>
              <w:bookmarkEnd w:id="4058"/>
              <w:bookmarkEnd w:id="4059"/>
            </w:del>
          </w:p>
        </w:tc>
        <w:tc>
          <w:tcPr>
            <w:tcW w:w="3613" w:type="dxa"/>
          </w:tcPr>
          <w:p w14:paraId="069CF461" w14:textId="170E1C27" w:rsidR="00370B95" w:rsidRPr="0033182C" w:rsidDel="00F7680F" w:rsidRDefault="00370B95" w:rsidP="00EB6254">
            <w:pPr>
              <w:spacing w:after="0" w:line="240" w:lineRule="auto"/>
              <w:jc w:val="center"/>
              <w:rPr>
                <w:del w:id="4060" w:author="Windows User" w:date="2019-09-19T03:29:00Z"/>
                <w:rFonts w:cs="Times New Roman"/>
                <w:sz w:val="22"/>
              </w:rPr>
            </w:pPr>
            <w:bookmarkStart w:id="4061" w:name="_Toc23496434"/>
            <w:bookmarkStart w:id="4062" w:name="_Toc23552618"/>
            <w:bookmarkStart w:id="4063" w:name="_Toc23810971"/>
            <w:bookmarkStart w:id="4064" w:name="_Toc23880634"/>
            <w:bookmarkEnd w:id="4061"/>
            <w:bookmarkEnd w:id="4062"/>
            <w:bookmarkEnd w:id="4063"/>
            <w:bookmarkEnd w:id="4064"/>
          </w:p>
        </w:tc>
        <w:bookmarkStart w:id="4065" w:name="_Toc23496435"/>
        <w:bookmarkStart w:id="4066" w:name="_Toc23552619"/>
        <w:bookmarkStart w:id="4067" w:name="_Toc23810972"/>
        <w:bookmarkStart w:id="4068" w:name="_Toc23880635"/>
        <w:bookmarkEnd w:id="4065"/>
        <w:bookmarkEnd w:id="4066"/>
        <w:bookmarkEnd w:id="4067"/>
        <w:bookmarkEnd w:id="4068"/>
      </w:tr>
      <w:tr w:rsidR="00370B95" w:rsidRPr="0033182C" w:rsidDel="00F7680F" w14:paraId="63471FE6" w14:textId="2A0AC509" w:rsidTr="00335BD4">
        <w:trPr>
          <w:trHeight w:val="370"/>
          <w:del w:id="4069" w:author="Windows User" w:date="2019-09-19T03:29:00Z"/>
        </w:trPr>
        <w:tc>
          <w:tcPr>
            <w:tcW w:w="4604" w:type="dxa"/>
            <w:gridSpan w:val="2"/>
          </w:tcPr>
          <w:p w14:paraId="2AA07795" w14:textId="1D4C23B3" w:rsidR="00370B95" w:rsidRPr="0033182C" w:rsidDel="00F7680F" w:rsidRDefault="00370B95" w:rsidP="00EB6254">
            <w:pPr>
              <w:spacing w:after="0" w:line="240" w:lineRule="auto"/>
              <w:ind w:left="323"/>
              <w:rPr>
                <w:del w:id="4070" w:author="Windows User" w:date="2019-09-19T03:29:00Z"/>
                <w:rFonts w:cs="Times New Roman"/>
                <w:sz w:val="22"/>
              </w:rPr>
            </w:pPr>
            <w:bookmarkStart w:id="4071" w:name="_Toc23496436"/>
            <w:bookmarkStart w:id="4072" w:name="_Toc23552620"/>
            <w:bookmarkStart w:id="4073" w:name="_Toc23810973"/>
            <w:bookmarkStart w:id="4074" w:name="_Toc23880636"/>
            <w:bookmarkEnd w:id="4071"/>
            <w:bookmarkEnd w:id="4072"/>
            <w:bookmarkEnd w:id="4073"/>
            <w:bookmarkEnd w:id="4074"/>
          </w:p>
        </w:tc>
        <w:tc>
          <w:tcPr>
            <w:tcW w:w="3613" w:type="dxa"/>
          </w:tcPr>
          <w:p w14:paraId="69184620" w14:textId="29E75092" w:rsidR="00370B95" w:rsidRPr="0033182C" w:rsidDel="00F7680F" w:rsidRDefault="00894835" w:rsidP="00EB6254">
            <w:pPr>
              <w:pStyle w:val="ListParagraph"/>
              <w:numPr>
                <w:ilvl w:val="0"/>
                <w:numId w:val="3"/>
              </w:numPr>
              <w:spacing w:after="0" w:line="240" w:lineRule="auto"/>
              <w:ind w:left="252" w:hanging="219"/>
              <w:rPr>
                <w:del w:id="4075" w:author="Windows User" w:date="2019-09-19T03:29:00Z"/>
                <w:rFonts w:cs="Times New Roman"/>
                <w:sz w:val="22"/>
              </w:rPr>
            </w:pPr>
            <w:del w:id="4076" w:author="Windows User" w:date="2019-09-19T03:29:00Z">
              <w:r w:rsidRPr="0033182C" w:rsidDel="00F7680F">
                <w:rPr>
                  <w:rFonts w:cs="Times New Roman"/>
                  <w:sz w:val="22"/>
                </w:rPr>
                <w:delText>Menampilkan pop-up “Username atau</w:delText>
              </w:r>
              <w:r w:rsidR="00370B95" w:rsidRPr="0033182C" w:rsidDel="00F7680F">
                <w:rPr>
                  <w:rFonts w:cs="Times New Roman"/>
                  <w:sz w:val="22"/>
                </w:rPr>
                <w:delText xml:space="preserve"> password salah”</w:delText>
              </w:r>
              <w:bookmarkStart w:id="4077" w:name="_Toc23496437"/>
              <w:bookmarkStart w:id="4078" w:name="_Toc23552621"/>
              <w:bookmarkStart w:id="4079" w:name="_Toc23810974"/>
              <w:bookmarkStart w:id="4080" w:name="_Toc23880637"/>
              <w:bookmarkEnd w:id="4077"/>
              <w:bookmarkEnd w:id="4078"/>
              <w:bookmarkEnd w:id="4079"/>
              <w:bookmarkEnd w:id="4080"/>
            </w:del>
          </w:p>
        </w:tc>
        <w:bookmarkStart w:id="4081" w:name="_Toc23496438"/>
        <w:bookmarkStart w:id="4082" w:name="_Toc23552622"/>
        <w:bookmarkStart w:id="4083" w:name="_Toc23810975"/>
        <w:bookmarkStart w:id="4084" w:name="_Toc23880638"/>
        <w:bookmarkEnd w:id="4081"/>
        <w:bookmarkEnd w:id="4082"/>
        <w:bookmarkEnd w:id="4083"/>
        <w:bookmarkEnd w:id="4084"/>
      </w:tr>
      <w:tr w:rsidR="00370B95" w:rsidRPr="0033182C" w:rsidDel="00F7680F" w14:paraId="5DDC3881" w14:textId="59158A41" w:rsidTr="00335BD4">
        <w:trPr>
          <w:trHeight w:val="370"/>
          <w:del w:id="4085" w:author="Windows User" w:date="2019-09-19T03:29:00Z"/>
        </w:trPr>
        <w:tc>
          <w:tcPr>
            <w:tcW w:w="4604" w:type="dxa"/>
            <w:gridSpan w:val="2"/>
          </w:tcPr>
          <w:p w14:paraId="64DBBB1A" w14:textId="7A35B57F" w:rsidR="00370B95" w:rsidRPr="0033182C" w:rsidDel="00F7680F" w:rsidRDefault="00370B95" w:rsidP="00EB6254">
            <w:pPr>
              <w:pStyle w:val="ListParagraph"/>
              <w:numPr>
                <w:ilvl w:val="0"/>
                <w:numId w:val="3"/>
              </w:numPr>
              <w:spacing w:after="0" w:line="240" w:lineRule="auto"/>
              <w:ind w:left="323"/>
              <w:rPr>
                <w:del w:id="4086" w:author="Windows User" w:date="2019-09-19T03:29:00Z"/>
                <w:rFonts w:cs="Times New Roman"/>
                <w:sz w:val="22"/>
              </w:rPr>
            </w:pPr>
            <w:del w:id="4087" w:author="Windows User" w:date="2019-09-19T03:29:00Z">
              <w:r w:rsidRPr="0033182C" w:rsidDel="00F7680F">
                <w:rPr>
                  <w:rFonts w:cs="Times New Roman"/>
                  <w:sz w:val="22"/>
                </w:rPr>
                <w:delText>Klik ‘oke’</w:delText>
              </w:r>
              <w:bookmarkStart w:id="4088" w:name="_Toc23496439"/>
              <w:bookmarkStart w:id="4089" w:name="_Toc23552623"/>
              <w:bookmarkStart w:id="4090" w:name="_Toc23810976"/>
              <w:bookmarkStart w:id="4091" w:name="_Toc23880639"/>
              <w:bookmarkEnd w:id="4088"/>
              <w:bookmarkEnd w:id="4089"/>
              <w:bookmarkEnd w:id="4090"/>
              <w:bookmarkEnd w:id="4091"/>
            </w:del>
          </w:p>
        </w:tc>
        <w:tc>
          <w:tcPr>
            <w:tcW w:w="3613" w:type="dxa"/>
          </w:tcPr>
          <w:p w14:paraId="5CA5C0A4" w14:textId="7980B10F" w:rsidR="00370B95" w:rsidRPr="0033182C" w:rsidDel="00F7680F" w:rsidRDefault="00370B95" w:rsidP="00EB6254">
            <w:pPr>
              <w:spacing w:after="0" w:line="240" w:lineRule="auto"/>
              <w:jc w:val="center"/>
              <w:rPr>
                <w:del w:id="4092" w:author="Windows User" w:date="2019-09-19T03:29:00Z"/>
                <w:rFonts w:cs="Times New Roman"/>
                <w:sz w:val="22"/>
              </w:rPr>
            </w:pPr>
            <w:bookmarkStart w:id="4093" w:name="_Toc23496440"/>
            <w:bookmarkStart w:id="4094" w:name="_Toc23552624"/>
            <w:bookmarkStart w:id="4095" w:name="_Toc23810977"/>
            <w:bookmarkStart w:id="4096" w:name="_Toc23880640"/>
            <w:bookmarkEnd w:id="4093"/>
            <w:bookmarkEnd w:id="4094"/>
            <w:bookmarkEnd w:id="4095"/>
            <w:bookmarkEnd w:id="4096"/>
          </w:p>
        </w:tc>
        <w:bookmarkStart w:id="4097" w:name="_Toc23496441"/>
        <w:bookmarkStart w:id="4098" w:name="_Toc23552625"/>
        <w:bookmarkStart w:id="4099" w:name="_Toc23810978"/>
        <w:bookmarkStart w:id="4100" w:name="_Toc23880641"/>
        <w:bookmarkEnd w:id="4097"/>
        <w:bookmarkEnd w:id="4098"/>
        <w:bookmarkEnd w:id="4099"/>
        <w:bookmarkEnd w:id="4100"/>
      </w:tr>
      <w:tr w:rsidR="00370B95" w:rsidRPr="0033182C" w:rsidDel="00F7680F" w14:paraId="3FD07E8E" w14:textId="4D7A60C0" w:rsidTr="00335BD4">
        <w:trPr>
          <w:trHeight w:val="370"/>
          <w:del w:id="4101" w:author="Windows User" w:date="2019-09-19T03:29:00Z"/>
        </w:trPr>
        <w:tc>
          <w:tcPr>
            <w:tcW w:w="4604" w:type="dxa"/>
            <w:gridSpan w:val="2"/>
          </w:tcPr>
          <w:p w14:paraId="1737F2AB" w14:textId="2A65B88E" w:rsidR="00370B95" w:rsidRPr="0033182C" w:rsidDel="00F7680F" w:rsidRDefault="00370B95" w:rsidP="00EB6254">
            <w:pPr>
              <w:spacing w:after="0" w:line="240" w:lineRule="auto"/>
              <w:jc w:val="center"/>
              <w:rPr>
                <w:del w:id="4102" w:author="Windows User" w:date="2019-09-19T03:29:00Z"/>
                <w:rFonts w:cs="Times New Roman"/>
                <w:sz w:val="22"/>
              </w:rPr>
            </w:pPr>
            <w:bookmarkStart w:id="4103" w:name="_Toc23496442"/>
            <w:bookmarkStart w:id="4104" w:name="_Toc23552626"/>
            <w:bookmarkStart w:id="4105" w:name="_Toc23810979"/>
            <w:bookmarkStart w:id="4106" w:name="_Toc23880642"/>
            <w:bookmarkEnd w:id="4103"/>
            <w:bookmarkEnd w:id="4104"/>
            <w:bookmarkEnd w:id="4105"/>
            <w:bookmarkEnd w:id="4106"/>
          </w:p>
        </w:tc>
        <w:tc>
          <w:tcPr>
            <w:tcW w:w="3613" w:type="dxa"/>
          </w:tcPr>
          <w:p w14:paraId="3C93E4CE" w14:textId="2FDCD644" w:rsidR="00370B95" w:rsidRPr="0033182C" w:rsidDel="00F7680F" w:rsidRDefault="00711C6A" w:rsidP="00EB6254">
            <w:pPr>
              <w:spacing w:after="0" w:line="240" w:lineRule="auto"/>
              <w:rPr>
                <w:del w:id="4107" w:author="Windows User" w:date="2019-09-19T03:29:00Z"/>
                <w:rFonts w:cs="Times New Roman"/>
                <w:sz w:val="22"/>
              </w:rPr>
            </w:pPr>
            <w:del w:id="4108" w:author="Windows User" w:date="2019-09-19T03:29:00Z">
              <w:r w:rsidRPr="0033182C" w:rsidDel="00F7680F">
                <w:rPr>
                  <w:rFonts w:cs="Times New Roman"/>
                  <w:sz w:val="22"/>
                </w:rPr>
                <w:delText xml:space="preserve">7. </w:delText>
              </w:r>
              <w:r w:rsidR="00370B95" w:rsidRPr="0033182C" w:rsidDel="00F7680F">
                <w:rPr>
                  <w:rFonts w:cs="Times New Roman"/>
                  <w:sz w:val="22"/>
                </w:rPr>
                <w:delText>Sistem menampilkan halaman login yang berisi form, sebagai berikut :</w:delText>
              </w:r>
              <w:bookmarkStart w:id="4109" w:name="_Toc23496443"/>
              <w:bookmarkStart w:id="4110" w:name="_Toc23552627"/>
              <w:bookmarkStart w:id="4111" w:name="_Toc23810980"/>
              <w:bookmarkStart w:id="4112" w:name="_Toc23880643"/>
              <w:bookmarkEnd w:id="4109"/>
              <w:bookmarkEnd w:id="4110"/>
              <w:bookmarkEnd w:id="4111"/>
              <w:bookmarkEnd w:id="4112"/>
            </w:del>
          </w:p>
          <w:p w14:paraId="10BD76CD" w14:textId="6DC6B284" w:rsidR="00370B95" w:rsidRPr="0033182C" w:rsidDel="00F7680F" w:rsidRDefault="00370B95" w:rsidP="00EB6254">
            <w:pPr>
              <w:spacing w:after="0" w:line="240" w:lineRule="auto"/>
              <w:rPr>
                <w:del w:id="4113" w:author="Windows User" w:date="2019-09-19T03:29:00Z"/>
                <w:rFonts w:cs="Times New Roman"/>
                <w:sz w:val="22"/>
              </w:rPr>
            </w:pPr>
            <w:del w:id="4114" w:author="Windows User" w:date="2019-09-19T03:29:00Z">
              <w:r w:rsidRPr="0033182C" w:rsidDel="00F7680F">
                <w:rPr>
                  <w:rFonts w:cs="Times New Roman"/>
                  <w:sz w:val="22"/>
                </w:rPr>
                <w:delText xml:space="preserve"> a. </w:delText>
              </w:r>
              <w:r w:rsidR="004A1011" w:rsidRPr="0033182C" w:rsidDel="00F7680F">
                <w:rPr>
                  <w:rFonts w:cs="Times New Roman"/>
                  <w:sz w:val="22"/>
                </w:rPr>
                <w:delText>Username</w:delText>
              </w:r>
              <w:r w:rsidRPr="0033182C" w:rsidDel="00F7680F">
                <w:rPr>
                  <w:rFonts w:cs="Times New Roman"/>
                  <w:sz w:val="22"/>
                </w:rPr>
                <w:delText xml:space="preserve"> (varchar 20)</w:delText>
              </w:r>
              <w:bookmarkStart w:id="4115" w:name="_Toc23496444"/>
              <w:bookmarkStart w:id="4116" w:name="_Toc23552628"/>
              <w:bookmarkStart w:id="4117" w:name="_Toc23810981"/>
              <w:bookmarkStart w:id="4118" w:name="_Toc23880644"/>
              <w:bookmarkEnd w:id="4115"/>
              <w:bookmarkEnd w:id="4116"/>
              <w:bookmarkEnd w:id="4117"/>
              <w:bookmarkEnd w:id="4118"/>
            </w:del>
          </w:p>
          <w:p w14:paraId="58654337" w14:textId="01C714EC" w:rsidR="00370B95" w:rsidRPr="0033182C" w:rsidDel="00F7680F" w:rsidRDefault="00711C6A" w:rsidP="00EB6254">
            <w:pPr>
              <w:spacing w:after="0" w:line="240" w:lineRule="auto"/>
              <w:rPr>
                <w:del w:id="4119" w:author="Windows User" w:date="2019-09-19T03:29:00Z"/>
                <w:rFonts w:cs="Times New Roman"/>
                <w:sz w:val="22"/>
              </w:rPr>
            </w:pPr>
            <w:del w:id="4120" w:author="Windows User" w:date="2019-09-19T03:29:00Z">
              <w:r w:rsidRPr="0033182C" w:rsidDel="00F7680F">
                <w:rPr>
                  <w:rFonts w:cs="Times New Roman"/>
                  <w:sz w:val="22"/>
                </w:rPr>
                <w:delText xml:space="preserve"> </w:delText>
              </w:r>
              <w:r w:rsidR="00370B95" w:rsidRPr="0033182C" w:rsidDel="00F7680F">
                <w:rPr>
                  <w:rFonts w:cs="Times New Roman"/>
                  <w:sz w:val="22"/>
                </w:rPr>
                <w:delText>b. Password (varchar 20 )</w:delText>
              </w:r>
              <w:bookmarkStart w:id="4121" w:name="_Toc23496445"/>
              <w:bookmarkStart w:id="4122" w:name="_Toc23552629"/>
              <w:bookmarkStart w:id="4123" w:name="_Toc23810982"/>
              <w:bookmarkStart w:id="4124" w:name="_Toc23880645"/>
              <w:bookmarkEnd w:id="4121"/>
              <w:bookmarkEnd w:id="4122"/>
              <w:bookmarkEnd w:id="4123"/>
              <w:bookmarkEnd w:id="4124"/>
            </w:del>
          </w:p>
        </w:tc>
        <w:bookmarkStart w:id="4125" w:name="_Toc23496446"/>
        <w:bookmarkStart w:id="4126" w:name="_Toc23552630"/>
        <w:bookmarkStart w:id="4127" w:name="_Toc23810983"/>
        <w:bookmarkStart w:id="4128" w:name="_Toc23880646"/>
        <w:bookmarkEnd w:id="4125"/>
        <w:bookmarkEnd w:id="4126"/>
        <w:bookmarkEnd w:id="4127"/>
        <w:bookmarkEnd w:id="4128"/>
      </w:tr>
    </w:tbl>
    <w:p w14:paraId="333091B9" w14:textId="6ADE765F" w:rsidR="00F60A17" w:rsidRPr="0033182C" w:rsidDel="00F7680F" w:rsidRDefault="00F60A17" w:rsidP="00F60A17">
      <w:pPr>
        <w:rPr>
          <w:del w:id="4129" w:author="Windows User" w:date="2019-09-19T03:29:00Z"/>
          <w:rFonts w:cs="Times New Roman"/>
        </w:rPr>
      </w:pPr>
      <w:bookmarkStart w:id="4130" w:name="_Toc23496447"/>
      <w:bookmarkStart w:id="4131" w:name="_Toc23552631"/>
      <w:bookmarkStart w:id="4132" w:name="_Toc23810984"/>
      <w:bookmarkStart w:id="4133" w:name="_Toc23880647"/>
      <w:bookmarkEnd w:id="4130"/>
      <w:bookmarkEnd w:id="4131"/>
      <w:bookmarkEnd w:id="4132"/>
      <w:bookmarkEnd w:id="4133"/>
    </w:p>
    <w:p w14:paraId="395C6F24" w14:textId="2674E4DC" w:rsidR="002B7274" w:rsidRPr="0033182C" w:rsidDel="00F7680F" w:rsidRDefault="002B7274">
      <w:pPr>
        <w:pStyle w:val="Heading3"/>
        <w:numPr>
          <w:ilvl w:val="2"/>
          <w:numId w:val="43"/>
        </w:numPr>
        <w:ind w:left="357" w:hanging="357"/>
        <w:rPr>
          <w:del w:id="4134" w:author="Windows User" w:date="2019-09-19T03:29:00Z"/>
          <w:rFonts w:cs="Times New Roman"/>
        </w:rPr>
        <w:pPrChange w:id="4135" w:author="Windows User" w:date="2019-09-19T02:40:00Z">
          <w:pPr>
            <w:pStyle w:val="Heading3"/>
          </w:pPr>
        </w:pPrChange>
      </w:pPr>
      <w:del w:id="4136" w:author="Windows User" w:date="2019-09-19T03:29:00Z">
        <w:r w:rsidRPr="0033182C" w:rsidDel="00F7680F">
          <w:rPr>
            <w:rFonts w:cs="Times New Roman"/>
          </w:rPr>
          <w:delText>Tambah User</w:delText>
        </w:r>
        <w:bookmarkStart w:id="4137" w:name="_Toc23496448"/>
        <w:bookmarkStart w:id="4138" w:name="_Toc23552632"/>
        <w:bookmarkStart w:id="4139" w:name="_Toc23810985"/>
        <w:bookmarkStart w:id="4140" w:name="_Toc23880648"/>
        <w:bookmarkEnd w:id="4137"/>
        <w:bookmarkEnd w:id="4138"/>
        <w:bookmarkEnd w:id="4139"/>
        <w:bookmarkEnd w:id="4140"/>
      </w:del>
    </w:p>
    <w:p w14:paraId="3B548476" w14:textId="2D6632A7" w:rsidR="00EB6254" w:rsidRPr="0033182C" w:rsidDel="00F7680F" w:rsidRDefault="002B7274" w:rsidP="00EB6254">
      <w:pPr>
        <w:ind w:firstLine="567"/>
        <w:rPr>
          <w:del w:id="4141" w:author="Windows User" w:date="2019-09-19T03:29:00Z"/>
          <w:rFonts w:cs="Times New Roman"/>
          <w:szCs w:val="24"/>
        </w:rPr>
      </w:pPr>
      <w:del w:id="4142" w:author="Windows User" w:date="2019-09-19T03:29:00Z">
        <w:r w:rsidRPr="0033182C" w:rsidDel="00F7680F">
          <w:rPr>
            <w:rFonts w:cs="Times New Roman"/>
            <w:szCs w:val="24"/>
          </w:rPr>
          <w:delText>Skenario ini menjelaskan alur untuk menambah user yang bias mengakses sistem. Fitur untuk menambah data user yang bisa dilakukan oleh admin. Skenario tambah u</w:delText>
        </w:r>
        <w:r w:rsidR="003E1410" w:rsidRPr="0033182C" w:rsidDel="00F7680F">
          <w:rPr>
            <w:rFonts w:cs="Times New Roman"/>
            <w:szCs w:val="24"/>
          </w:rPr>
          <w:delText xml:space="preserve">ser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4.6</w:delText>
        </w:r>
        <w:r w:rsidRPr="0033182C" w:rsidDel="00F7680F">
          <w:rPr>
            <w:rFonts w:cs="Times New Roman"/>
            <w:szCs w:val="24"/>
          </w:rPr>
          <w:delText>.</w:delText>
        </w:r>
        <w:bookmarkStart w:id="4143" w:name="_Toc23496449"/>
        <w:bookmarkStart w:id="4144" w:name="_Toc23552633"/>
        <w:bookmarkStart w:id="4145" w:name="_Toc23810986"/>
        <w:bookmarkStart w:id="4146" w:name="_Toc23880649"/>
        <w:bookmarkEnd w:id="4143"/>
        <w:bookmarkEnd w:id="4144"/>
        <w:bookmarkEnd w:id="4145"/>
        <w:bookmarkEnd w:id="4146"/>
      </w:del>
    </w:p>
    <w:p w14:paraId="7E96FBA5" w14:textId="426C607C" w:rsidR="00EB6254" w:rsidRPr="0033182C" w:rsidDel="00F7680F" w:rsidRDefault="00EB6254" w:rsidP="00EB6254">
      <w:pPr>
        <w:pStyle w:val="Caption"/>
        <w:keepNext/>
        <w:jc w:val="center"/>
        <w:rPr>
          <w:del w:id="4147" w:author="Windows User" w:date="2019-09-19T03:29:00Z"/>
          <w:rFonts w:cs="Times New Roman"/>
          <w:i w:val="0"/>
          <w:color w:val="auto"/>
          <w:sz w:val="24"/>
        </w:rPr>
      </w:pPr>
      <w:del w:id="4148" w:author="Windows User" w:date="2019-09-19T03:29:00Z">
        <w:r w:rsidRPr="0033182C" w:rsidDel="00F7680F">
          <w:rPr>
            <w:rFonts w:cs="Times New Roman"/>
            <w:i w:val="0"/>
            <w:color w:val="auto"/>
            <w:sz w:val="24"/>
          </w:rPr>
          <w:delText xml:space="preserve">Tabel </w:delText>
        </w:r>
      </w:del>
      <w:del w:id="4149"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6</w:delText>
        </w:r>
        <w:r w:rsidR="007E74B5" w:rsidRPr="0033182C" w:rsidDel="00F10288">
          <w:rPr>
            <w:rFonts w:cs="Times New Roman"/>
            <w:i w:val="0"/>
          </w:rPr>
          <w:fldChar w:fldCharType="end"/>
        </w:r>
      </w:del>
      <w:del w:id="4150" w:author="Windows User" w:date="2019-09-19T03:29:00Z">
        <w:r w:rsidRPr="0033182C" w:rsidDel="00F7680F">
          <w:rPr>
            <w:rFonts w:cs="Times New Roman"/>
            <w:i w:val="0"/>
            <w:color w:val="auto"/>
            <w:sz w:val="24"/>
          </w:rPr>
          <w:delText xml:space="preserve"> Skenario Tambah User</w:delText>
        </w:r>
        <w:bookmarkStart w:id="4151" w:name="_Toc23496450"/>
        <w:bookmarkStart w:id="4152" w:name="_Toc23552634"/>
        <w:bookmarkStart w:id="4153" w:name="_Toc23810987"/>
        <w:bookmarkStart w:id="4154" w:name="_Toc23880650"/>
        <w:bookmarkEnd w:id="4151"/>
        <w:bookmarkEnd w:id="4152"/>
        <w:bookmarkEnd w:id="4153"/>
        <w:bookmarkEnd w:id="4154"/>
      </w:del>
    </w:p>
    <w:tbl>
      <w:tblPr>
        <w:tblStyle w:val="TableGrid"/>
        <w:tblW w:w="7933" w:type="dxa"/>
        <w:tblLook w:val="04A0" w:firstRow="1" w:lastRow="0" w:firstColumn="1" w:lastColumn="0" w:noHBand="0" w:noVBand="1"/>
      </w:tblPr>
      <w:tblGrid>
        <w:gridCol w:w="4531"/>
        <w:gridCol w:w="73"/>
        <w:gridCol w:w="3329"/>
      </w:tblGrid>
      <w:tr w:rsidR="007C390D" w:rsidRPr="0033182C" w:rsidDel="00F7680F" w14:paraId="396AC3BC" w14:textId="5E11188B" w:rsidTr="00335BD4">
        <w:trPr>
          <w:del w:id="4155" w:author="Windows User" w:date="2019-09-19T03:29:00Z"/>
        </w:trPr>
        <w:tc>
          <w:tcPr>
            <w:tcW w:w="4531" w:type="dxa"/>
          </w:tcPr>
          <w:p w14:paraId="3BA380D8" w14:textId="5D330F86" w:rsidR="007C390D" w:rsidRPr="0033182C" w:rsidDel="00F7680F" w:rsidRDefault="007C390D" w:rsidP="00EB6254">
            <w:pPr>
              <w:spacing w:after="0" w:line="240" w:lineRule="auto"/>
              <w:rPr>
                <w:del w:id="4156" w:author="Windows User" w:date="2019-09-19T03:29:00Z"/>
                <w:rFonts w:cs="Times New Roman"/>
                <w:sz w:val="22"/>
                <w:lang w:val="en-ID"/>
              </w:rPr>
            </w:pPr>
            <w:del w:id="4157" w:author="Windows User" w:date="2019-09-19T03:29:00Z">
              <w:r w:rsidRPr="0033182C" w:rsidDel="00F7680F">
                <w:rPr>
                  <w:rFonts w:cs="Times New Roman"/>
                  <w:b/>
                  <w:sz w:val="22"/>
                </w:rPr>
                <w:delText>Nama Usecase</w:delText>
              </w:r>
              <w:bookmarkStart w:id="4158" w:name="_Toc23496451"/>
              <w:bookmarkStart w:id="4159" w:name="_Toc23552635"/>
              <w:bookmarkStart w:id="4160" w:name="_Toc23810988"/>
              <w:bookmarkStart w:id="4161" w:name="_Toc23880651"/>
              <w:bookmarkEnd w:id="4158"/>
              <w:bookmarkEnd w:id="4159"/>
              <w:bookmarkEnd w:id="4160"/>
              <w:bookmarkEnd w:id="4161"/>
            </w:del>
          </w:p>
        </w:tc>
        <w:tc>
          <w:tcPr>
            <w:tcW w:w="3402" w:type="dxa"/>
            <w:gridSpan w:val="2"/>
          </w:tcPr>
          <w:p w14:paraId="0A92B65D" w14:textId="6C88FAF9" w:rsidR="007C390D" w:rsidRPr="0033182C" w:rsidDel="00F7680F" w:rsidRDefault="00711C6A" w:rsidP="00EB6254">
            <w:pPr>
              <w:spacing w:after="0" w:line="240" w:lineRule="auto"/>
              <w:rPr>
                <w:del w:id="4162" w:author="Windows User" w:date="2019-09-19T03:29:00Z"/>
                <w:rFonts w:cs="Times New Roman"/>
                <w:sz w:val="22"/>
                <w:lang w:val="en-ID"/>
              </w:rPr>
            </w:pPr>
            <w:del w:id="4163" w:author="Windows User" w:date="2019-09-19T03:29:00Z">
              <w:r w:rsidRPr="0033182C" w:rsidDel="00F7680F">
                <w:rPr>
                  <w:rFonts w:cs="Times New Roman"/>
                  <w:sz w:val="22"/>
                </w:rPr>
                <w:delText>Tambah user</w:delText>
              </w:r>
              <w:bookmarkStart w:id="4164" w:name="_Toc23496452"/>
              <w:bookmarkStart w:id="4165" w:name="_Toc23552636"/>
              <w:bookmarkStart w:id="4166" w:name="_Toc23810989"/>
              <w:bookmarkStart w:id="4167" w:name="_Toc23880652"/>
              <w:bookmarkEnd w:id="4164"/>
              <w:bookmarkEnd w:id="4165"/>
              <w:bookmarkEnd w:id="4166"/>
              <w:bookmarkEnd w:id="4167"/>
            </w:del>
          </w:p>
        </w:tc>
        <w:bookmarkStart w:id="4168" w:name="_Toc23496453"/>
        <w:bookmarkStart w:id="4169" w:name="_Toc23552637"/>
        <w:bookmarkStart w:id="4170" w:name="_Toc23810990"/>
        <w:bookmarkStart w:id="4171" w:name="_Toc23880653"/>
        <w:bookmarkEnd w:id="4168"/>
        <w:bookmarkEnd w:id="4169"/>
        <w:bookmarkEnd w:id="4170"/>
        <w:bookmarkEnd w:id="4171"/>
      </w:tr>
      <w:tr w:rsidR="007C390D" w:rsidRPr="0033182C" w:rsidDel="00F7680F" w14:paraId="374EB09A" w14:textId="529DDF17" w:rsidTr="00335BD4">
        <w:trPr>
          <w:del w:id="4172" w:author="Windows User" w:date="2019-09-19T03:29:00Z"/>
        </w:trPr>
        <w:tc>
          <w:tcPr>
            <w:tcW w:w="4531" w:type="dxa"/>
          </w:tcPr>
          <w:p w14:paraId="4FE3D4BE" w14:textId="59D4B153" w:rsidR="007C390D" w:rsidRPr="0033182C" w:rsidDel="00F7680F" w:rsidRDefault="007C390D" w:rsidP="00EB6254">
            <w:pPr>
              <w:spacing w:after="0" w:line="240" w:lineRule="auto"/>
              <w:rPr>
                <w:del w:id="4173" w:author="Windows User" w:date="2019-09-19T03:29:00Z"/>
                <w:rFonts w:cs="Times New Roman"/>
                <w:sz w:val="22"/>
                <w:lang w:val="en-ID"/>
              </w:rPr>
            </w:pPr>
            <w:del w:id="4174" w:author="Windows User" w:date="2019-09-19T03:29:00Z">
              <w:r w:rsidRPr="0033182C" w:rsidDel="00F7680F">
                <w:rPr>
                  <w:rFonts w:cs="Times New Roman"/>
                  <w:b/>
                  <w:sz w:val="22"/>
                </w:rPr>
                <w:delText>Aktor</w:delText>
              </w:r>
              <w:bookmarkStart w:id="4175" w:name="_Toc23496454"/>
              <w:bookmarkStart w:id="4176" w:name="_Toc23552638"/>
              <w:bookmarkStart w:id="4177" w:name="_Toc23810991"/>
              <w:bookmarkStart w:id="4178" w:name="_Toc23880654"/>
              <w:bookmarkEnd w:id="4175"/>
              <w:bookmarkEnd w:id="4176"/>
              <w:bookmarkEnd w:id="4177"/>
              <w:bookmarkEnd w:id="4178"/>
            </w:del>
          </w:p>
        </w:tc>
        <w:tc>
          <w:tcPr>
            <w:tcW w:w="3402" w:type="dxa"/>
            <w:gridSpan w:val="2"/>
          </w:tcPr>
          <w:p w14:paraId="726567DE" w14:textId="541206DB" w:rsidR="007C390D" w:rsidRPr="0033182C" w:rsidDel="00F7680F" w:rsidRDefault="00711C6A" w:rsidP="00EB6254">
            <w:pPr>
              <w:spacing w:after="0" w:line="240" w:lineRule="auto"/>
              <w:rPr>
                <w:del w:id="4179" w:author="Windows User" w:date="2019-09-19T03:29:00Z"/>
                <w:rFonts w:cs="Times New Roman"/>
                <w:sz w:val="22"/>
                <w:lang w:val="en-ID"/>
              </w:rPr>
            </w:pPr>
            <w:del w:id="4180" w:author="Windows User" w:date="2019-09-19T03:29:00Z">
              <w:r w:rsidRPr="0033182C" w:rsidDel="00F7680F">
                <w:rPr>
                  <w:rFonts w:cs="Times New Roman"/>
                  <w:sz w:val="22"/>
                </w:rPr>
                <w:delText>Admin</w:delText>
              </w:r>
              <w:bookmarkStart w:id="4181" w:name="_Toc23496455"/>
              <w:bookmarkStart w:id="4182" w:name="_Toc23552639"/>
              <w:bookmarkStart w:id="4183" w:name="_Toc23810992"/>
              <w:bookmarkStart w:id="4184" w:name="_Toc23880655"/>
              <w:bookmarkEnd w:id="4181"/>
              <w:bookmarkEnd w:id="4182"/>
              <w:bookmarkEnd w:id="4183"/>
              <w:bookmarkEnd w:id="4184"/>
            </w:del>
          </w:p>
        </w:tc>
        <w:bookmarkStart w:id="4185" w:name="_Toc23496456"/>
        <w:bookmarkStart w:id="4186" w:name="_Toc23552640"/>
        <w:bookmarkStart w:id="4187" w:name="_Toc23810993"/>
        <w:bookmarkStart w:id="4188" w:name="_Toc23880656"/>
        <w:bookmarkEnd w:id="4185"/>
        <w:bookmarkEnd w:id="4186"/>
        <w:bookmarkEnd w:id="4187"/>
        <w:bookmarkEnd w:id="4188"/>
      </w:tr>
      <w:tr w:rsidR="007C390D" w:rsidRPr="0033182C" w:rsidDel="00F7680F" w14:paraId="1C0886C7" w14:textId="42072F18" w:rsidTr="00335BD4">
        <w:trPr>
          <w:del w:id="4189" w:author="Windows User" w:date="2019-09-19T03:29:00Z"/>
        </w:trPr>
        <w:tc>
          <w:tcPr>
            <w:tcW w:w="4531" w:type="dxa"/>
          </w:tcPr>
          <w:p w14:paraId="60D9CEA6" w14:textId="2B45FBA7" w:rsidR="007C390D" w:rsidRPr="0033182C" w:rsidDel="00F7680F" w:rsidRDefault="007C390D" w:rsidP="00EB6254">
            <w:pPr>
              <w:spacing w:after="0" w:line="240" w:lineRule="auto"/>
              <w:rPr>
                <w:del w:id="4190" w:author="Windows User" w:date="2019-09-19T03:29:00Z"/>
                <w:rFonts w:cs="Times New Roman"/>
                <w:sz w:val="22"/>
                <w:lang w:val="en-ID"/>
              </w:rPr>
            </w:pPr>
            <w:del w:id="4191" w:author="Windows User" w:date="2019-09-19T03:29:00Z">
              <w:r w:rsidRPr="0033182C" w:rsidDel="00F7680F">
                <w:rPr>
                  <w:rFonts w:cs="Times New Roman"/>
                  <w:b/>
                  <w:sz w:val="22"/>
                </w:rPr>
                <w:delText>Deskripsi Singkat</w:delText>
              </w:r>
              <w:bookmarkStart w:id="4192" w:name="_Toc23496457"/>
              <w:bookmarkStart w:id="4193" w:name="_Toc23552641"/>
              <w:bookmarkStart w:id="4194" w:name="_Toc23810994"/>
              <w:bookmarkStart w:id="4195" w:name="_Toc23880657"/>
              <w:bookmarkEnd w:id="4192"/>
              <w:bookmarkEnd w:id="4193"/>
              <w:bookmarkEnd w:id="4194"/>
              <w:bookmarkEnd w:id="4195"/>
            </w:del>
          </w:p>
        </w:tc>
        <w:tc>
          <w:tcPr>
            <w:tcW w:w="3402" w:type="dxa"/>
            <w:gridSpan w:val="2"/>
          </w:tcPr>
          <w:p w14:paraId="1ED993D1" w14:textId="6CD4FD52" w:rsidR="007C390D" w:rsidRPr="0033182C" w:rsidDel="00F7680F" w:rsidRDefault="007C390D" w:rsidP="00EB6254">
            <w:pPr>
              <w:spacing w:after="0" w:line="240" w:lineRule="auto"/>
              <w:rPr>
                <w:del w:id="4196" w:author="Windows User" w:date="2019-09-19T03:29:00Z"/>
                <w:rFonts w:cs="Times New Roman"/>
                <w:sz w:val="22"/>
                <w:lang w:val="en-ID"/>
              </w:rPr>
            </w:pPr>
            <w:del w:id="4197" w:author="Windows User" w:date="2019-09-19T03:29:00Z">
              <w:r w:rsidRPr="0033182C" w:rsidDel="00F7680F">
                <w:rPr>
                  <w:rFonts w:cs="Times New Roman"/>
                  <w:sz w:val="22"/>
                </w:rPr>
                <w:delText xml:space="preserve">Aktor </w:delText>
              </w:r>
              <w:r w:rsidR="00711C6A" w:rsidRPr="0033182C" w:rsidDel="00F7680F">
                <w:rPr>
                  <w:rFonts w:cs="Times New Roman"/>
                  <w:sz w:val="22"/>
                </w:rPr>
                <w:delText>menambahkan user baru</w:delText>
              </w:r>
              <w:bookmarkStart w:id="4198" w:name="_Toc23496458"/>
              <w:bookmarkStart w:id="4199" w:name="_Toc23552642"/>
              <w:bookmarkStart w:id="4200" w:name="_Toc23810995"/>
              <w:bookmarkStart w:id="4201" w:name="_Toc23880658"/>
              <w:bookmarkEnd w:id="4198"/>
              <w:bookmarkEnd w:id="4199"/>
              <w:bookmarkEnd w:id="4200"/>
              <w:bookmarkEnd w:id="4201"/>
            </w:del>
          </w:p>
        </w:tc>
        <w:bookmarkStart w:id="4202" w:name="_Toc23496459"/>
        <w:bookmarkStart w:id="4203" w:name="_Toc23552643"/>
        <w:bookmarkStart w:id="4204" w:name="_Toc23810996"/>
        <w:bookmarkStart w:id="4205" w:name="_Toc23880659"/>
        <w:bookmarkEnd w:id="4202"/>
        <w:bookmarkEnd w:id="4203"/>
        <w:bookmarkEnd w:id="4204"/>
        <w:bookmarkEnd w:id="4205"/>
      </w:tr>
      <w:tr w:rsidR="007C390D" w:rsidRPr="0033182C" w:rsidDel="00F7680F" w14:paraId="2CDB18FD" w14:textId="261A9DED" w:rsidTr="00335BD4">
        <w:trPr>
          <w:del w:id="4206" w:author="Windows User" w:date="2019-09-19T03:29:00Z"/>
        </w:trPr>
        <w:tc>
          <w:tcPr>
            <w:tcW w:w="4531" w:type="dxa"/>
          </w:tcPr>
          <w:p w14:paraId="0E274F92" w14:textId="195879DD" w:rsidR="007C390D" w:rsidRPr="0033182C" w:rsidDel="00F7680F" w:rsidRDefault="007C390D" w:rsidP="00EB6254">
            <w:pPr>
              <w:spacing w:after="0" w:line="240" w:lineRule="auto"/>
              <w:rPr>
                <w:del w:id="4207" w:author="Windows User" w:date="2019-09-19T03:29:00Z"/>
                <w:rFonts w:cs="Times New Roman"/>
                <w:sz w:val="22"/>
                <w:lang w:val="en-ID"/>
              </w:rPr>
            </w:pPr>
            <w:del w:id="4208" w:author="Windows User" w:date="2019-09-19T03:29:00Z">
              <w:r w:rsidRPr="0033182C" w:rsidDel="00F7680F">
                <w:rPr>
                  <w:rFonts w:cs="Times New Roman"/>
                  <w:b/>
                  <w:sz w:val="22"/>
                </w:rPr>
                <w:delText>Prekondisi</w:delText>
              </w:r>
              <w:bookmarkStart w:id="4209" w:name="_Toc23496460"/>
              <w:bookmarkStart w:id="4210" w:name="_Toc23552644"/>
              <w:bookmarkStart w:id="4211" w:name="_Toc23810997"/>
              <w:bookmarkStart w:id="4212" w:name="_Toc23880660"/>
              <w:bookmarkEnd w:id="4209"/>
              <w:bookmarkEnd w:id="4210"/>
              <w:bookmarkEnd w:id="4211"/>
              <w:bookmarkEnd w:id="4212"/>
            </w:del>
          </w:p>
        </w:tc>
        <w:tc>
          <w:tcPr>
            <w:tcW w:w="3402" w:type="dxa"/>
            <w:gridSpan w:val="2"/>
          </w:tcPr>
          <w:p w14:paraId="15244E43" w14:textId="3FF7F263" w:rsidR="007C390D" w:rsidRPr="0033182C" w:rsidDel="00F7680F" w:rsidRDefault="007C390D" w:rsidP="00EB6254">
            <w:pPr>
              <w:spacing w:after="0" w:line="240" w:lineRule="auto"/>
              <w:rPr>
                <w:del w:id="4213" w:author="Windows User" w:date="2019-09-19T03:29:00Z"/>
                <w:rFonts w:cs="Times New Roman"/>
                <w:sz w:val="22"/>
                <w:lang w:val="en-ID"/>
              </w:rPr>
            </w:pPr>
            <w:del w:id="4214" w:author="Windows User" w:date="2019-09-19T03:29:00Z">
              <w:r w:rsidRPr="0033182C" w:rsidDel="00F7680F">
                <w:rPr>
                  <w:rFonts w:cs="Times New Roman"/>
                  <w:sz w:val="22"/>
                </w:rPr>
                <w:delText xml:space="preserve">Aktor masuk halaman </w:delText>
              </w:r>
              <w:r w:rsidR="00711C6A" w:rsidRPr="0033182C" w:rsidDel="00F7680F">
                <w:rPr>
                  <w:rFonts w:cs="Times New Roman"/>
                  <w:sz w:val="22"/>
                </w:rPr>
                <w:delText>dashboard admin</w:delText>
              </w:r>
              <w:bookmarkStart w:id="4215" w:name="_Toc23496461"/>
              <w:bookmarkStart w:id="4216" w:name="_Toc23552645"/>
              <w:bookmarkStart w:id="4217" w:name="_Toc23810998"/>
              <w:bookmarkStart w:id="4218" w:name="_Toc23880661"/>
              <w:bookmarkEnd w:id="4215"/>
              <w:bookmarkEnd w:id="4216"/>
              <w:bookmarkEnd w:id="4217"/>
              <w:bookmarkEnd w:id="4218"/>
            </w:del>
          </w:p>
        </w:tc>
        <w:bookmarkStart w:id="4219" w:name="_Toc23496462"/>
        <w:bookmarkStart w:id="4220" w:name="_Toc23552646"/>
        <w:bookmarkStart w:id="4221" w:name="_Toc23810999"/>
        <w:bookmarkStart w:id="4222" w:name="_Toc23880662"/>
        <w:bookmarkEnd w:id="4219"/>
        <w:bookmarkEnd w:id="4220"/>
        <w:bookmarkEnd w:id="4221"/>
        <w:bookmarkEnd w:id="4222"/>
      </w:tr>
      <w:tr w:rsidR="007C390D" w:rsidRPr="0033182C" w:rsidDel="00F7680F" w14:paraId="62C484D2" w14:textId="12EC00B9" w:rsidTr="00335BD4">
        <w:trPr>
          <w:del w:id="4223" w:author="Windows User" w:date="2019-09-19T03:29:00Z"/>
        </w:trPr>
        <w:tc>
          <w:tcPr>
            <w:tcW w:w="4531" w:type="dxa"/>
          </w:tcPr>
          <w:p w14:paraId="6C5A61AC" w14:textId="5C17259A" w:rsidR="007C390D" w:rsidRPr="0033182C" w:rsidDel="00F7680F" w:rsidRDefault="007C390D" w:rsidP="00EB6254">
            <w:pPr>
              <w:spacing w:after="0" w:line="240" w:lineRule="auto"/>
              <w:rPr>
                <w:del w:id="4224" w:author="Windows User" w:date="2019-09-19T03:29:00Z"/>
                <w:rFonts w:cs="Times New Roman"/>
                <w:sz w:val="22"/>
                <w:lang w:val="en-ID"/>
              </w:rPr>
            </w:pPr>
            <w:del w:id="4225" w:author="Windows User" w:date="2019-09-19T03:29:00Z">
              <w:r w:rsidRPr="0033182C" w:rsidDel="00F7680F">
                <w:rPr>
                  <w:rFonts w:cs="Times New Roman"/>
                  <w:b/>
                  <w:sz w:val="22"/>
                </w:rPr>
                <w:delText>Pascakondisi</w:delText>
              </w:r>
              <w:bookmarkStart w:id="4226" w:name="_Toc23496463"/>
              <w:bookmarkStart w:id="4227" w:name="_Toc23552647"/>
              <w:bookmarkStart w:id="4228" w:name="_Toc23811000"/>
              <w:bookmarkStart w:id="4229" w:name="_Toc23880663"/>
              <w:bookmarkEnd w:id="4226"/>
              <w:bookmarkEnd w:id="4227"/>
              <w:bookmarkEnd w:id="4228"/>
              <w:bookmarkEnd w:id="4229"/>
            </w:del>
          </w:p>
        </w:tc>
        <w:tc>
          <w:tcPr>
            <w:tcW w:w="3402" w:type="dxa"/>
            <w:gridSpan w:val="2"/>
          </w:tcPr>
          <w:p w14:paraId="6261F36D" w14:textId="4D3C072C" w:rsidR="007C390D" w:rsidRPr="0033182C" w:rsidDel="00F7680F" w:rsidRDefault="00711C6A" w:rsidP="00EB6254">
            <w:pPr>
              <w:spacing w:after="0" w:line="240" w:lineRule="auto"/>
              <w:rPr>
                <w:del w:id="4230" w:author="Windows User" w:date="2019-09-19T03:29:00Z"/>
                <w:rFonts w:cs="Times New Roman"/>
                <w:sz w:val="22"/>
                <w:lang w:val="en-ID"/>
              </w:rPr>
            </w:pPr>
            <w:del w:id="4231" w:author="Windows User" w:date="2019-09-19T03:29:00Z">
              <w:r w:rsidRPr="0033182C" w:rsidDel="00F7680F">
                <w:rPr>
                  <w:rFonts w:cs="Times New Roman"/>
                  <w:sz w:val="22"/>
                </w:rPr>
                <w:delText>Data user bertambah</w:delText>
              </w:r>
              <w:bookmarkStart w:id="4232" w:name="_Toc23496464"/>
              <w:bookmarkStart w:id="4233" w:name="_Toc23552648"/>
              <w:bookmarkStart w:id="4234" w:name="_Toc23811001"/>
              <w:bookmarkStart w:id="4235" w:name="_Toc23880664"/>
              <w:bookmarkEnd w:id="4232"/>
              <w:bookmarkEnd w:id="4233"/>
              <w:bookmarkEnd w:id="4234"/>
              <w:bookmarkEnd w:id="4235"/>
            </w:del>
          </w:p>
        </w:tc>
        <w:bookmarkStart w:id="4236" w:name="_Toc23496465"/>
        <w:bookmarkStart w:id="4237" w:name="_Toc23552649"/>
        <w:bookmarkStart w:id="4238" w:name="_Toc23811002"/>
        <w:bookmarkStart w:id="4239" w:name="_Toc23880665"/>
        <w:bookmarkEnd w:id="4236"/>
        <w:bookmarkEnd w:id="4237"/>
        <w:bookmarkEnd w:id="4238"/>
        <w:bookmarkEnd w:id="4239"/>
      </w:tr>
      <w:tr w:rsidR="007C390D" w:rsidRPr="0033182C" w:rsidDel="00F7680F" w14:paraId="2FE5A5D2" w14:textId="03B74E45" w:rsidTr="00335BD4">
        <w:trPr>
          <w:del w:id="4240" w:author="Windows User" w:date="2019-09-19T03:29:00Z"/>
        </w:trPr>
        <w:tc>
          <w:tcPr>
            <w:tcW w:w="7933" w:type="dxa"/>
            <w:gridSpan w:val="3"/>
          </w:tcPr>
          <w:p w14:paraId="28285F88" w14:textId="118057DC" w:rsidR="007C390D" w:rsidRPr="0033182C" w:rsidDel="00F7680F" w:rsidRDefault="007C390D" w:rsidP="00EB6254">
            <w:pPr>
              <w:spacing w:after="0" w:line="240" w:lineRule="auto"/>
              <w:jc w:val="center"/>
              <w:rPr>
                <w:del w:id="4241" w:author="Windows User" w:date="2019-09-19T03:29:00Z"/>
                <w:rFonts w:cs="Times New Roman"/>
                <w:sz w:val="22"/>
              </w:rPr>
            </w:pPr>
            <w:del w:id="4242" w:author="Windows User" w:date="2019-09-19T03:29:00Z">
              <w:r w:rsidRPr="0033182C" w:rsidDel="00F7680F">
                <w:rPr>
                  <w:rFonts w:cs="Times New Roman"/>
                  <w:b/>
                  <w:bCs/>
                  <w:sz w:val="22"/>
                </w:rPr>
                <w:delText>Flow Event</w:delText>
              </w:r>
              <w:bookmarkStart w:id="4243" w:name="_Toc23496466"/>
              <w:bookmarkStart w:id="4244" w:name="_Toc23552650"/>
              <w:bookmarkStart w:id="4245" w:name="_Toc23811003"/>
              <w:bookmarkStart w:id="4246" w:name="_Toc23880666"/>
              <w:bookmarkEnd w:id="4243"/>
              <w:bookmarkEnd w:id="4244"/>
              <w:bookmarkEnd w:id="4245"/>
              <w:bookmarkEnd w:id="4246"/>
            </w:del>
          </w:p>
        </w:tc>
        <w:bookmarkStart w:id="4247" w:name="_Toc23496467"/>
        <w:bookmarkStart w:id="4248" w:name="_Toc23552651"/>
        <w:bookmarkStart w:id="4249" w:name="_Toc23811004"/>
        <w:bookmarkStart w:id="4250" w:name="_Toc23880667"/>
        <w:bookmarkEnd w:id="4247"/>
        <w:bookmarkEnd w:id="4248"/>
        <w:bookmarkEnd w:id="4249"/>
        <w:bookmarkEnd w:id="4250"/>
      </w:tr>
      <w:tr w:rsidR="007C390D" w:rsidRPr="0033182C" w:rsidDel="00F7680F" w14:paraId="4D0196FB" w14:textId="228455F8" w:rsidTr="00335BD4">
        <w:trPr>
          <w:del w:id="4251" w:author="Windows User" w:date="2019-09-19T03:29:00Z"/>
        </w:trPr>
        <w:tc>
          <w:tcPr>
            <w:tcW w:w="7933" w:type="dxa"/>
            <w:gridSpan w:val="3"/>
          </w:tcPr>
          <w:p w14:paraId="181732B9" w14:textId="7E912D50" w:rsidR="007C390D" w:rsidRPr="0033182C" w:rsidDel="00F7680F" w:rsidRDefault="00A15854" w:rsidP="00EB6254">
            <w:pPr>
              <w:spacing w:after="0" w:line="240" w:lineRule="auto"/>
              <w:jc w:val="center"/>
              <w:rPr>
                <w:del w:id="4252" w:author="Windows User" w:date="2019-09-19T03:29:00Z"/>
                <w:rFonts w:cs="Times New Roman"/>
                <w:sz w:val="22"/>
              </w:rPr>
            </w:pPr>
            <w:del w:id="4253" w:author="Windows User" w:date="2019-09-19T03:29:00Z">
              <w:r w:rsidRPr="0033182C" w:rsidDel="00F7680F">
                <w:rPr>
                  <w:rFonts w:cs="Times New Roman"/>
                  <w:b/>
                  <w:sz w:val="22"/>
                </w:rPr>
                <w:delText>Normal Flow : Tambah user</w:delText>
              </w:r>
              <w:bookmarkStart w:id="4254" w:name="_Toc23496468"/>
              <w:bookmarkStart w:id="4255" w:name="_Toc23552652"/>
              <w:bookmarkStart w:id="4256" w:name="_Toc23811005"/>
              <w:bookmarkStart w:id="4257" w:name="_Toc23880668"/>
              <w:bookmarkEnd w:id="4254"/>
              <w:bookmarkEnd w:id="4255"/>
              <w:bookmarkEnd w:id="4256"/>
              <w:bookmarkEnd w:id="4257"/>
            </w:del>
          </w:p>
        </w:tc>
        <w:bookmarkStart w:id="4258" w:name="_Toc23496469"/>
        <w:bookmarkStart w:id="4259" w:name="_Toc23552653"/>
        <w:bookmarkStart w:id="4260" w:name="_Toc23811006"/>
        <w:bookmarkStart w:id="4261" w:name="_Toc23880669"/>
        <w:bookmarkEnd w:id="4258"/>
        <w:bookmarkEnd w:id="4259"/>
        <w:bookmarkEnd w:id="4260"/>
        <w:bookmarkEnd w:id="4261"/>
      </w:tr>
      <w:tr w:rsidR="007C390D" w:rsidRPr="0033182C" w:rsidDel="00F7680F" w14:paraId="085C25D5" w14:textId="4C798DB3" w:rsidTr="00335BD4">
        <w:trPr>
          <w:trHeight w:val="371"/>
          <w:del w:id="4262" w:author="Windows User" w:date="2019-09-19T03:29:00Z"/>
        </w:trPr>
        <w:tc>
          <w:tcPr>
            <w:tcW w:w="4604" w:type="dxa"/>
            <w:gridSpan w:val="2"/>
          </w:tcPr>
          <w:p w14:paraId="510A08BA" w14:textId="1B11B493" w:rsidR="007C390D" w:rsidRPr="0033182C" w:rsidDel="00F7680F" w:rsidRDefault="007C390D" w:rsidP="00EB6254">
            <w:pPr>
              <w:spacing w:after="0" w:line="240" w:lineRule="auto"/>
              <w:rPr>
                <w:del w:id="4263" w:author="Windows User" w:date="2019-09-19T03:29:00Z"/>
                <w:rFonts w:cs="Times New Roman"/>
                <w:b/>
                <w:sz w:val="22"/>
              </w:rPr>
            </w:pPr>
            <w:del w:id="4264" w:author="Windows User" w:date="2019-09-19T03:29:00Z">
              <w:r w:rsidRPr="0033182C" w:rsidDel="00F7680F">
                <w:rPr>
                  <w:rFonts w:cs="Times New Roman"/>
                  <w:sz w:val="22"/>
                </w:rPr>
                <w:delText>Aksi Aktor</w:delText>
              </w:r>
              <w:bookmarkStart w:id="4265" w:name="_Toc23496470"/>
              <w:bookmarkStart w:id="4266" w:name="_Toc23552654"/>
              <w:bookmarkStart w:id="4267" w:name="_Toc23811007"/>
              <w:bookmarkStart w:id="4268" w:name="_Toc23880670"/>
              <w:bookmarkEnd w:id="4265"/>
              <w:bookmarkEnd w:id="4266"/>
              <w:bookmarkEnd w:id="4267"/>
              <w:bookmarkEnd w:id="4268"/>
            </w:del>
          </w:p>
        </w:tc>
        <w:tc>
          <w:tcPr>
            <w:tcW w:w="3329" w:type="dxa"/>
          </w:tcPr>
          <w:p w14:paraId="08FDB6D8" w14:textId="405D0AF1" w:rsidR="007C390D" w:rsidRPr="0033182C" w:rsidDel="00F7680F" w:rsidRDefault="007C390D" w:rsidP="00EB6254">
            <w:pPr>
              <w:spacing w:after="0" w:line="240" w:lineRule="auto"/>
              <w:rPr>
                <w:del w:id="4269" w:author="Windows User" w:date="2019-09-19T03:29:00Z"/>
                <w:rFonts w:cs="Times New Roman"/>
                <w:b/>
                <w:sz w:val="22"/>
              </w:rPr>
            </w:pPr>
            <w:del w:id="4270" w:author="Windows User" w:date="2019-09-19T03:29:00Z">
              <w:r w:rsidRPr="0033182C" w:rsidDel="00F7680F">
                <w:rPr>
                  <w:rFonts w:cs="Times New Roman"/>
                  <w:sz w:val="22"/>
                </w:rPr>
                <w:delText>Reaksi Sistem</w:delText>
              </w:r>
              <w:bookmarkStart w:id="4271" w:name="_Toc23496471"/>
              <w:bookmarkStart w:id="4272" w:name="_Toc23552655"/>
              <w:bookmarkStart w:id="4273" w:name="_Toc23811008"/>
              <w:bookmarkStart w:id="4274" w:name="_Toc23880671"/>
              <w:bookmarkEnd w:id="4271"/>
              <w:bookmarkEnd w:id="4272"/>
              <w:bookmarkEnd w:id="4273"/>
              <w:bookmarkEnd w:id="4274"/>
            </w:del>
          </w:p>
        </w:tc>
        <w:bookmarkStart w:id="4275" w:name="_Toc23496472"/>
        <w:bookmarkStart w:id="4276" w:name="_Toc23552656"/>
        <w:bookmarkStart w:id="4277" w:name="_Toc23811009"/>
        <w:bookmarkStart w:id="4278" w:name="_Toc23880672"/>
        <w:bookmarkEnd w:id="4275"/>
        <w:bookmarkEnd w:id="4276"/>
        <w:bookmarkEnd w:id="4277"/>
        <w:bookmarkEnd w:id="4278"/>
      </w:tr>
      <w:tr w:rsidR="00711C6A" w:rsidRPr="0033182C" w:rsidDel="00F7680F" w14:paraId="59A72468" w14:textId="6F4E7AFE" w:rsidTr="00335BD4">
        <w:trPr>
          <w:trHeight w:val="371"/>
          <w:del w:id="4279" w:author="Windows User" w:date="2019-09-19T03:29:00Z"/>
        </w:trPr>
        <w:tc>
          <w:tcPr>
            <w:tcW w:w="4604" w:type="dxa"/>
            <w:gridSpan w:val="2"/>
          </w:tcPr>
          <w:p w14:paraId="04983117" w14:textId="6E3DF72C" w:rsidR="00711C6A" w:rsidRPr="0033182C" w:rsidDel="00F7680F" w:rsidRDefault="00711C6A" w:rsidP="00EB6254">
            <w:pPr>
              <w:pStyle w:val="ListParagraph"/>
              <w:numPr>
                <w:ilvl w:val="2"/>
                <w:numId w:val="6"/>
              </w:numPr>
              <w:spacing w:after="0" w:line="240" w:lineRule="auto"/>
              <w:ind w:left="464"/>
              <w:rPr>
                <w:del w:id="4280" w:author="Windows User" w:date="2019-09-19T03:29:00Z"/>
                <w:rFonts w:cs="Times New Roman"/>
                <w:sz w:val="22"/>
              </w:rPr>
            </w:pPr>
            <w:del w:id="4281" w:author="Windows User" w:date="2019-09-19T03:29:00Z">
              <w:r w:rsidRPr="0033182C" w:rsidDel="00F7680F">
                <w:rPr>
                  <w:rFonts w:cs="Times New Roman"/>
                  <w:sz w:val="22"/>
                </w:rPr>
                <w:delText>Klik menu user pilih tambah user</w:delText>
              </w:r>
              <w:bookmarkStart w:id="4282" w:name="_Toc23496473"/>
              <w:bookmarkStart w:id="4283" w:name="_Toc23552657"/>
              <w:bookmarkStart w:id="4284" w:name="_Toc23811010"/>
              <w:bookmarkStart w:id="4285" w:name="_Toc23880673"/>
              <w:bookmarkEnd w:id="4282"/>
              <w:bookmarkEnd w:id="4283"/>
              <w:bookmarkEnd w:id="4284"/>
              <w:bookmarkEnd w:id="4285"/>
            </w:del>
          </w:p>
        </w:tc>
        <w:tc>
          <w:tcPr>
            <w:tcW w:w="3329" w:type="dxa"/>
          </w:tcPr>
          <w:p w14:paraId="5D9FE1D2" w14:textId="5A404972" w:rsidR="00711C6A" w:rsidRPr="0033182C" w:rsidDel="00F7680F" w:rsidRDefault="00711C6A" w:rsidP="00EB6254">
            <w:pPr>
              <w:spacing w:after="0" w:line="240" w:lineRule="auto"/>
              <w:rPr>
                <w:del w:id="4286" w:author="Windows User" w:date="2019-09-19T03:29:00Z"/>
                <w:rFonts w:cs="Times New Roman"/>
                <w:sz w:val="22"/>
              </w:rPr>
            </w:pPr>
            <w:bookmarkStart w:id="4287" w:name="_Toc23496474"/>
            <w:bookmarkStart w:id="4288" w:name="_Toc23552658"/>
            <w:bookmarkStart w:id="4289" w:name="_Toc23811011"/>
            <w:bookmarkStart w:id="4290" w:name="_Toc23880674"/>
            <w:bookmarkEnd w:id="4287"/>
            <w:bookmarkEnd w:id="4288"/>
            <w:bookmarkEnd w:id="4289"/>
            <w:bookmarkEnd w:id="4290"/>
          </w:p>
        </w:tc>
        <w:bookmarkStart w:id="4291" w:name="_Toc23496475"/>
        <w:bookmarkStart w:id="4292" w:name="_Toc23552659"/>
        <w:bookmarkStart w:id="4293" w:name="_Toc23811012"/>
        <w:bookmarkStart w:id="4294" w:name="_Toc23880675"/>
        <w:bookmarkEnd w:id="4291"/>
        <w:bookmarkEnd w:id="4292"/>
        <w:bookmarkEnd w:id="4293"/>
        <w:bookmarkEnd w:id="4294"/>
      </w:tr>
      <w:tr w:rsidR="007C390D" w:rsidRPr="0033182C" w:rsidDel="00F7680F" w14:paraId="189DECEA" w14:textId="3B45C790" w:rsidTr="00335BD4">
        <w:trPr>
          <w:trHeight w:val="370"/>
          <w:del w:id="4295" w:author="Windows User" w:date="2019-09-19T03:29:00Z"/>
        </w:trPr>
        <w:tc>
          <w:tcPr>
            <w:tcW w:w="4604" w:type="dxa"/>
            <w:gridSpan w:val="2"/>
          </w:tcPr>
          <w:p w14:paraId="52241A0B" w14:textId="30D167A6" w:rsidR="007C390D" w:rsidRPr="0033182C" w:rsidDel="00F7680F" w:rsidRDefault="007C390D" w:rsidP="00EB6254">
            <w:pPr>
              <w:pStyle w:val="ListParagraph"/>
              <w:spacing w:after="0" w:line="240" w:lineRule="auto"/>
              <w:rPr>
                <w:del w:id="4296" w:author="Windows User" w:date="2019-09-19T03:29:00Z"/>
                <w:rFonts w:cs="Times New Roman"/>
                <w:sz w:val="22"/>
              </w:rPr>
            </w:pPr>
            <w:bookmarkStart w:id="4297" w:name="_Toc23496476"/>
            <w:bookmarkStart w:id="4298" w:name="_Toc23552660"/>
            <w:bookmarkStart w:id="4299" w:name="_Toc23811013"/>
            <w:bookmarkStart w:id="4300" w:name="_Toc23880676"/>
            <w:bookmarkEnd w:id="4297"/>
            <w:bookmarkEnd w:id="4298"/>
            <w:bookmarkEnd w:id="4299"/>
            <w:bookmarkEnd w:id="4300"/>
          </w:p>
          <w:p w14:paraId="4E0804A4" w14:textId="6C820B11" w:rsidR="007C390D" w:rsidRPr="0033182C" w:rsidDel="00F7680F" w:rsidRDefault="007C390D" w:rsidP="00EB6254">
            <w:pPr>
              <w:pStyle w:val="ListParagraph"/>
              <w:spacing w:after="0" w:line="240" w:lineRule="auto"/>
              <w:rPr>
                <w:del w:id="4301" w:author="Windows User" w:date="2019-09-19T03:29:00Z"/>
                <w:rFonts w:cs="Times New Roman"/>
                <w:sz w:val="22"/>
              </w:rPr>
            </w:pPr>
            <w:bookmarkStart w:id="4302" w:name="_Toc23496477"/>
            <w:bookmarkStart w:id="4303" w:name="_Toc23552661"/>
            <w:bookmarkStart w:id="4304" w:name="_Toc23811014"/>
            <w:bookmarkStart w:id="4305" w:name="_Toc23880677"/>
            <w:bookmarkEnd w:id="4302"/>
            <w:bookmarkEnd w:id="4303"/>
            <w:bookmarkEnd w:id="4304"/>
            <w:bookmarkEnd w:id="4305"/>
          </w:p>
          <w:p w14:paraId="24A6EFF5" w14:textId="53EF7B1E" w:rsidR="007C390D" w:rsidRPr="0033182C" w:rsidDel="00F7680F" w:rsidRDefault="007C390D" w:rsidP="00EB6254">
            <w:pPr>
              <w:spacing w:after="0" w:line="240" w:lineRule="auto"/>
              <w:rPr>
                <w:del w:id="4306" w:author="Windows User" w:date="2019-09-19T03:29:00Z"/>
                <w:rFonts w:cs="Times New Roman"/>
                <w:b/>
                <w:sz w:val="22"/>
              </w:rPr>
            </w:pPr>
            <w:bookmarkStart w:id="4307" w:name="_Toc23496478"/>
            <w:bookmarkStart w:id="4308" w:name="_Toc23552662"/>
            <w:bookmarkStart w:id="4309" w:name="_Toc23811015"/>
            <w:bookmarkStart w:id="4310" w:name="_Toc23880678"/>
            <w:bookmarkEnd w:id="4307"/>
            <w:bookmarkEnd w:id="4308"/>
            <w:bookmarkEnd w:id="4309"/>
            <w:bookmarkEnd w:id="4310"/>
          </w:p>
        </w:tc>
        <w:tc>
          <w:tcPr>
            <w:tcW w:w="3329" w:type="dxa"/>
          </w:tcPr>
          <w:p w14:paraId="4702012D" w14:textId="7F84967F" w:rsidR="007C390D" w:rsidRPr="0033182C" w:rsidDel="00F7680F" w:rsidRDefault="00711C6A" w:rsidP="00EB6254">
            <w:pPr>
              <w:pStyle w:val="ListParagraph"/>
              <w:numPr>
                <w:ilvl w:val="2"/>
                <w:numId w:val="6"/>
              </w:numPr>
              <w:spacing w:after="0" w:line="240" w:lineRule="auto"/>
              <w:ind w:left="393" w:hanging="283"/>
              <w:rPr>
                <w:del w:id="4311" w:author="Windows User" w:date="2019-09-19T03:29:00Z"/>
                <w:rFonts w:cs="Times New Roman"/>
                <w:sz w:val="22"/>
              </w:rPr>
            </w:pPr>
            <w:del w:id="4312" w:author="Windows User" w:date="2019-09-19T03:29:00Z">
              <w:r w:rsidRPr="0033182C" w:rsidDel="00F7680F">
                <w:rPr>
                  <w:rFonts w:cs="Times New Roman"/>
                  <w:sz w:val="22"/>
                </w:rPr>
                <w:delText>Menampilkan form tambah user</w:delText>
              </w:r>
              <w:bookmarkStart w:id="4313" w:name="_Toc23496479"/>
              <w:bookmarkStart w:id="4314" w:name="_Toc23552663"/>
              <w:bookmarkStart w:id="4315" w:name="_Toc23811016"/>
              <w:bookmarkStart w:id="4316" w:name="_Toc23880679"/>
              <w:bookmarkEnd w:id="4313"/>
              <w:bookmarkEnd w:id="4314"/>
              <w:bookmarkEnd w:id="4315"/>
              <w:bookmarkEnd w:id="4316"/>
            </w:del>
          </w:p>
          <w:p w14:paraId="32F3F63D" w14:textId="1C8E9447" w:rsidR="00E404DF" w:rsidRPr="0033182C" w:rsidDel="00F7680F" w:rsidRDefault="00E404DF" w:rsidP="00EB6254">
            <w:pPr>
              <w:pStyle w:val="ListParagraph"/>
              <w:numPr>
                <w:ilvl w:val="0"/>
                <w:numId w:val="25"/>
              </w:numPr>
              <w:spacing w:after="0" w:line="240" w:lineRule="auto"/>
              <w:rPr>
                <w:del w:id="4317" w:author="Windows User" w:date="2019-09-19T03:29:00Z"/>
                <w:rFonts w:cs="Times New Roman"/>
                <w:sz w:val="22"/>
              </w:rPr>
            </w:pPr>
            <w:del w:id="4318" w:author="Windows User" w:date="2019-09-19T03:29:00Z">
              <w:r w:rsidRPr="0033182C" w:rsidDel="00F7680F">
                <w:rPr>
                  <w:rFonts w:cs="Times New Roman"/>
                  <w:sz w:val="22"/>
                </w:rPr>
                <w:delText>Nama (varchar 20)</w:delText>
              </w:r>
              <w:bookmarkStart w:id="4319" w:name="_Toc23496480"/>
              <w:bookmarkStart w:id="4320" w:name="_Toc23552664"/>
              <w:bookmarkStart w:id="4321" w:name="_Toc23811017"/>
              <w:bookmarkStart w:id="4322" w:name="_Toc23880680"/>
              <w:bookmarkEnd w:id="4319"/>
              <w:bookmarkEnd w:id="4320"/>
              <w:bookmarkEnd w:id="4321"/>
              <w:bookmarkEnd w:id="4322"/>
            </w:del>
          </w:p>
          <w:p w14:paraId="543A424C" w14:textId="24DB314D" w:rsidR="00E404DF" w:rsidRPr="0033182C" w:rsidDel="00F7680F" w:rsidRDefault="00E404DF" w:rsidP="00EB6254">
            <w:pPr>
              <w:pStyle w:val="ListParagraph"/>
              <w:numPr>
                <w:ilvl w:val="0"/>
                <w:numId w:val="25"/>
              </w:numPr>
              <w:spacing w:after="0" w:line="240" w:lineRule="auto"/>
              <w:rPr>
                <w:del w:id="4323" w:author="Windows User" w:date="2019-09-19T03:29:00Z"/>
                <w:rFonts w:cs="Times New Roman"/>
                <w:sz w:val="22"/>
              </w:rPr>
            </w:pPr>
            <w:del w:id="4324" w:author="Windows User" w:date="2019-09-19T03:29:00Z">
              <w:r w:rsidRPr="0033182C" w:rsidDel="00F7680F">
                <w:rPr>
                  <w:rFonts w:cs="Times New Roman"/>
                  <w:sz w:val="22"/>
                </w:rPr>
                <w:delText>Username (varchar 20)</w:delText>
              </w:r>
              <w:bookmarkStart w:id="4325" w:name="_Toc23496481"/>
              <w:bookmarkStart w:id="4326" w:name="_Toc23552665"/>
              <w:bookmarkStart w:id="4327" w:name="_Toc23811018"/>
              <w:bookmarkStart w:id="4328" w:name="_Toc23880681"/>
              <w:bookmarkEnd w:id="4325"/>
              <w:bookmarkEnd w:id="4326"/>
              <w:bookmarkEnd w:id="4327"/>
              <w:bookmarkEnd w:id="4328"/>
            </w:del>
          </w:p>
          <w:p w14:paraId="5A0E4A08" w14:textId="07FF11B8" w:rsidR="00E404DF" w:rsidRPr="0033182C" w:rsidDel="00F7680F" w:rsidRDefault="00E404DF" w:rsidP="00EB6254">
            <w:pPr>
              <w:pStyle w:val="ListParagraph"/>
              <w:numPr>
                <w:ilvl w:val="0"/>
                <w:numId w:val="25"/>
              </w:numPr>
              <w:spacing w:after="0" w:line="240" w:lineRule="auto"/>
              <w:rPr>
                <w:del w:id="4329" w:author="Windows User" w:date="2019-09-19T03:29:00Z"/>
                <w:rFonts w:cs="Times New Roman"/>
                <w:sz w:val="22"/>
              </w:rPr>
            </w:pPr>
            <w:del w:id="4330" w:author="Windows User" w:date="2019-09-19T03:29:00Z">
              <w:r w:rsidRPr="0033182C" w:rsidDel="00F7680F">
                <w:rPr>
                  <w:rFonts w:cs="Times New Roman"/>
                  <w:sz w:val="22"/>
                </w:rPr>
                <w:delText>Password (varchar 20)</w:delText>
              </w:r>
              <w:bookmarkStart w:id="4331" w:name="_Toc23496482"/>
              <w:bookmarkStart w:id="4332" w:name="_Toc23552666"/>
              <w:bookmarkStart w:id="4333" w:name="_Toc23811019"/>
              <w:bookmarkStart w:id="4334" w:name="_Toc23880682"/>
              <w:bookmarkEnd w:id="4331"/>
              <w:bookmarkEnd w:id="4332"/>
              <w:bookmarkEnd w:id="4333"/>
              <w:bookmarkEnd w:id="4334"/>
            </w:del>
          </w:p>
          <w:p w14:paraId="220799A4" w14:textId="5F5782E7" w:rsidR="00E404DF" w:rsidRPr="0033182C" w:rsidDel="00F7680F" w:rsidRDefault="00E404DF" w:rsidP="00EB6254">
            <w:pPr>
              <w:pStyle w:val="ListParagraph"/>
              <w:spacing w:after="0" w:line="240" w:lineRule="auto"/>
              <w:ind w:left="535"/>
              <w:rPr>
                <w:del w:id="4335" w:author="Windows User" w:date="2019-09-19T03:29:00Z"/>
                <w:rFonts w:cs="Times New Roman"/>
                <w:sz w:val="22"/>
              </w:rPr>
            </w:pPr>
            <w:bookmarkStart w:id="4336" w:name="_Toc23496483"/>
            <w:bookmarkStart w:id="4337" w:name="_Toc23552667"/>
            <w:bookmarkStart w:id="4338" w:name="_Toc23811020"/>
            <w:bookmarkStart w:id="4339" w:name="_Toc23880683"/>
            <w:bookmarkEnd w:id="4336"/>
            <w:bookmarkEnd w:id="4337"/>
            <w:bookmarkEnd w:id="4338"/>
            <w:bookmarkEnd w:id="4339"/>
          </w:p>
        </w:tc>
        <w:bookmarkStart w:id="4340" w:name="_Toc23496484"/>
        <w:bookmarkStart w:id="4341" w:name="_Toc23552668"/>
        <w:bookmarkStart w:id="4342" w:name="_Toc23811021"/>
        <w:bookmarkStart w:id="4343" w:name="_Toc23880684"/>
        <w:bookmarkEnd w:id="4340"/>
        <w:bookmarkEnd w:id="4341"/>
        <w:bookmarkEnd w:id="4342"/>
        <w:bookmarkEnd w:id="4343"/>
      </w:tr>
      <w:tr w:rsidR="007C390D" w:rsidRPr="0033182C" w:rsidDel="00F7680F" w14:paraId="12C9F5A6" w14:textId="4B860B61" w:rsidTr="00335BD4">
        <w:trPr>
          <w:trHeight w:val="370"/>
          <w:del w:id="4344" w:author="Windows User" w:date="2019-09-19T03:29:00Z"/>
        </w:trPr>
        <w:tc>
          <w:tcPr>
            <w:tcW w:w="4604" w:type="dxa"/>
            <w:gridSpan w:val="2"/>
          </w:tcPr>
          <w:p w14:paraId="7D9699A8" w14:textId="4C0E6F65" w:rsidR="007C390D" w:rsidRPr="0033182C" w:rsidDel="00F7680F" w:rsidRDefault="007C390D" w:rsidP="00EB6254">
            <w:pPr>
              <w:pStyle w:val="ListParagraph"/>
              <w:numPr>
                <w:ilvl w:val="2"/>
                <w:numId w:val="6"/>
              </w:numPr>
              <w:spacing w:after="0" w:line="240" w:lineRule="auto"/>
              <w:ind w:left="464"/>
              <w:rPr>
                <w:del w:id="4345" w:author="Windows User" w:date="2019-09-19T03:29:00Z"/>
                <w:rFonts w:cs="Times New Roman"/>
                <w:sz w:val="22"/>
              </w:rPr>
            </w:pPr>
            <w:del w:id="4346" w:author="Windows User" w:date="2019-09-19T03:29:00Z">
              <w:r w:rsidRPr="0033182C" w:rsidDel="00F7680F">
                <w:rPr>
                  <w:rFonts w:cs="Times New Roman"/>
                  <w:sz w:val="22"/>
                </w:rPr>
                <w:delText xml:space="preserve">Aktor mengisi </w:delText>
              </w:r>
              <w:r w:rsidR="00711C6A" w:rsidRPr="0033182C" w:rsidDel="00F7680F">
                <w:rPr>
                  <w:rFonts w:cs="Times New Roman"/>
                  <w:sz w:val="22"/>
                </w:rPr>
                <w:delText>nama, username, dan password</w:delText>
              </w:r>
              <w:bookmarkStart w:id="4347" w:name="_Toc23496485"/>
              <w:bookmarkStart w:id="4348" w:name="_Toc23552669"/>
              <w:bookmarkStart w:id="4349" w:name="_Toc23811022"/>
              <w:bookmarkStart w:id="4350" w:name="_Toc23880685"/>
              <w:bookmarkEnd w:id="4347"/>
              <w:bookmarkEnd w:id="4348"/>
              <w:bookmarkEnd w:id="4349"/>
              <w:bookmarkEnd w:id="4350"/>
            </w:del>
          </w:p>
        </w:tc>
        <w:tc>
          <w:tcPr>
            <w:tcW w:w="3329" w:type="dxa"/>
          </w:tcPr>
          <w:p w14:paraId="1591BB45" w14:textId="60D44C75" w:rsidR="007C390D" w:rsidRPr="0033182C" w:rsidDel="00F7680F" w:rsidRDefault="007C390D" w:rsidP="00EB6254">
            <w:pPr>
              <w:spacing w:after="0" w:line="240" w:lineRule="auto"/>
              <w:rPr>
                <w:del w:id="4351" w:author="Windows User" w:date="2019-09-19T03:29:00Z"/>
                <w:rFonts w:cs="Times New Roman"/>
                <w:b/>
                <w:sz w:val="22"/>
              </w:rPr>
            </w:pPr>
            <w:bookmarkStart w:id="4352" w:name="_Toc23496486"/>
            <w:bookmarkStart w:id="4353" w:name="_Toc23552670"/>
            <w:bookmarkStart w:id="4354" w:name="_Toc23811023"/>
            <w:bookmarkStart w:id="4355" w:name="_Toc23880686"/>
            <w:bookmarkEnd w:id="4352"/>
            <w:bookmarkEnd w:id="4353"/>
            <w:bookmarkEnd w:id="4354"/>
            <w:bookmarkEnd w:id="4355"/>
          </w:p>
        </w:tc>
        <w:bookmarkStart w:id="4356" w:name="_Toc23496487"/>
        <w:bookmarkStart w:id="4357" w:name="_Toc23552671"/>
        <w:bookmarkStart w:id="4358" w:name="_Toc23811024"/>
        <w:bookmarkStart w:id="4359" w:name="_Toc23880687"/>
        <w:bookmarkEnd w:id="4356"/>
        <w:bookmarkEnd w:id="4357"/>
        <w:bookmarkEnd w:id="4358"/>
        <w:bookmarkEnd w:id="4359"/>
      </w:tr>
      <w:tr w:rsidR="007C390D" w:rsidRPr="0033182C" w:rsidDel="00F7680F" w14:paraId="052468C6" w14:textId="6A639EB1" w:rsidTr="00335BD4">
        <w:trPr>
          <w:trHeight w:val="370"/>
          <w:del w:id="4360" w:author="Windows User" w:date="2019-09-19T03:29:00Z"/>
        </w:trPr>
        <w:tc>
          <w:tcPr>
            <w:tcW w:w="4604" w:type="dxa"/>
            <w:gridSpan w:val="2"/>
          </w:tcPr>
          <w:p w14:paraId="68E1A1E4" w14:textId="7E5430F1" w:rsidR="007C390D" w:rsidRPr="0033182C" w:rsidDel="00F7680F" w:rsidRDefault="00711C6A" w:rsidP="00EB6254">
            <w:pPr>
              <w:pStyle w:val="ListParagraph"/>
              <w:numPr>
                <w:ilvl w:val="2"/>
                <w:numId w:val="6"/>
              </w:numPr>
              <w:spacing w:after="0" w:line="240" w:lineRule="auto"/>
              <w:ind w:left="464"/>
              <w:rPr>
                <w:del w:id="4361" w:author="Windows User" w:date="2019-09-19T03:29:00Z"/>
                <w:rFonts w:cs="Times New Roman"/>
                <w:sz w:val="22"/>
              </w:rPr>
            </w:pPr>
            <w:del w:id="4362" w:author="Windows User" w:date="2019-09-19T03:29:00Z">
              <w:r w:rsidRPr="0033182C" w:rsidDel="00F7680F">
                <w:rPr>
                  <w:rFonts w:cs="Times New Roman"/>
                  <w:sz w:val="22"/>
                </w:rPr>
                <w:delText>Klik ‘Simpan</w:delText>
              </w:r>
              <w:r w:rsidR="007C390D" w:rsidRPr="0033182C" w:rsidDel="00F7680F">
                <w:rPr>
                  <w:rFonts w:cs="Times New Roman"/>
                  <w:sz w:val="22"/>
                </w:rPr>
                <w:delText>’</w:delText>
              </w:r>
              <w:bookmarkStart w:id="4363" w:name="_Toc23496488"/>
              <w:bookmarkStart w:id="4364" w:name="_Toc23552672"/>
              <w:bookmarkStart w:id="4365" w:name="_Toc23811025"/>
              <w:bookmarkStart w:id="4366" w:name="_Toc23880688"/>
              <w:bookmarkEnd w:id="4363"/>
              <w:bookmarkEnd w:id="4364"/>
              <w:bookmarkEnd w:id="4365"/>
              <w:bookmarkEnd w:id="4366"/>
            </w:del>
          </w:p>
        </w:tc>
        <w:tc>
          <w:tcPr>
            <w:tcW w:w="3329" w:type="dxa"/>
          </w:tcPr>
          <w:p w14:paraId="330C97B2" w14:textId="7EE676AC" w:rsidR="007C390D" w:rsidRPr="0033182C" w:rsidDel="00F7680F" w:rsidRDefault="007C390D" w:rsidP="00EB6254">
            <w:pPr>
              <w:spacing w:after="0" w:line="240" w:lineRule="auto"/>
              <w:rPr>
                <w:del w:id="4367" w:author="Windows User" w:date="2019-09-19T03:29:00Z"/>
                <w:rFonts w:cs="Times New Roman"/>
                <w:sz w:val="22"/>
              </w:rPr>
            </w:pPr>
            <w:bookmarkStart w:id="4368" w:name="_Toc23496489"/>
            <w:bookmarkStart w:id="4369" w:name="_Toc23552673"/>
            <w:bookmarkStart w:id="4370" w:name="_Toc23811026"/>
            <w:bookmarkStart w:id="4371" w:name="_Toc23880689"/>
            <w:bookmarkEnd w:id="4368"/>
            <w:bookmarkEnd w:id="4369"/>
            <w:bookmarkEnd w:id="4370"/>
            <w:bookmarkEnd w:id="4371"/>
          </w:p>
        </w:tc>
        <w:bookmarkStart w:id="4372" w:name="_Toc23496490"/>
        <w:bookmarkStart w:id="4373" w:name="_Toc23552674"/>
        <w:bookmarkStart w:id="4374" w:name="_Toc23811027"/>
        <w:bookmarkStart w:id="4375" w:name="_Toc23880690"/>
        <w:bookmarkEnd w:id="4372"/>
        <w:bookmarkEnd w:id="4373"/>
        <w:bookmarkEnd w:id="4374"/>
        <w:bookmarkEnd w:id="4375"/>
      </w:tr>
      <w:tr w:rsidR="007C390D" w:rsidRPr="0033182C" w:rsidDel="00F7680F" w14:paraId="054D4ECB" w14:textId="71F99511" w:rsidTr="00335BD4">
        <w:trPr>
          <w:trHeight w:val="370"/>
          <w:del w:id="4376" w:author="Windows User" w:date="2019-09-19T03:29:00Z"/>
        </w:trPr>
        <w:tc>
          <w:tcPr>
            <w:tcW w:w="4604" w:type="dxa"/>
            <w:gridSpan w:val="2"/>
          </w:tcPr>
          <w:p w14:paraId="60D436FD" w14:textId="0ACBD009" w:rsidR="007C390D" w:rsidRPr="0033182C" w:rsidDel="00F7680F" w:rsidRDefault="007C390D" w:rsidP="00EB6254">
            <w:pPr>
              <w:spacing w:after="0" w:line="240" w:lineRule="auto"/>
              <w:rPr>
                <w:del w:id="4377" w:author="Windows User" w:date="2019-09-19T03:29:00Z"/>
                <w:rFonts w:cs="Times New Roman"/>
                <w:sz w:val="22"/>
              </w:rPr>
            </w:pPr>
            <w:bookmarkStart w:id="4378" w:name="_Toc23496491"/>
            <w:bookmarkStart w:id="4379" w:name="_Toc23552675"/>
            <w:bookmarkStart w:id="4380" w:name="_Toc23811028"/>
            <w:bookmarkStart w:id="4381" w:name="_Toc23880691"/>
            <w:bookmarkEnd w:id="4378"/>
            <w:bookmarkEnd w:id="4379"/>
            <w:bookmarkEnd w:id="4380"/>
            <w:bookmarkEnd w:id="4381"/>
          </w:p>
        </w:tc>
        <w:tc>
          <w:tcPr>
            <w:tcW w:w="3329" w:type="dxa"/>
          </w:tcPr>
          <w:p w14:paraId="484E778E" w14:textId="26464CB5" w:rsidR="007C390D" w:rsidRPr="0033182C" w:rsidDel="00F7680F" w:rsidRDefault="007C390D" w:rsidP="00EB6254">
            <w:pPr>
              <w:pStyle w:val="ListParagraph"/>
              <w:numPr>
                <w:ilvl w:val="2"/>
                <w:numId w:val="6"/>
              </w:numPr>
              <w:spacing w:after="0" w:line="240" w:lineRule="auto"/>
              <w:ind w:left="393" w:hanging="283"/>
              <w:rPr>
                <w:del w:id="4382" w:author="Windows User" w:date="2019-09-19T03:29:00Z"/>
                <w:rFonts w:cs="Times New Roman"/>
                <w:sz w:val="22"/>
              </w:rPr>
            </w:pPr>
            <w:del w:id="4383" w:author="Windows User" w:date="2019-09-19T03:29:00Z">
              <w:r w:rsidRPr="0033182C" w:rsidDel="00F7680F">
                <w:rPr>
                  <w:rFonts w:cs="Times New Roman"/>
                  <w:sz w:val="22"/>
                </w:rPr>
                <w:delText xml:space="preserve">Sistem mengecek inputan </w:delText>
              </w:r>
              <w:bookmarkStart w:id="4384" w:name="_Toc23496492"/>
              <w:bookmarkStart w:id="4385" w:name="_Toc23552676"/>
              <w:bookmarkStart w:id="4386" w:name="_Toc23811029"/>
              <w:bookmarkStart w:id="4387" w:name="_Toc23880692"/>
              <w:bookmarkEnd w:id="4384"/>
              <w:bookmarkEnd w:id="4385"/>
              <w:bookmarkEnd w:id="4386"/>
              <w:bookmarkEnd w:id="4387"/>
            </w:del>
          </w:p>
        </w:tc>
        <w:bookmarkStart w:id="4388" w:name="_Toc23496493"/>
        <w:bookmarkStart w:id="4389" w:name="_Toc23552677"/>
        <w:bookmarkStart w:id="4390" w:name="_Toc23811030"/>
        <w:bookmarkStart w:id="4391" w:name="_Toc23880693"/>
        <w:bookmarkEnd w:id="4388"/>
        <w:bookmarkEnd w:id="4389"/>
        <w:bookmarkEnd w:id="4390"/>
        <w:bookmarkEnd w:id="4391"/>
      </w:tr>
      <w:tr w:rsidR="007C390D" w:rsidRPr="0033182C" w:rsidDel="00F7680F" w14:paraId="29CAFF37" w14:textId="17281E1A" w:rsidTr="00335BD4">
        <w:trPr>
          <w:trHeight w:val="370"/>
          <w:del w:id="4392" w:author="Windows User" w:date="2019-09-19T03:29:00Z"/>
        </w:trPr>
        <w:tc>
          <w:tcPr>
            <w:tcW w:w="4604" w:type="dxa"/>
            <w:gridSpan w:val="2"/>
          </w:tcPr>
          <w:p w14:paraId="5A739888" w14:textId="0ED89ACD" w:rsidR="007C390D" w:rsidRPr="0033182C" w:rsidDel="00F7680F" w:rsidRDefault="007C390D" w:rsidP="00EB6254">
            <w:pPr>
              <w:spacing w:after="0" w:line="240" w:lineRule="auto"/>
              <w:rPr>
                <w:del w:id="4393" w:author="Windows User" w:date="2019-09-19T03:29:00Z"/>
                <w:rFonts w:cs="Times New Roman"/>
                <w:sz w:val="22"/>
              </w:rPr>
            </w:pPr>
            <w:bookmarkStart w:id="4394" w:name="_Toc23496494"/>
            <w:bookmarkStart w:id="4395" w:name="_Toc23552678"/>
            <w:bookmarkStart w:id="4396" w:name="_Toc23811031"/>
            <w:bookmarkStart w:id="4397" w:name="_Toc23880694"/>
            <w:bookmarkEnd w:id="4394"/>
            <w:bookmarkEnd w:id="4395"/>
            <w:bookmarkEnd w:id="4396"/>
            <w:bookmarkEnd w:id="4397"/>
          </w:p>
        </w:tc>
        <w:tc>
          <w:tcPr>
            <w:tcW w:w="3329" w:type="dxa"/>
          </w:tcPr>
          <w:p w14:paraId="1FAF793E" w14:textId="62209605" w:rsidR="007C390D" w:rsidRPr="0033182C" w:rsidDel="00F7680F" w:rsidRDefault="004A1011" w:rsidP="00EB6254">
            <w:pPr>
              <w:pStyle w:val="ListParagraph"/>
              <w:numPr>
                <w:ilvl w:val="2"/>
                <w:numId w:val="6"/>
              </w:numPr>
              <w:spacing w:after="0" w:line="240" w:lineRule="auto"/>
              <w:ind w:left="393" w:hanging="283"/>
              <w:rPr>
                <w:del w:id="4398" w:author="Windows User" w:date="2019-09-19T03:29:00Z"/>
                <w:rFonts w:cs="Times New Roman"/>
                <w:sz w:val="22"/>
              </w:rPr>
            </w:pPr>
            <w:del w:id="4399" w:author="Windows User" w:date="2019-09-19T03:29:00Z">
              <w:r w:rsidRPr="0033182C" w:rsidDel="00F7680F">
                <w:rPr>
                  <w:rFonts w:cs="Times New Roman"/>
                  <w:sz w:val="22"/>
                </w:rPr>
                <w:delText>Sistem menyimpan data ke database</w:delText>
              </w:r>
              <w:bookmarkStart w:id="4400" w:name="_Toc23496495"/>
              <w:bookmarkStart w:id="4401" w:name="_Toc23552679"/>
              <w:bookmarkStart w:id="4402" w:name="_Toc23811032"/>
              <w:bookmarkStart w:id="4403" w:name="_Toc23880695"/>
              <w:bookmarkEnd w:id="4400"/>
              <w:bookmarkEnd w:id="4401"/>
              <w:bookmarkEnd w:id="4402"/>
              <w:bookmarkEnd w:id="4403"/>
            </w:del>
          </w:p>
        </w:tc>
        <w:bookmarkStart w:id="4404" w:name="_Toc23496496"/>
        <w:bookmarkStart w:id="4405" w:name="_Toc23552680"/>
        <w:bookmarkStart w:id="4406" w:name="_Toc23811033"/>
        <w:bookmarkStart w:id="4407" w:name="_Toc23880696"/>
        <w:bookmarkEnd w:id="4404"/>
        <w:bookmarkEnd w:id="4405"/>
        <w:bookmarkEnd w:id="4406"/>
        <w:bookmarkEnd w:id="4407"/>
      </w:tr>
      <w:tr w:rsidR="007C390D" w:rsidRPr="0033182C" w:rsidDel="00F7680F" w14:paraId="7F69C40C" w14:textId="178BE366" w:rsidTr="00335BD4">
        <w:trPr>
          <w:trHeight w:val="370"/>
          <w:del w:id="4408" w:author="Windows User" w:date="2019-09-19T03:29:00Z"/>
        </w:trPr>
        <w:tc>
          <w:tcPr>
            <w:tcW w:w="7933" w:type="dxa"/>
            <w:gridSpan w:val="3"/>
          </w:tcPr>
          <w:p w14:paraId="6BADA397" w14:textId="17C5BA61" w:rsidR="007C390D" w:rsidRPr="0033182C" w:rsidDel="00F7680F" w:rsidRDefault="007C390D" w:rsidP="00EB6254">
            <w:pPr>
              <w:spacing w:after="0" w:line="240" w:lineRule="auto"/>
              <w:jc w:val="center"/>
              <w:rPr>
                <w:del w:id="4409" w:author="Windows User" w:date="2019-09-19T03:29:00Z"/>
                <w:rFonts w:cs="Times New Roman"/>
                <w:sz w:val="22"/>
              </w:rPr>
            </w:pPr>
            <w:del w:id="4410" w:author="Windows User" w:date="2019-09-19T03:29:00Z">
              <w:r w:rsidRPr="0033182C" w:rsidDel="00F7680F">
                <w:rPr>
                  <w:rFonts w:cs="Times New Roman"/>
                  <w:b/>
                  <w:sz w:val="22"/>
                </w:rPr>
                <w:delText>Flow Event</w:delText>
              </w:r>
              <w:bookmarkStart w:id="4411" w:name="_Toc23496497"/>
              <w:bookmarkStart w:id="4412" w:name="_Toc23552681"/>
              <w:bookmarkStart w:id="4413" w:name="_Toc23811034"/>
              <w:bookmarkStart w:id="4414" w:name="_Toc23880697"/>
              <w:bookmarkEnd w:id="4411"/>
              <w:bookmarkEnd w:id="4412"/>
              <w:bookmarkEnd w:id="4413"/>
              <w:bookmarkEnd w:id="4414"/>
            </w:del>
          </w:p>
        </w:tc>
        <w:bookmarkStart w:id="4415" w:name="_Toc23496498"/>
        <w:bookmarkStart w:id="4416" w:name="_Toc23552682"/>
        <w:bookmarkStart w:id="4417" w:name="_Toc23811035"/>
        <w:bookmarkStart w:id="4418" w:name="_Toc23880698"/>
        <w:bookmarkEnd w:id="4415"/>
        <w:bookmarkEnd w:id="4416"/>
        <w:bookmarkEnd w:id="4417"/>
        <w:bookmarkEnd w:id="4418"/>
      </w:tr>
      <w:tr w:rsidR="007C390D" w:rsidRPr="0033182C" w:rsidDel="00F7680F" w14:paraId="7F32D2EA" w14:textId="196EC4D1" w:rsidTr="00335BD4">
        <w:trPr>
          <w:trHeight w:val="370"/>
          <w:del w:id="4419" w:author="Windows User" w:date="2019-09-19T03:29:00Z"/>
        </w:trPr>
        <w:tc>
          <w:tcPr>
            <w:tcW w:w="7933" w:type="dxa"/>
            <w:gridSpan w:val="3"/>
          </w:tcPr>
          <w:p w14:paraId="17930BA7" w14:textId="0882B537" w:rsidR="007C390D" w:rsidRPr="0033182C" w:rsidDel="00F7680F" w:rsidRDefault="007C390D" w:rsidP="00EB6254">
            <w:pPr>
              <w:spacing w:after="0" w:line="240" w:lineRule="auto"/>
              <w:jc w:val="center"/>
              <w:rPr>
                <w:del w:id="4420" w:author="Windows User" w:date="2019-09-19T03:29:00Z"/>
                <w:rFonts w:cs="Times New Roman"/>
                <w:sz w:val="22"/>
              </w:rPr>
            </w:pPr>
            <w:del w:id="4421" w:author="Windows User" w:date="2019-09-19T03:29:00Z">
              <w:r w:rsidRPr="0033182C" w:rsidDel="00F7680F">
                <w:rPr>
                  <w:rFonts w:cs="Times New Roman"/>
                  <w:sz w:val="22"/>
                </w:rPr>
                <w:delText xml:space="preserve">Alternatif Flow : </w:delText>
              </w:r>
              <w:r w:rsidR="00CB1579" w:rsidRPr="0033182C" w:rsidDel="00F7680F">
                <w:rPr>
                  <w:rFonts w:cs="Times New Roman"/>
                  <w:sz w:val="22"/>
                </w:rPr>
                <w:delText>Inputan salah</w:delText>
              </w:r>
              <w:bookmarkStart w:id="4422" w:name="_Toc23496499"/>
              <w:bookmarkStart w:id="4423" w:name="_Toc23552683"/>
              <w:bookmarkStart w:id="4424" w:name="_Toc23811036"/>
              <w:bookmarkStart w:id="4425" w:name="_Toc23880699"/>
              <w:bookmarkEnd w:id="4422"/>
              <w:bookmarkEnd w:id="4423"/>
              <w:bookmarkEnd w:id="4424"/>
              <w:bookmarkEnd w:id="4425"/>
            </w:del>
          </w:p>
        </w:tc>
        <w:bookmarkStart w:id="4426" w:name="_Toc23496500"/>
        <w:bookmarkStart w:id="4427" w:name="_Toc23552684"/>
        <w:bookmarkStart w:id="4428" w:name="_Toc23811037"/>
        <w:bookmarkStart w:id="4429" w:name="_Toc23880700"/>
        <w:bookmarkEnd w:id="4426"/>
        <w:bookmarkEnd w:id="4427"/>
        <w:bookmarkEnd w:id="4428"/>
        <w:bookmarkEnd w:id="4429"/>
      </w:tr>
      <w:tr w:rsidR="007C390D" w:rsidRPr="0033182C" w:rsidDel="00F7680F" w14:paraId="36E046D1" w14:textId="468F30B2" w:rsidTr="00335BD4">
        <w:trPr>
          <w:trHeight w:val="370"/>
          <w:del w:id="4430" w:author="Windows User" w:date="2019-09-19T03:29:00Z"/>
        </w:trPr>
        <w:tc>
          <w:tcPr>
            <w:tcW w:w="4604" w:type="dxa"/>
            <w:gridSpan w:val="2"/>
          </w:tcPr>
          <w:p w14:paraId="5BD265A0" w14:textId="7F2D62F2" w:rsidR="007C390D" w:rsidRPr="0033182C" w:rsidDel="00F7680F" w:rsidRDefault="004A1011" w:rsidP="00EB6254">
            <w:pPr>
              <w:pStyle w:val="ListParagraph"/>
              <w:numPr>
                <w:ilvl w:val="0"/>
                <w:numId w:val="4"/>
              </w:numPr>
              <w:spacing w:after="0" w:line="240" w:lineRule="auto"/>
              <w:ind w:left="323"/>
              <w:rPr>
                <w:del w:id="4431" w:author="Windows User" w:date="2019-09-19T03:29:00Z"/>
                <w:rFonts w:cs="Times New Roman"/>
                <w:sz w:val="22"/>
              </w:rPr>
            </w:pPr>
            <w:del w:id="4432" w:author="Windows User" w:date="2019-09-19T03:29:00Z">
              <w:r w:rsidRPr="0033182C" w:rsidDel="00F7680F">
                <w:rPr>
                  <w:rFonts w:cs="Times New Roman"/>
                  <w:sz w:val="22"/>
                </w:rPr>
                <w:delText>Klik Simpan</w:delText>
              </w:r>
              <w:bookmarkStart w:id="4433" w:name="_Toc23496501"/>
              <w:bookmarkStart w:id="4434" w:name="_Toc23552685"/>
              <w:bookmarkStart w:id="4435" w:name="_Toc23811038"/>
              <w:bookmarkStart w:id="4436" w:name="_Toc23880701"/>
              <w:bookmarkEnd w:id="4433"/>
              <w:bookmarkEnd w:id="4434"/>
              <w:bookmarkEnd w:id="4435"/>
              <w:bookmarkEnd w:id="4436"/>
            </w:del>
          </w:p>
        </w:tc>
        <w:tc>
          <w:tcPr>
            <w:tcW w:w="3329" w:type="dxa"/>
          </w:tcPr>
          <w:p w14:paraId="31918677" w14:textId="0B39E191" w:rsidR="007C390D" w:rsidRPr="0033182C" w:rsidDel="00F7680F" w:rsidRDefault="007C390D" w:rsidP="00EB6254">
            <w:pPr>
              <w:spacing w:after="0" w:line="240" w:lineRule="auto"/>
              <w:jc w:val="center"/>
              <w:rPr>
                <w:del w:id="4437" w:author="Windows User" w:date="2019-09-19T03:29:00Z"/>
                <w:rFonts w:cs="Times New Roman"/>
                <w:sz w:val="22"/>
              </w:rPr>
            </w:pPr>
            <w:bookmarkStart w:id="4438" w:name="_Toc23496502"/>
            <w:bookmarkStart w:id="4439" w:name="_Toc23552686"/>
            <w:bookmarkStart w:id="4440" w:name="_Toc23811039"/>
            <w:bookmarkStart w:id="4441" w:name="_Toc23880702"/>
            <w:bookmarkEnd w:id="4438"/>
            <w:bookmarkEnd w:id="4439"/>
            <w:bookmarkEnd w:id="4440"/>
            <w:bookmarkEnd w:id="4441"/>
          </w:p>
        </w:tc>
        <w:bookmarkStart w:id="4442" w:name="_Toc23496503"/>
        <w:bookmarkStart w:id="4443" w:name="_Toc23552687"/>
        <w:bookmarkStart w:id="4444" w:name="_Toc23811040"/>
        <w:bookmarkStart w:id="4445" w:name="_Toc23880703"/>
        <w:bookmarkEnd w:id="4442"/>
        <w:bookmarkEnd w:id="4443"/>
        <w:bookmarkEnd w:id="4444"/>
        <w:bookmarkEnd w:id="4445"/>
      </w:tr>
      <w:tr w:rsidR="007C390D" w:rsidRPr="0033182C" w:rsidDel="00F7680F" w14:paraId="6B9210BA" w14:textId="6AEF4D13" w:rsidTr="00335BD4">
        <w:trPr>
          <w:trHeight w:val="370"/>
          <w:del w:id="4446" w:author="Windows User" w:date="2019-09-19T03:29:00Z"/>
        </w:trPr>
        <w:tc>
          <w:tcPr>
            <w:tcW w:w="4604" w:type="dxa"/>
            <w:gridSpan w:val="2"/>
          </w:tcPr>
          <w:p w14:paraId="5509939F" w14:textId="7E4BFF44" w:rsidR="007C390D" w:rsidRPr="0033182C" w:rsidDel="00F7680F" w:rsidRDefault="007C390D" w:rsidP="00EB6254">
            <w:pPr>
              <w:spacing w:after="0" w:line="240" w:lineRule="auto"/>
              <w:jc w:val="center"/>
              <w:rPr>
                <w:del w:id="4447" w:author="Windows User" w:date="2019-09-19T03:29:00Z"/>
                <w:rFonts w:cs="Times New Roman"/>
                <w:sz w:val="22"/>
              </w:rPr>
            </w:pPr>
            <w:bookmarkStart w:id="4448" w:name="_Toc23496504"/>
            <w:bookmarkStart w:id="4449" w:name="_Toc23552688"/>
            <w:bookmarkStart w:id="4450" w:name="_Toc23811041"/>
            <w:bookmarkStart w:id="4451" w:name="_Toc23880704"/>
            <w:bookmarkEnd w:id="4448"/>
            <w:bookmarkEnd w:id="4449"/>
            <w:bookmarkEnd w:id="4450"/>
            <w:bookmarkEnd w:id="4451"/>
          </w:p>
        </w:tc>
        <w:tc>
          <w:tcPr>
            <w:tcW w:w="3329" w:type="dxa"/>
          </w:tcPr>
          <w:p w14:paraId="6B71107A" w14:textId="60745BB6" w:rsidR="007C390D" w:rsidRPr="0033182C" w:rsidDel="00F7680F" w:rsidRDefault="007C390D" w:rsidP="00EB6254">
            <w:pPr>
              <w:pStyle w:val="ListParagraph"/>
              <w:numPr>
                <w:ilvl w:val="0"/>
                <w:numId w:val="4"/>
              </w:numPr>
              <w:spacing w:after="0" w:line="240" w:lineRule="auto"/>
              <w:ind w:left="393" w:hanging="283"/>
              <w:rPr>
                <w:del w:id="4452" w:author="Windows User" w:date="2019-09-19T03:29:00Z"/>
                <w:rFonts w:cs="Times New Roman"/>
                <w:sz w:val="22"/>
              </w:rPr>
            </w:pPr>
            <w:del w:id="4453" w:author="Windows User" w:date="2019-09-19T03:29:00Z">
              <w:r w:rsidRPr="0033182C" w:rsidDel="00F7680F">
                <w:rPr>
                  <w:rFonts w:cs="Times New Roman"/>
                  <w:sz w:val="22"/>
                </w:rPr>
                <w:delText>Menampilkan pop-up “</w:delText>
              </w:r>
              <w:r w:rsidR="00CB1579" w:rsidRPr="0033182C" w:rsidDel="00F7680F">
                <w:rPr>
                  <w:rFonts w:cs="Times New Roman"/>
                  <w:sz w:val="22"/>
                </w:rPr>
                <w:delText>Inputan salah</w:delText>
              </w:r>
              <w:r w:rsidRPr="0033182C" w:rsidDel="00F7680F">
                <w:rPr>
                  <w:rFonts w:cs="Times New Roman"/>
                  <w:sz w:val="22"/>
                </w:rPr>
                <w:delText>”</w:delText>
              </w:r>
              <w:bookmarkStart w:id="4454" w:name="_Toc23496505"/>
              <w:bookmarkStart w:id="4455" w:name="_Toc23552689"/>
              <w:bookmarkStart w:id="4456" w:name="_Toc23811042"/>
              <w:bookmarkStart w:id="4457" w:name="_Toc23880705"/>
              <w:bookmarkEnd w:id="4454"/>
              <w:bookmarkEnd w:id="4455"/>
              <w:bookmarkEnd w:id="4456"/>
              <w:bookmarkEnd w:id="4457"/>
            </w:del>
          </w:p>
        </w:tc>
        <w:bookmarkStart w:id="4458" w:name="_Toc23496506"/>
        <w:bookmarkStart w:id="4459" w:name="_Toc23552690"/>
        <w:bookmarkStart w:id="4460" w:name="_Toc23811043"/>
        <w:bookmarkStart w:id="4461" w:name="_Toc23880706"/>
        <w:bookmarkEnd w:id="4458"/>
        <w:bookmarkEnd w:id="4459"/>
        <w:bookmarkEnd w:id="4460"/>
        <w:bookmarkEnd w:id="4461"/>
      </w:tr>
      <w:tr w:rsidR="007C390D" w:rsidRPr="0033182C" w:rsidDel="00F7680F" w14:paraId="28EB1AE5" w14:textId="274D7FF9" w:rsidTr="00335BD4">
        <w:trPr>
          <w:trHeight w:val="370"/>
          <w:del w:id="4462" w:author="Windows User" w:date="2019-09-19T03:29:00Z"/>
        </w:trPr>
        <w:tc>
          <w:tcPr>
            <w:tcW w:w="4604" w:type="dxa"/>
            <w:gridSpan w:val="2"/>
          </w:tcPr>
          <w:p w14:paraId="5D98ABE0" w14:textId="796CCAAF" w:rsidR="007C390D" w:rsidRPr="0033182C" w:rsidDel="00F7680F" w:rsidRDefault="007C390D" w:rsidP="00EB6254">
            <w:pPr>
              <w:pStyle w:val="ListParagraph"/>
              <w:numPr>
                <w:ilvl w:val="0"/>
                <w:numId w:val="4"/>
              </w:numPr>
              <w:spacing w:after="0" w:line="240" w:lineRule="auto"/>
              <w:ind w:left="323"/>
              <w:rPr>
                <w:del w:id="4463" w:author="Windows User" w:date="2019-09-19T03:29:00Z"/>
                <w:rFonts w:cs="Times New Roman"/>
                <w:sz w:val="22"/>
              </w:rPr>
            </w:pPr>
            <w:del w:id="4464" w:author="Windows User" w:date="2019-09-19T03:29:00Z">
              <w:r w:rsidRPr="0033182C" w:rsidDel="00F7680F">
                <w:rPr>
                  <w:rFonts w:cs="Times New Roman"/>
                  <w:sz w:val="22"/>
                </w:rPr>
                <w:delText>Klik ‘oke’</w:delText>
              </w:r>
              <w:bookmarkStart w:id="4465" w:name="_Toc23496507"/>
              <w:bookmarkStart w:id="4466" w:name="_Toc23552691"/>
              <w:bookmarkStart w:id="4467" w:name="_Toc23811044"/>
              <w:bookmarkStart w:id="4468" w:name="_Toc23880707"/>
              <w:bookmarkEnd w:id="4465"/>
              <w:bookmarkEnd w:id="4466"/>
              <w:bookmarkEnd w:id="4467"/>
              <w:bookmarkEnd w:id="4468"/>
            </w:del>
          </w:p>
        </w:tc>
        <w:tc>
          <w:tcPr>
            <w:tcW w:w="3329" w:type="dxa"/>
          </w:tcPr>
          <w:p w14:paraId="45069767" w14:textId="5DA89448" w:rsidR="007C390D" w:rsidRPr="0033182C" w:rsidDel="00F7680F" w:rsidRDefault="007C390D" w:rsidP="00EB6254">
            <w:pPr>
              <w:spacing w:after="0" w:line="240" w:lineRule="auto"/>
              <w:jc w:val="center"/>
              <w:rPr>
                <w:del w:id="4469" w:author="Windows User" w:date="2019-09-19T03:29:00Z"/>
                <w:rFonts w:cs="Times New Roman"/>
                <w:sz w:val="22"/>
              </w:rPr>
            </w:pPr>
            <w:bookmarkStart w:id="4470" w:name="_Toc23496508"/>
            <w:bookmarkStart w:id="4471" w:name="_Toc23552692"/>
            <w:bookmarkStart w:id="4472" w:name="_Toc23811045"/>
            <w:bookmarkStart w:id="4473" w:name="_Toc23880708"/>
            <w:bookmarkEnd w:id="4470"/>
            <w:bookmarkEnd w:id="4471"/>
            <w:bookmarkEnd w:id="4472"/>
            <w:bookmarkEnd w:id="4473"/>
          </w:p>
        </w:tc>
        <w:bookmarkStart w:id="4474" w:name="_Toc23496509"/>
        <w:bookmarkStart w:id="4475" w:name="_Toc23552693"/>
        <w:bookmarkStart w:id="4476" w:name="_Toc23811046"/>
        <w:bookmarkStart w:id="4477" w:name="_Toc23880709"/>
        <w:bookmarkEnd w:id="4474"/>
        <w:bookmarkEnd w:id="4475"/>
        <w:bookmarkEnd w:id="4476"/>
        <w:bookmarkEnd w:id="4477"/>
      </w:tr>
      <w:tr w:rsidR="007C390D" w:rsidRPr="0033182C" w:rsidDel="00F7680F" w14:paraId="7A9A52CC" w14:textId="723E9319" w:rsidTr="00335BD4">
        <w:trPr>
          <w:trHeight w:val="370"/>
          <w:del w:id="4478" w:author="Windows User" w:date="2019-09-19T03:29:00Z"/>
        </w:trPr>
        <w:tc>
          <w:tcPr>
            <w:tcW w:w="4604" w:type="dxa"/>
            <w:gridSpan w:val="2"/>
          </w:tcPr>
          <w:p w14:paraId="5E7379D0" w14:textId="633349EC" w:rsidR="007C390D" w:rsidRPr="0033182C" w:rsidDel="00F7680F" w:rsidRDefault="007C390D" w:rsidP="00EB6254">
            <w:pPr>
              <w:spacing w:after="0" w:line="240" w:lineRule="auto"/>
              <w:jc w:val="center"/>
              <w:rPr>
                <w:del w:id="4479" w:author="Windows User" w:date="2019-09-19T03:29:00Z"/>
                <w:rFonts w:cs="Times New Roman"/>
                <w:sz w:val="22"/>
              </w:rPr>
            </w:pPr>
            <w:bookmarkStart w:id="4480" w:name="_Toc23496510"/>
            <w:bookmarkStart w:id="4481" w:name="_Toc23552694"/>
            <w:bookmarkStart w:id="4482" w:name="_Toc23811047"/>
            <w:bookmarkStart w:id="4483" w:name="_Toc23880710"/>
            <w:bookmarkEnd w:id="4480"/>
            <w:bookmarkEnd w:id="4481"/>
            <w:bookmarkEnd w:id="4482"/>
            <w:bookmarkEnd w:id="4483"/>
          </w:p>
        </w:tc>
        <w:tc>
          <w:tcPr>
            <w:tcW w:w="3329" w:type="dxa"/>
          </w:tcPr>
          <w:p w14:paraId="12749BC5" w14:textId="5E80BC77" w:rsidR="007C390D" w:rsidRPr="0033182C" w:rsidDel="00F7680F" w:rsidRDefault="004A1011" w:rsidP="00EB6254">
            <w:pPr>
              <w:pStyle w:val="ListParagraph"/>
              <w:numPr>
                <w:ilvl w:val="0"/>
                <w:numId w:val="4"/>
              </w:numPr>
              <w:spacing w:after="0" w:line="240" w:lineRule="auto"/>
              <w:ind w:left="393" w:hanging="283"/>
              <w:rPr>
                <w:del w:id="4484" w:author="Windows User" w:date="2019-09-19T03:29:00Z"/>
                <w:rFonts w:cs="Times New Roman"/>
                <w:sz w:val="22"/>
              </w:rPr>
            </w:pPr>
            <w:del w:id="4485" w:author="Windows User" w:date="2019-09-19T03:29:00Z">
              <w:r w:rsidRPr="0033182C" w:rsidDel="00F7680F">
                <w:rPr>
                  <w:rFonts w:cs="Times New Roman"/>
                  <w:sz w:val="22"/>
                </w:rPr>
                <w:delText>Sistem menampilkan halaman form tambah data user</w:delText>
              </w:r>
              <w:bookmarkStart w:id="4486" w:name="_Toc23496511"/>
              <w:bookmarkStart w:id="4487" w:name="_Toc23552695"/>
              <w:bookmarkStart w:id="4488" w:name="_Toc23811048"/>
              <w:bookmarkStart w:id="4489" w:name="_Toc23880711"/>
              <w:bookmarkEnd w:id="4486"/>
              <w:bookmarkEnd w:id="4487"/>
              <w:bookmarkEnd w:id="4488"/>
              <w:bookmarkEnd w:id="4489"/>
            </w:del>
          </w:p>
          <w:p w14:paraId="1E887D68" w14:textId="0BCB04F7" w:rsidR="004A1011" w:rsidRPr="0033182C" w:rsidDel="00F7680F" w:rsidRDefault="004A1011" w:rsidP="00EB6254">
            <w:pPr>
              <w:pStyle w:val="ListParagraph"/>
              <w:numPr>
                <w:ilvl w:val="0"/>
                <w:numId w:val="8"/>
              </w:numPr>
              <w:spacing w:after="0" w:line="240" w:lineRule="auto"/>
              <w:rPr>
                <w:del w:id="4490" w:author="Windows User" w:date="2019-09-19T03:29:00Z"/>
                <w:rFonts w:cs="Times New Roman"/>
                <w:sz w:val="22"/>
              </w:rPr>
            </w:pPr>
            <w:del w:id="4491" w:author="Windows User" w:date="2019-09-19T03:29:00Z">
              <w:r w:rsidRPr="0033182C" w:rsidDel="00F7680F">
                <w:rPr>
                  <w:rFonts w:cs="Times New Roman"/>
                  <w:sz w:val="22"/>
                </w:rPr>
                <w:delText>Nama (varchar 20)</w:delText>
              </w:r>
              <w:bookmarkStart w:id="4492" w:name="_Toc23496512"/>
              <w:bookmarkStart w:id="4493" w:name="_Toc23552696"/>
              <w:bookmarkStart w:id="4494" w:name="_Toc23811049"/>
              <w:bookmarkStart w:id="4495" w:name="_Toc23880712"/>
              <w:bookmarkEnd w:id="4492"/>
              <w:bookmarkEnd w:id="4493"/>
              <w:bookmarkEnd w:id="4494"/>
              <w:bookmarkEnd w:id="4495"/>
            </w:del>
          </w:p>
          <w:p w14:paraId="3972D385" w14:textId="068A2225" w:rsidR="004A1011" w:rsidRPr="0033182C" w:rsidDel="00F7680F" w:rsidRDefault="004A1011" w:rsidP="00EB6254">
            <w:pPr>
              <w:pStyle w:val="ListParagraph"/>
              <w:numPr>
                <w:ilvl w:val="0"/>
                <w:numId w:val="8"/>
              </w:numPr>
              <w:spacing w:after="0" w:line="240" w:lineRule="auto"/>
              <w:rPr>
                <w:del w:id="4496" w:author="Windows User" w:date="2019-09-19T03:29:00Z"/>
                <w:rFonts w:cs="Times New Roman"/>
                <w:sz w:val="22"/>
              </w:rPr>
            </w:pPr>
            <w:del w:id="4497" w:author="Windows User" w:date="2019-09-19T03:29:00Z">
              <w:r w:rsidRPr="0033182C" w:rsidDel="00F7680F">
                <w:rPr>
                  <w:rFonts w:cs="Times New Roman"/>
                  <w:sz w:val="22"/>
                </w:rPr>
                <w:delText>Username (varchar 20)</w:delText>
              </w:r>
              <w:bookmarkStart w:id="4498" w:name="_Toc23496513"/>
              <w:bookmarkStart w:id="4499" w:name="_Toc23552697"/>
              <w:bookmarkStart w:id="4500" w:name="_Toc23811050"/>
              <w:bookmarkStart w:id="4501" w:name="_Toc23880713"/>
              <w:bookmarkEnd w:id="4498"/>
              <w:bookmarkEnd w:id="4499"/>
              <w:bookmarkEnd w:id="4500"/>
              <w:bookmarkEnd w:id="4501"/>
            </w:del>
          </w:p>
          <w:p w14:paraId="409A4D75" w14:textId="20798DB8" w:rsidR="004A1011" w:rsidRPr="0033182C" w:rsidDel="00F7680F" w:rsidRDefault="004A1011" w:rsidP="00EB6254">
            <w:pPr>
              <w:pStyle w:val="ListParagraph"/>
              <w:numPr>
                <w:ilvl w:val="0"/>
                <w:numId w:val="8"/>
              </w:numPr>
              <w:spacing w:after="0" w:line="240" w:lineRule="auto"/>
              <w:rPr>
                <w:del w:id="4502" w:author="Windows User" w:date="2019-09-19T03:29:00Z"/>
                <w:rFonts w:cs="Times New Roman"/>
                <w:sz w:val="22"/>
              </w:rPr>
            </w:pPr>
            <w:del w:id="4503" w:author="Windows User" w:date="2019-09-19T03:29:00Z">
              <w:r w:rsidRPr="0033182C" w:rsidDel="00F7680F">
                <w:rPr>
                  <w:rFonts w:cs="Times New Roman"/>
                  <w:sz w:val="22"/>
                </w:rPr>
                <w:delText>Password (varchar 20)</w:delText>
              </w:r>
              <w:bookmarkStart w:id="4504" w:name="_Toc23496514"/>
              <w:bookmarkStart w:id="4505" w:name="_Toc23552698"/>
              <w:bookmarkStart w:id="4506" w:name="_Toc23811051"/>
              <w:bookmarkStart w:id="4507" w:name="_Toc23880714"/>
              <w:bookmarkEnd w:id="4504"/>
              <w:bookmarkEnd w:id="4505"/>
              <w:bookmarkEnd w:id="4506"/>
              <w:bookmarkEnd w:id="4507"/>
            </w:del>
          </w:p>
        </w:tc>
        <w:bookmarkStart w:id="4508" w:name="_Toc23496515"/>
        <w:bookmarkStart w:id="4509" w:name="_Toc23552699"/>
        <w:bookmarkStart w:id="4510" w:name="_Toc23811052"/>
        <w:bookmarkStart w:id="4511" w:name="_Toc23880715"/>
        <w:bookmarkEnd w:id="4508"/>
        <w:bookmarkEnd w:id="4509"/>
        <w:bookmarkEnd w:id="4510"/>
        <w:bookmarkEnd w:id="4511"/>
      </w:tr>
    </w:tbl>
    <w:p w14:paraId="0C282490" w14:textId="659E1C51" w:rsidR="002B7274" w:rsidRPr="0033182C" w:rsidDel="00F7680F" w:rsidRDefault="002B7274">
      <w:pPr>
        <w:pStyle w:val="Heading3"/>
        <w:numPr>
          <w:ilvl w:val="2"/>
          <w:numId w:val="43"/>
        </w:numPr>
        <w:ind w:left="357" w:hanging="357"/>
        <w:rPr>
          <w:del w:id="4512" w:author="Windows User" w:date="2019-09-19T03:29:00Z"/>
          <w:rFonts w:cs="Times New Roman"/>
        </w:rPr>
        <w:pPrChange w:id="4513" w:author="Windows User" w:date="2019-09-19T02:40:00Z">
          <w:pPr>
            <w:pStyle w:val="Heading3"/>
          </w:pPr>
        </w:pPrChange>
      </w:pPr>
      <w:del w:id="4514" w:author="Windows User" w:date="2019-09-19T03:29:00Z">
        <w:r w:rsidRPr="0033182C" w:rsidDel="00F7680F">
          <w:rPr>
            <w:rFonts w:cs="Times New Roman"/>
          </w:rPr>
          <w:delText>Edit User</w:delText>
        </w:r>
        <w:bookmarkStart w:id="4515" w:name="_Toc23496516"/>
        <w:bookmarkStart w:id="4516" w:name="_Toc23552700"/>
        <w:bookmarkStart w:id="4517" w:name="_Toc23811053"/>
        <w:bookmarkStart w:id="4518" w:name="_Toc23880716"/>
        <w:bookmarkEnd w:id="4515"/>
        <w:bookmarkEnd w:id="4516"/>
        <w:bookmarkEnd w:id="4517"/>
        <w:bookmarkEnd w:id="4518"/>
      </w:del>
    </w:p>
    <w:p w14:paraId="24169A08" w14:textId="1B31D407" w:rsidR="003E1410" w:rsidRPr="0033182C" w:rsidDel="00F7680F" w:rsidRDefault="00DC1817" w:rsidP="00EB6254">
      <w:pPr>
        <w:ind w:firstLine="567"/>
        <w:rPr>
          <w:del w:id="4519" w:author="Windows User" w:date="2019-09-19T03:29:00Z"/>
          <w:rFonts w:cs="Times New Roman"/>
          <w:szCs w:val="24"/>
        </w:rPr>
      </w:pPr>
      <w:del w:id="4520" w:author="Windows User" w:date="2019-09-19T03:29:00Z">
        <w:r w:rsidRPr="0033182C" w:rsidDel="00F7680F">
          <w:rPr>
            <w:rFonts w:cs="Times New Roman"/>
            <w:szCs w:val="24"/>
          </w:rPr>
          <w:delText>Skenario ini menjelaskan alur untuk mengubah data user. Fitur untuk edit data user yang bisa dilakukan oleh admin. Skenario edit us</w:delText>
        </w:r>
        <w:r w:rsidR="003E1410" w:rsidRPr="0033182C" w:rsidDel="00F7680F">
          <w:rPr>
            <w:rFonts w:cs="Times New Roman"/>
            <w:szCs w:val="24"/>
          </w:rPr>
          <w:delText xml:space="preserve">er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4.7</w:delText>
        </w:r>
        <w:r w:rsidR="00EB6254" w:rsidRPr="0033182C" w:rsidDel="00F7680F">
          <w:rPr>
            <w:rFonts w:cs="Times New Roman"/>
            <w:szCs w:val="24"/>
          </w:rPr>
          <w:delText xml:space="preserve"> Skenario Edit User.</w:delText>
        </w:r>
        <w:bookmarkStart w:id="4521" w:name="_Toc23496517"/>
        <w:bookmarkStart w:id="4522" w:name="_Toc23552701"/>
        <w:bookmarkStart w:id="4523" w:name="_Toc23811054"/>
        <w:bookmarkStart w:id="4524" w:name="_Toc23880717"/>
        <w:bookmarkEnd w:id="4521"/>
        <w:bookmarkEnd w:id="4522"/>
        <w:bookmarkEnd w:id="4523"/>
        <w:bookmarkEnd w:id="4524"/>
      </w:del>
    </w:p>
    <w:p w14:paraId="390838F4" w14:textId="17A2F096" w:rsidR="00EB6254" w:rsidRPr="0033182C" w:rsidDel="00F7680F" w:rsidRDefault="00EB6254" w:rsidP="00EB6254">
      <w:pPr>
        <w:pStyle w:val="Caption"/>
        <w:keepNext/>
        <w:jc w:val="center"/>
        <w:rPr>
          <w:del w:id="4525" w:author="Windows User" w:date="2019-09-19T03:29:00Z"/>
          <w:rFonts w:cs="Times New Roman"/>
          <w:i w:val="0"/>
          <w:color w:val="auto"/>
          <w:sz w:val="24"/>
          <w:szCs w:val="24"/>
        </w:rPr>
      </w:pPr>
      <w:del w:id="4526" w:author="Windows User" w:date="2019-09-19T03:29:00Z">
        <w:r w:rsidRPr="0033182C" w:rsidDel="00F7680F">
          <w:rPr>
            <w:rFonts w:cs="Times New Roman"/>
            <w:i w:val="0"/>
            <w:color w:val="auto"/>
            <w:sz w:val="24"/>
            <w:szCs w:val="24"/>
          </w:rPr>
          <w:delText xml:space="preserve">Tabel </w:delText>
        </w:r>
      </w:del>
      <w:del w:id="4527" w:author="Windows User" w:date="2019-09-18T15:48:00Z">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STYLEREF 1 \s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4</w:delText>
        </w:r>
        <w:r w:rsidR="007E74B5" w:rsidRPr="0033182C" w:rsidDel="00F10288">
          <w:rPr>
            <w:rFonts w:cs="Times New Roman"/>
            <w:i w:val="0"/>
            <w:szCs w:val="24"/>
          </w:rPr>
          <w:fldChar w:fldCharType="end"/>
        </w:r>
        <w:r w:rsidR="007E74B5" w:rsidRPr="0033182C" w:rsidDel="00F10288">
          <w:rPr>
            <w:rFonts w:cs="Times New Roman"/>
            <w:i w:val="0"/>
            <w:color w:val="auto"/>
            <w:sz w:val="24"/>
            <w:szCs w:val="24"/>
          </w:rPr>
          <w:delText>.</w:delText>
        </w:r>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SEQ Tabel \* ARABIC \s 1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7</w:delText>
        </w:r>
        <w:r w:rsidR="007E74B5" w:rsidRPr="0033182C" w:rsidDel="00F10288">
          <w:rPr>
            <w:rFonts w:cs="Times New Roman"/>
            <w:i w:val="0"/>
            <w:szCs w:val="24"/>
          </w:rPr>
          <w:fldChar w:fldCharType="end"/>
        </w:r>
      </w:del>
      <w:del w:id="4528" w:author="Windows User" w:date="2019-09-19T03:29:00Z">
        <w:r w:rsidRPr="0033182C" w:rsidDel="00F7680F">
          <w:rPr>
            <w:rFonts w:cs="Times New Roman"/>
            <w:i w:val="0"/>
            <w:color w:val="auto"/>
            <w:sz w:val="24"/>
            <w:szCs w:val="24"/>
          </w:rPr>
          <w:delText xml:space="preserve"> Skenario Edit User</w:delText>
        </w:r>
        <w:bookmarkStart w:id="4529" w:name="_Toc23496518"/>
        <w:bookmarkStart w:id="4530" w:name="_Toc23552702"/>
        <w:bookmarkStart w:id="4531" w:name="_Toc23811055"/>
        <w:bookmarkStart w:id="4532" w:name="_Toc23880718"/>
        <w:bookmarkEnd w:id="4529"/>
        <w:bookmarkEnd w:id="4530"/>
        <w:bookmarkEnd w:id="4531"/>
        <w:bookmarkEnd w:id="4532"/>
      </w:del>
    </w:p>
    <w:tbl>
      <w:tblPr>
        <w:tblStyle w:val="TableGrid"/>
        <w:tblW w:w="7933" w:type="dxa"/>
        <w:tblLook w:val="04A0" w:firstRow="1" w:lastRow="0" w:firstColumn="1" w:lastColumn="0" w:noHBand="0" w:noVBand="1"/>
      </w:tblPr>
      <w:tblGrid>
        <w:gridCol w:w="4531"/>
        <w:gridCol w:w="73"/>
        <w:gridCol w:w="3329"/>
      </w:tblGrid>
      <w:tr w:rsidR="0090212E" w:rsidRPr="0033182C" w:rsidDel="00F7680F" w14:paraId="17295FC0" w14:textId="5A2D22C6" w:rsidTr="00335BD4">
        <w:trPr>
          <w:del w:id="4533" w:author="Windows User" w:date="2019-09-19T03:29:00Z"/>
        </w:trPr>
        <w:tc>
          <w:tcPr>
            <w:tcW w:w="4531" w:type="dxa"/>
          </w:tcPr>
          <w:p w14:paraId="6CA34BC5" w14:textId="470759A4" w:rsidR="0090212E" w:rsidRPr="0033182C" w:rsidDel="00F7680F" w:rsidRDefault="0090212E" w:rsidP="00E97240">
            <w:pPr>
              <w:spacing w:after="0" w:line="240" w:lineRule="auto"/>
              <w:rPr>
                <w:del w:id="4534" w:author="Windows User" w:date="2019-09-19T03:29:00Z"/>
                <w:rFonts w:cs="Times New Roman"/>
                <w:sz w:val="22"/>
                <w:lang w:val="en-ID"/>
              </w:rPr>
            </w:pPr>
            <w:del w:id="4535" w:author="Windows User" w:date="2019-09-19T03:29:00Z">
              <w:r w:rsidRPr="0033182C" w:rsidDel="00F7680F">
                <w:rPr>
                  <w:rFonts w:cs="Times New Roman"/>
                  <w:b/>
                  <w:sz w:val="22"/>
                </w:rPr>
                <w:delText>Nama Usecase</w:delText>
              </w:r>
              <w:bookmarkStart w:id="4536" w:name="_Toc23496519"/>
              <w:bookmarkStart w:id="4537" w:name="_Toc23552703"/>
              <w:bookmarkStart w:id="4538" w:name="_Toc23811056"/>
              <w:bookmarkStart w:id="4539" w:name="_Toc23880719"/>
              <w:bookmarkEnd w:id="4536"/>
              <w:bookmarkEnd w:id="4537"/>
              <w:bookmarkEnd w:id="4538"/>
              <w:bookmarkEnd w:id="4539"/>
            </w:del>
          </w:p>
        </w:tc>
        <w:tc>
          <w:tcPr>
            <w:tcW w:w="3402" w:type="dxa"/>
            <w:gridSpan w:val="2"/>
          </w:tcPr>
          <w:p w14:paraId="4F9EB8EE" w14:textId="1DA83CB1" w:rsidR="0090212E" w:rsidRPr="0033182C" w:rsidDel="00F7680F" w:rsidRDefault="0090212E" w:rsidP="00E97240">
            <w:pPr>
              <w:spacing w:after="0" w:line="240" w:lineRule="auto"/>
              <w:rPr>
                <w:del w:id="4540" w:author="Windows User" w:date="2019-09-19T03:29:00Z"/>
                <w:rFonts w:cs="Times New Roman"/>
                <w:sz w:val="22"/>
                <w:lang w:val="en-ID"/>
              </w:rPr>
            </w:pPr>
            <w:del w:id="4541" w:author="Windows User" w:date="2019-09-19T03:29:00Z">
              <w:r w:rsidRPr="0033182C" w:rsidDel="00F7680F">
                <w:rPr>
                  <w:rFonts w:cs="Times New Roman"/>
                  <w:sz w:val="22"/>
                </w:rPr>
                <w:delText>Edit User</w:delText>
              </w:r>
              <w:bookmarkStart w:id="4542" w:name="_Toc23496520"/>
              <w:bookmarkStart w:id="4543" w:name="_Toc23552704"/>
              <w:bookmarkStart w:id="4544" w:name="_Toc23811057"/>
              <w:bookmarkStart w:id="4545" w:name="_Toc23880720"/>
              <w:bookmarkEnd w:id="4542"/>
              <w:bookmarkEnd w:id="4543"/>
              <w:bookmarkEnd w:id="4544"/>
              <w:bookmarkEnd w:id="4545"/>
            </w:del>
          </w:p>
        </w:tc>
        <w:bookmarkStart w:id="4546" w:name="_Toc23496521"/>
        <w:bookmarkStart w:id="4547" w:name="_Toc23552705"/>
        <w:bookmarkStart w:id="4548" w:name="_Toc23811058"/>
        <w:bookmarkStart w:id="4549" w:name="_Toc23880721"/>
        <w:bookmarkEnd w:id="4546"/>
        <w:bookmarkEnd w:id="4547"/>
        <w:bookmarkEnd w:id="4548"/>
        <w:bookmarkEnd w:id="4549"/>
      </w:tr>
      <w:tr w:rsidR="0090212E" w:rsidRPr="0033182C" w:rsidDel="00F7680F" w14:paraId="61459A6E" w14:textId="067AB430" w:rsidTr="00335BD4">
        <w:trPr>
          <w:del w:id="4550" w:author="Windows User" w:date="2019-09-19T03:29:00Z"/>
        </w:trPr>
        <w:tc>
          <w:tcPr>
            <w:tcW w:w="4531" w:type="dxa"/>
          </w:tcPr>
          <w:p w14:paraId="294B01B2" w14:textId="49683D45" w:rsidR="0090212E" w:rsidRPr="0033182C" w:rsidDel="00F7680F" w:rsidRDefault="0090212E" w:rsidP="00E97240">
            <w:pPr>
              <w:spacing w:after="0" w:line="240" w:lineRule="auto"/>
              <w:rPr>
                <w:del w:id="4551" w:author="Windows User" w:date="2019-09-19T03:29:00Z"/>
                <w:rFonts w:cs="Times New Roman"/>
                <w:sz w:val="22"/>
                <w:lang w:val="en-ID"/>
              </w:rPr>
            </w:pPr>
            <w:del w:id="4552" w:author="Windows User" w:date="2019-09-19T03:29:00Z">
              <w:r w:rsidRPr="0033182C" w:rsidDel="00F7680F">
                <w:rPr>
                  <w:rFonts w:cs="Times New Roman"/>
                  <w:b/>
                  <w:sz w:val="22"/>
                </w:rPr>
                <w:delText>Aktor</w:delText>
              </w:r>
              <w:bookmarkStart w:id="4553" w:name="_Toc23496522"/>
              <w:bookmarkStart w:id="4554" w:name="_Toc23552706"/>
              <w:bookmarkStart w:id="4555" w:name="_Toc23811059"/>
              <w:bookmarkStart w:id="4556" w:name="_Toc23880722"/>
              <w:bookmarkEnd w:id="4553"/>
              <w:bookmarkEnd w:id="4554"/>
              <w:bookmarkEnd w:id="4555"/>
              <w:bookmarkEnd w:id="4556"/>
            </w:del>
          </w:p>
        </w:tc>
        <w:tc>
          <w:tcPr>
            <w:tcW w:w="3402" w:type="dxa"/>
            <w:gridSpan w:val="2"/>
          </w:tcPr>
          <w:p w14:paraId="3D8CE54D" w14:textId="7E2FAFDD" w:rsidR="0090212E" w:rsidRPr="0033182C" w:rsidDel="00F7680F" w:rsidRDefault="0090212E" w:rsidP="00E97240">
            <w:pPr>
              <w:spacing w:after="0" w:line="240" w:lineRule="auto"/>
              <w:rPr>
                <w:del w:id="4557" w:author="Windows User" w:date="2019-09-19T03:29:00Z"/>
                <w:rFonts w:cs="Times New Roman"/>
                <w:sz w:val="22"/>
                <w:lang w:val="en-ID"/>
              </w:rPr>
            </w:pPr>
            <w:del w:id="4558" w:author="Windows User" w:date="2019-09-19T03:29:00Z">
              <w:r w:rsidRPr="0033182C" w:rsidDel="00F7680F">
                <w:rPr>
                  <w:rFonts w:cs="Times New Roman"/>
                  <w:sz w:val="22"/>
                </w:rPr>
                <w:delText>Admin</w:delText>
              </w:r>
              <w:bookmarkStart w:id="4559" w:name="_Toc23496523"/>
              <w:bookmarkStart w:id="4560" w:name="_Toc23552707"/>
              <w:bookmarkStart w:id="4561" w:name="_Toc23811060"/>
              <w:bookmarkStart w:id="4562" w:name="_Toc23880723"/>
              <w:bookmarkEnd w:id="4559"/>
              <w:bookmarkEnd w:id="4560"/>
              <w:bookmarkEnd w:id="4561"/>
              <w:bookmarkEnd w:id="4562"/>
            </w:del>
          </w:p>
        </w:tc>
        <w:bookmarkStart w:id="4563" w:name="_Toc23496524"/>
        <w:bookmarkStart w:id="4564" w:name="_Toc23552708"/>
        <w:bookmarkStart w:id="4565" w:name="_Toc23811061"/>
        <w:bookmarkStart w:id="4566" w:name="_Toc23880724"/>
        <w:bookmarkEnd w:id="4563"/>
        <w:bookmarkEnd w:id="4564"/>
        <w:bookmarkEnd w:id="4565"/>
        <w:bookmarkEnd w:id="4566"/>
      </w:tr>
      <w:tr w:rsidR="0090212E" w:rsidRPr="0033182C" w:rsidDel="00F7680F" w14:paraId="779722DE" w14:textId="0C4251BB" w:rsidTr="00335BD4">
        <w:trPr>
          <w:del w:id="4567" w:author="Windows User" w:date="2019-09-19T03:29:00Z"/>
        </w:trPr>
        <w:tc>
          <w:tcPr>
            <w:tcW w:w="4531" w:type="dxa"/>
          </w:tcPr>
          <w:p w14:paraId="46425789" w14:textId="605FF4F4" w:rsidR="0090212E" w:rsidRPr="0033182C" w:rsidDel="00F7680F" w:rsidRDefault="0090212E" w:rsidP="00E97240">
            <w:pPr>
              <w:spacing w:after="0" w:line="240" w:lineRule="auto"/>
              <w:rPr>
                <w:del w:id="4568" w:author="Windows User" w:date="2019-09-19T03:29:00Z"/>
                <w:rFonts w:cs="Times New Roman"/>
                <w:sz w:val="22"/>
                <w:lang w:val="en-ID"/>
              </w:rPr>
            </w:pPr>
            <w:del w:id="4569" w:author="Windows User" w:date="2019-09-19T03:29:00Z">
              <w:r w:rsidRPr="0033182C" w:rsidDel="00F7680F">
                <w:rPr>
                  <w:rFonts w:cs="Times New Roman"/>
                  <w:b/>
                  <w:sz w:val="22"/>
                </w:rPr>
                <w:delText>Deskripsi Singkat</w:delText>
              </w:r>
              <w:bookmarkStart w:id="4570" w:name="_Toc23496525"/>
              <w:bookmarkStart w:id="4571" w:name="_Toc23552709"/>
              <w:bookmarkStart w:id="4572" w:name="_Toc23811062"/>
              <w:bookmarkStart w:id="4573" w:name="_Toc23880725"/>
              <w:bookmarkEnd w:id="4570"/>
              <w:bookmarkEnd w:id="4571"/>
              <w:bookmarkEnd w:id="4572"/>
              <w:bookmarkEnd w:id="4573"/>
            </w:del>
          </w:p>
        </w:tc>
        <w:tc>
          <w:tcPr>
            <w:tcW w:w="3402" w:type="dxa"/>
            <w:gridSpan w:val="2"/>
          </w:tcPr>
          <w:p w14:paraId="7A24F9FC" w14:textId="5FF31A3C" w:rsidR="0090212E" w:rsidRPr="0033182C" w:rsidDel="00F7680F" w:rsidRDefault="0090212E" w:rsidP="00E97240">
            <w:pPr>
              <w:spacing w:after="0" w:line="240" w:lineRule="auto"/>
              <w:rPr>
                <w:del w:id="4574" w:author="Windows User" w:date="2019-09-19T03:29:00Z"/>
                <w:rFonts w:cs="Times New Roman"/>
                <w:sz w:val="22"/>
                <w:lang w:val="en-ID"/>
              </w:rPr>
            </w:pPr>
            <w:del w:id="4575" w:author="Windows User" w:date="2019-09-19T03:29:00Z">
              <w:r w:rsidRPr="0033182C" w:rsidDel="00F7680F">
                <w:rPr>
                  <w:rFonts w:cs="Times New Roman"/>
                  <w:sz w:val="22"/>
                </w:rPr>
                <w:delText xml:space="preserve">Aktor mengubah data user </w:delText>
              </w:r>
              <w:bookmarkStart w:id="4576" w:name="_Toc23496526"/>
              <w:bookmarkStart w:id="4577" w:name="_Toc23552710"/>
              <w:bookmarkStart w:id="4578" w:name="_Toc23811063"/>
              <w:bookmarkStart w:id="4579" w:name="_Toc23880726"/>
              <w:bookmarkEnd w:id="4576"/>
              <w:bookmarkEnd w:id="4577"/>
              <w:bookmarkEnd w:id="4578"/>
              <w:bookmarkEnd w:id="4579"/>
            </w:del>
          </w:p>
        </w:tc>
        <w:bookmarkStart w:id="4580" w:name="_Toc23496527"/>
        <w:bookmarkStart w:id="4581" w:name="_Toc23552711"/>
        <w:bookmarkStart w:id="4582" w:name="_Toc23811064"/>
        <w:bookmarkStart w:id="4583" w:name="_Toc23880727"/>
        <w:bookmarkEnd w:id="4580"/>
        <w:bookmarkEnd w:id="4581"/>
        <w:bookmarkEnd w:id="4582"/>
        <w:bookmarkEnd w:id="4583"/>
      </w:tr>
      <w:tr w:rsidR="0090212E" w:rsidRPr="0033182C" w:rsidDel="00F7680F" w14:paraId="41F525FB" w14:textId="5FBC0ECD" w:rsidTr="00335BD4">
        <w:trPr>
          <w:del w:id="4584" w:author="Windows User" w:date="2019-09-19T03:29:00Z"/>
        </w:trPr>
        <w:tc>
          <w:tcPr>
            <w:tcW w:w="4531" w:type="dxa"/>
          </w:tcPr>
          <w:p w14:paraId="7C219542" w14:textId="0B8F610D" w:rsidR="0090212E" w:rsidRPr="0033182C" w:rsidDel="00F7680F" w:rsidRDefault="0090212E" w:rsidP="00E97240">
            <w:pPr>
              <w:spacing w:after="0" w:line="240" w:lineRule="auto"/>
              <w:rPr>
                <w:del w:id="4585" w:author="Windows User" w:date="2019-09-19T03:29:00Z"/>
                <w:rFonts w:cs="Times New Roman"/>
                <w:sz w:val="22"/>
                <w:lang w:val="en-ID"/>
              </w:rPr>
            </w:pPr>
            <w:del w:id="4586" w:author="Windows User" w:date="2019-09-19T03:29:00Z">
              <w:r w:rsidRPr="0033182C" w:rsidDel="00F7680F">
                <w:rPr>
                  <w:rFonts w:cs="Times New Roman"/>
                  <w:b/>
                  <w:sz w:val="22"/>
                </w:rPr>
                <w:delText>Prekondisi</w:delText>
              </w:r>
              <w:bookmarkStart w:id="4587" w:name="_Toc23496528"/>
              <w:bookmarkStart w:id="4588" w:name="_Toc23552712"/>
              <w:bookmarkStart w:id="4589" w:name="_Toc23811065"/>
              <w:bookmarkStart w:id="4590" w:name="_Toc23880728"/>
              <w:bookmarkEnd w:id="4587"/>
              <w:bookmarkEnd w:id="4588"/>
              <w:bookmarkEnd w:id="4589"/>
              <w:bookmarkEnd w:id="4590"/>
            </w:del>
          </w:p>
        </w:tc>
        <w:tc>
          <w:tcPr>
            <w:tcW w:w="3402" w:type="dxa"/>
            <w:gridSpan w:val="2"/>
          </w:tcPr>
          <w:p w14:paraId="2F67F37F" w14:textId="67CDDD9F" w:rsidR="0090212E" w:rsidRPr="0033182C" w:rsidDel="00F7680F" w:rsidRDefault="0090212E" w:rsidP="00E97240">
            <w:pPr>
              <w:spacing w:after="0" w:line="240" w:lineRule="auto"/>
              <w:rPr>
                <w:del w:id="4591" w:author="Windows User" w:date="2019-09-19T03:29:00Z"/>
                <w:rFonts w:cs="Times New Roman"/>
                <w:sz w:val="22"/>
                <w:lang w:val="en-ID"/>
              </w:rPr>
            </w:pPr>
            <w:del w:id="4592" w:author="Windows User" w:date="2019-09-19T03:29:00Z">
              <w:r w:rsidRPr="0033182C" w:rsidDel="00F7680F">
                <w:rPr>
                  <w:rFonts w:cs="Times New Roman"/>
                  <w:sz w:val="22"/>
                </w:rPr>
                <w:delText>Aktor masuk halaman dashboard admin</w:delText>
              </w:r>
              <w:bookmarkStart w:id="4593" w:name="_Toc23496529"/>
              <w:bookmarkStart w:id="4594" w:name="_Toc23552713"/>
              <w:bookmarkStart w:id="4595" w:name="_Toc23811066"/>
              <w:bookmarkStart w:id="4596" w:name="_Toc23880729"/>
              <w:bookmarkEnd w:id="4593"/>
              <w:bookmarkEnd w:id="4594"/>
              <w:bookmarkEnd w:id="4595"/>
              <w:bookmarkEnd w:id="4596"/>
            </w:del>
          </w:p>
        </w:tc>
        <w:bookmarkStart w:id="4597" w:name="_Toc23496530"/>
        <w:bookmarkStart w:id="4598" w:name="_Toc23552714"/>
        <w:bookmarkStart w:id="4599" w:name="_Toc23811067"/>
        <w:bookmarkStart w:id="4600" w:name="_Toc23880730"/>
        <w:bookmarkEnd w:id="4597"/>
        <w:bookmarkEnd w:id="4598"/>
        <w:bookmarkEnd w:id="4599"/>
        <w:bookmarkEnd w:id="4600"/>
      </w:tr>
      <w:tr w:rsidR="0090212E" w:rsidRPr="0033182C" w:rsidDel="00F7680F" w14:paraId="221BD073" w14:textId="172AC45C" w:rsidTr="00335BD4">
        <w:trPr>
          <w:del w:id="4601" w:author="Windows User" w:date="2019-09-19T03:29:00Z"/>
        </w:trPr>
        <w:tc>
          <w:tcPr>
            <w:tcW w:w="4531" w:type="dxa"/>
          </w:tcPr>
          <w:p w14:paraId="74BED5AA" w14:textId="67367878" w:rsidR="0090212E" w:rsidRPr="0033182C" w:rsidDel="00F7680F" w:rsidRDefault="0090212E" w:rsidP="00E97240">
            <w:pPr>
              <w:spacing w:after="0" w:line="240" w:lineRule="auto"/>
              <w:rPr>
                <w:del w:id="4602" w:author="Windows User" w:date="2019-09-19T03:29:00Z"/>
                <w:rFonts w:cs="Times New Roman"/>
                <w:sz w:val="22"/>
                <w:lang w:val="en-ID"/>
              </w:rPr>
            </w:pPr>
            <w:del w:id="4603" w:author="Windows User" w:date="2019-09-19T03:29:00Z">
              <w:r w:rsidRPr="0033182C" w:rsidDel="00F7680F">
                <w:rPr>
                  <w:rFonts w:cs="Times New Roman"/>
                  <w:b/>
                  <w:sz w:val="22"/>
                </w:rPr>
                <w:delText>Pascakondisi</w:delText>
              </w:r>
              <w:bookmarkStart w:id="4604" w:name="_Toc23496531"/>
              <w:bookmarkStart w:id="4605" w:name="_Toc23552715"/>
              <w:bookmarkStart w:id="4606" w:name="_Toc23811068"/>
              <w:bookmarkStart w:id="4607" w:name="_Toc23880731"/>
              <w:bookmarkEnd w:id="4604"/>
              <w:bookmarkEnd w:id="4605"/>
              <w:bookmarkEnd w:id="4606"/>
              <w:bookmarkEnd w:id="4607"/>
            </w:del>
          </w:p>
        </w:tc>
        <w:tc>
          <w:tcPr>
            <w:tcW w:w="3402" w:type="dxa"/>
            <w:gridSpan w:val="2"/>
          </w:tcPr>
          <w:p w14:paraId="5817BF89" w14:textId="5630549C" w:rsidR="0090212E" w:rsidRPr="0033182C" w:rsidDel="00F7680F" w:rsidRDefault="0090212E" w:rsidP="00E97240">
            <w:pPr>
              <w:spacing w:after="0" w:line="240" w:lineRule="auto"/>
              <w:rPr>
                <w:del w:id="4608" w:author="Windows User" w:date="2019-09-19T03:29:00Z"/>
                <w:rFonts w:cs="Times New Roman"/>
                <w:sz w:val="22"/>
                <w:lang w:val="en-ID"/>
              </w:rPr>
            </w:pPr>
            <w:del w:id="4609" w:author="Windows User" w:date="2019-09-19T03:29:00Z">
              <w:r w:rsidRPr="0033182C" w:rsidDel="00F7680F">
                <w:rPr>
                  <w:rFonts w:cs="Times New Roman"/>
                  <w:sz w:val="22"/>
                </w:rPr>
                <w:delText>Data user berhasil diubah</w:delText>
              </w:r>
              <w:bookmarkStart w:id="4610" w:name="_Toc23496532"/>
              <w:bookmarkStart w:id="4611" w:name="_Toc23552716"/>
              <w:bookmarkStart w:id="4612" w:name="_Toc23811069"/>
              <w:bookmarkStart w:id="4613" w:name="_Toc23880732"/>
              <w:bookmarkEnd w:id="4610"/>
              <w:bookmarkEnd w:id="4611"/>
              <w:bookmarkEnd w:id="4612"/>
              <w:bookmarkEnd w:id="4613"/>
            </w:del>
          </w:p>
        </w:tc>
        <w:bookmarkStart w:id="4614" w:name="_Toc23496533"/>
        <w:bookmarkStart w:id="4615" w:name="_Toc23552717"/>
        <w:bookmarkStart w:id="4616" w:name="_Toc23811070"/>
        <w:bookmarkStart w:id="4617" w:name="_Toc23880733"/>
        <w:bookmarkEnd w:id="4614"/>
        <w:bookmarkEnd w:id="4615"/>
        <w:bookmarkEnd w:id="4616"/>
        <w:bookmarkEnd w:id="4617"/>
      </w:tr>
      <w:tr w:rsidR="0090212E" w:rsidRPr="0033182C" w:rsidDel="00F7680F" w14:paraId="69A27215" w14:textId="1BC22B6E" w:rsidTr="00335BD4">
        <w:trPr>
          <w:del w:id="4618" w:author="Windows User" w:date="2019-09-19T03:29:00Z"/>
        </w:trPr>
        <w:tc>
          <w:tcPr>
            <w:tcW w:w="7933" w:type="dxa"/>
            <w:gridSpan w:val="3"/>
          </w:tcPr>
          <w:p w14:paraId="201891EA" w14:textId="5A12BBF9" w:rsidR="0090212E" w:rsidRPr="0033182C" w:rsidDel="00F7680F" w:rsidRDefault="0090212E" w:rsidP="00E97240">
            <w:pPr>
              <w:spacing w:after="0" w:line="240" w:lineRule="auto"/>
              <w:jc w:val="center"/>
              <w:rPr>
                <w:del w:id="4619" w:author="Windows User" w:date="2019-09-19T03:29:00Z"/>
                <w:rFonts w:cs="Times New Roman"/>
                <w:sz w:val="22"/>
              </w:rPr>
            </w:pPr>
            <w:del w:id="4620" w:author="Windows User" w:date="2019-09-19T03:29:00Z">
              <w:r w:rsidRPr="0033182C" w:rsidDel="00F7680F">
                <w:rPr>
                  <w:rFonts w:cs="Times New Roman"/>
                  <w:b/>
                  <w:bCs/>
                  <w:sz w:val="22"/>
                </w:rPr>
                <w:delText>Flow Event</w:delText>
              </w:r>
              <w:bookmarkStart w:id="4621" w:name="_Toc23496534"/>
              <w:bookmarkStart w:id="4622" w:name="_Toc23552718"/>
              <w:bookmarkStart w:id="4623" w:name="_Toc23811071"/>
              <w:bookmarkStart w:id="4624" w:name="_Toc23880734"/>
              <w:bookmarkEnd w:id="4621"/>
              <w:bookmarkEnd w:id="4622"/>
              <w:bookmarkEnd w:id="4623"/>
              <w:bookmarkEnd w:id="4624"/>
            </w:del>
          </w:p>
        </w:tc>
        <w:bookmarkStart w:id="4625" w:name="_Toc23496535"/>
        <w:bookmarkStart w:id="4626" w:name="_Toc23552719"/>
        <w:bookmarkStart w:id="4627" w:name="_Toc23811072"/>
        <w:bookmarkStart w:id="4628" w:name="_Toc23880735"/>
        <w:bookmarkEnd w:id="4625"/>
        <w:bookmarkEnd w:id="4626"/>
        <w:bookmarkEnd w:id="4627"/>
        <w:bookmarkEnd w:id="4628"/>
      </w:tr>
      <w:tr w:rsidR="0090212E" w:rsidRPr="0033182C" w:rsidDel="00F7680F" w14:paraId="3DDF825C" w14:textId="0C82EB29" w:rsidTr="00335BD4">
        <w:trPr>
          <w:del w:id="4629" w:author="Windows User" w:date="2019-09-19T03:29:00Z"/>
        </w:trPr>
        <w:tc>
          <w:tcPr>
            <w:tcW w:w="7933" w:type="dxa"/>
            <w:gridSpan w:val="3"/>
          </w:tcPr>
          <w:p w14:paraId="17FF72B0" w14:textId="082B9F17" w:rsidR="0090212E" w:rsidRPr="0033182C" w:rsidDel="00F7680F" w:rsidRDefault="00A15854" w:rsidP="00E97240">
            <w:pPr>
              <w:spacing w:after="0" w:line="240" w:lineRule="auto"/>
              <w:jc w:val="center"/>
              <w:rPr>
                <w:del w:id="4630" w:author="Windows User" w:date="2019-09-19T03:29:00Z"/>
                <w:rFonts w:cs="Times New Roman"/>
                <w:sz w:val="22"/>
              </w:rPr>
            </w:pPr>
            <w:del w:id="4631" w:author="Windows User" w:date="2019-09-19T03:29:00Z">
              <w:r w:rsidRPr="0033182C" w:rsidDel="00F7680F">
                <w:rPr>
                  <w:rFonts w:cs="Times New Roman"/>
                  <w:b/>
                  <w:sz w:val="22"/>
                </w:rPr>
                <w:delText>Normal Flow : Edit user</w:delText>
              </w:r>
              <w:bookmarkStart w:id="4632" w:name="_Toc23496536"/>
              <w:bookmarkStart w:id="4633" w:name="_Toc23552720"/>
              <w:bookmarkStart w:id="4634" w:name="_Toc23811073"/>
              <w:bookmarkStart w:id="4635" w:name="_Toc23880736"/>
              <w:bookmarkEnd w:id="4632"/>
              <w:bookmarkEnd w:id="4633"/>
              <w:bookmarkEnd w:id="4634"/>
              <w:bookmarkEnd w:id="4635"/>
            </w:del>
          </w:p>
        </w:tc>
        <w:bookmarkStart w:id="4636" w:name="_Toc23496537"/>
        <w:bookmarkStart w:id="4637" w:name="_Toc23552721"/>
        <w:bookmarkStart w:id="4638" w:name="_Toc23811074"/>
        <w:bookmarkStart w:id="4639" w:name="_Toc23880737"/>
        <w:bookmarkEnd w:id="4636"/>
        <w:bookmarkEnd w:id="4637"/>
        <w:bookmarkEnd w:id="4638"/>
        <w:bookmarkEnd w:id="4639"/>
      </w:tr>
      <w:tr w:rsidR="0090212E" w:rsidRPr="0033182C" w:rsidDel="00F7680F" w14:paraId="55902C0D" w14:textId="4F8900E4" w:rsidTr="00335BD4">
        <w:trPr>
          <w:trHeight w:val="371"/>
          <w:del w:id="4640" w:author="Windows User" w:date="2019-09-19T03:29:00Z"/>
        </w:trPr>
        <w:tc>
          <w:tcPr>
            <w:tcW w:w="4604" w:type="dxa"/>
            <w:gridSpan w:val="2"/>
          </w:tcPr>
          <w:p w14:paraId="4298D4A5" w14:textId="0C668C0A" w:rsidR="0090212E" w:rsidRPr="0033182C" w:rsidDel="00F7680F" w:rsidRDefault="0090212E" w:rsidP="00E97240">
            <w:pPr>
              <w:spacing w:after="0" w:line="240" w:lineRule="auto"/>
              <w:rPr>
                <w:del w:id="4641" w:author="Windows User" w:date="2019-09-19T03:29:00Z"/>
                <w:rFonts w:cs="Times New Roman"/>
                <w:b/>
                <w:sz w:val="22"/>
              </w:rPr>
            </w:pPr>
            <w:del w:id="4642" w:author="Windows User" w:date="2019-09-19T03:29:00Z">
              <w:r w:rsidRPr="0033182C" w:rsidDel="00F7680F">
                <w:rPr>
                  <w:rFonts w:cs="Times New Roman"/>
                  <w:sz w:val="22"/>
                </w:rPr>
                <w:delText>Aksi Aktor</w:delText>
              </w:r>
              <w:bookmarkStart w:id="4643" w:name="_Toc23496538"/>
              <w:bookmarkStart w:id="4644" w:name="_Toc23552722"/>
              <w:bookmarkStart w:id="4645" w:name="_Toc23811075"/>
              <w:bookmarkStart w:id="4646" w:name="_Toc23880738"/>
              <w:bookmarkEnd w:id="4643"/>
              <w:bookmarkEnd w:id="4644"/>
              <w:bookmarkEnd w:id="4645"/>
              <w:bookmarkEnd w:id="4646"/>
            </w:del>
          </w:p>
        </w:tc>
        <w:tc>
          <w:tcPr>
            <w:tcW w:w="3329" w:type="dxa"/>
          </w:tcPr>
          <w:p w14:paraId="7C2293E1" w14:textId="71972C3C" w:rsidR="0090212E" w:rsidRPr="0033182C" w:rsidDel="00F7680F" w:rsidRDefault="0090212E" w:rsidP="00E97240">
            <w:pPr>
              <w:spacing w:after="0" w:line="240" w:lineRule="auto"/>
              <w:rPr>
                <w:del w:id="4647" w:author="Windows User" w:date="2019-09-19T03:29:00Z"/>
                <w:rFonts w:cs="Times New Roman"/>
                <w:b/>
                <w:sz w:val="22"/>
              </w:rPr>
            </w:pPr>
            <w:del w:id="4648" w:author="Windows User" w:date="2019-09-19T03:29:00Z">
              <w:r w:rsidRPr="0033182C" w:rsidDel="00F7680F">
                <w:rPr>
                  <w:rFonts w:cs="Times New Roman"/>
                  <w:sz w:val="22"/>
                </w:rPr>
                <w:delText>Reaksi Sistem</w:delText>
              </w:r>
              <w:bookmarkStart w:id="4649" w:name="_Toc23496539"/>
              <w:bookmarkStart w:id="4650" w:name="_Toc23552723"/>
              <w:bookmarkStart w:id="4651" w:name="_Toc23811076"/>
              <w:bookmarkStart w:id="4652" w:name="_Toc23880739"/>
              <w:bookmarkEnd w:id="4649"/>
              <w:bookmarkEnd w:id="4650"/>
              <w:bookmarkEnd w:id="4651"/>
              <w:bookmarkEnd w:id="4652"/>
            </w:del>
          </w:p>
        </w:tc>
        <w:bookmarkStart w:id="4653" w:name="_Toc23496540"/>
        <w:bookmarkStart w:id="4654" w:name="_Toc23552724"/>
        <w:bookmarkStart w:id="4655" w:name="_Toc23811077"/>
        <w:bookmarkStart w:id="4656" w:name="_Toc23880740"/>
        <w:bookmarkEnd w:id="4653"/>
        <w:bookmarkEnd w:id="4654"/>
        <w:bookmarkEnd w:id="4655"/>
        <w:bookmarkEnd w:id="4656"/>
      </w:tr>
      <w:tr w:rsidR="0090212E" w:rsidRPr="0033182C" w:rsidDel="00F7680F" w14:paraId="0484C594" w14:textId="0E2449C5" w:rsidTr="00335BD4">
        <w:trPr>
          <w:trHeight w:val="371"/>
          <w:del w:id="4657" w:author="Windows User" w:date="2019-09-19T03:29:00Z"/>
        </w:trPr>
        <w:tc>
          <w:tcPr>
            <w:tcW w:w="4604" w:type="dxa"/>
            <w:gridSpan w:val="2"/>
          </w:tcPr>
          <w:p w14:paraId="16F6DEBE" w14:textId="12DD5A26" w:rsidR="0090212E" w:rsidRPr="0033182C" w:rsidDel="00F7680F" w:rsidRDefault="0090212E" w:rsidP="00E97240">
            <w:pPr>
              <w:pStyle w:val="ListParagraph"/>
              <w:numPr>
                <w:ilvl w:val="0"/>
                <w:numId w:val="9"/>
              </w:numPr>
              <w:spacing w:after="0" w:line="240" w:lineRule="auto"/>
              <w:rPr>
                <w:del w:id="4658" w:author="Windows User" w:date="2019-09-19T03:29:00Z"/>
                <w:rFonts w:cs="Times New Roman"/>
                <w:sz w:val="22"/>
              </w:rPr>
            </w:pPr>
            <w:del w:id="4659" w:author="Windows User" w:date="2019-09-19T03:29:00Z">
              <w:r w:rsidRPr="0033182C" w:rsidDel="00F7680F">
                <w:rPr>
                  <w:rFonts w:cs="Times New Roman"/>
                  <w:sz w:val="22"/>
                </w:rPr>
                <w:delText xml:space="preserve">Klik </w:delText>
              </w:r>
              <w:r w:rsidR="00666597" w:rsidRPr="0033182C" w:rsidDel="00F7680F">
                <w:rPr>
                  <w:rFonts w:cs="Times New Roman"/>
                  <w:sz w:val="22"/>
                </w:rPr>
                <w:delText>tombol edit pada user yang akan diubah data nya</w:delText>
              </w:r>
              <w:bookmarkStart w:id="4660" w:name="_Toc23496541"/>
              <w:bookmarkStart w:id="4661" w:name="_Toc23552725"/>
              <w:bookmarkStart w:id="4662" w:name="_Toc23811078"/>
              <w:bookmarkStart w:id="4663" w:name="_Toc23880741"/>
              <w:bookmarkEnd w:id="4660"/>
              <w:bookmarkEnd w:id="4661"/>
              <w:bookmarkEnd w:id="4662"/>
              <w:bookmarkEnd w:id="4663"/>
            </w:del>
          </w:p>
        </w:tc>
        <w:tc>
          <w:tcPr>
            <w:tcW w:w="3329" w:type="dxa"/>
          </w:tcPr>
          <w:p w14:paraId="17CBE7B5" w14:textId="50D81ED9" w:rsidR="0090212E" w:rsidRPr="0033182C" w:rsidDel="00F7680F" w:rsidRDefault="0090212E" w:rsidP="00E97240">
            <w:pPr>
              <w:spacing w:after="0" w:line="240" w:lineRule="auto"/>
              <w:rPr>
                <w:del w:id="4664" w:author="Windows User" w:date="2019-09-19T03:29:00Z"/>
                <w:rFonts w:cs="Times New Roman"/>
                <w:sz w:val="22"/>
              </w:rPr>
            </w:pPr>
            <w:bookmarkStart w:id="4665" w:name="_Toc23496542"/>
            <w:bookmarkStart w:id="4666" w:name="_Toc23552726"/>
            <w:bookmarkStart w:id="4667" w:name="_Toc23811079"/>
            <w:bookmarkStart w:id="4668" w:name="_Toc23880742"/>
            <w:bookmarkEnd w:id="4665"/>
            <w:bookmarkEnd w:id="4666"/>
            <w:bookmarkEnd w:id="4667"/>
            <w:bookmarkEnd w:id="4668"/>
          </w:p>
        </w:tc>
        <w:bookmarkStart w:id="4669" w:name="_Toc23496543"/>
        <w:bookmarkStart w:id="4670" w:name="_Toc23552727"/>
        <w:bookmarkStart w:id="4671" w:name="_Toc23811080"/>
        <w:bookmarkStart w:id="4672" w:name="_Toc23880743"/>
        <w:bookmarkEnd w:id="4669"/>
        <w:bookmarkEnd w:id="4670"/>
        <w:bookmarkEnd w:id="4671"/>
        <w:bookmarkEnd w:id="4672"/>
      </w:tr>
      <w:tr w:rsidR="0090212E" w:rsidRPr="0033182C" w:rsidDel="00F7680F" w14:paraId="74796C7F" w14:textId="2B6F9DF4" w:rsidTr="00335BD4">
        <w:trPr>
          <w:trHeight w:val="370"/>
          <w:del w:id="4673" w:author="Windows User" w:date="2019-09-19T03:29:00Z"/>
        </w:trPr>
        <w:tc>
          <w:tcPr>
            <w:tcW w:w="4604" w:type="dxa"/>
            <w:gridSpan w:val="2"/>
          </w:tcPr>
          <w:p w14:paraId="749C626E" w14:textId="212EC35D" w:rsidR="0090212E" w:rsidRPr="0033182C" w:rsidDel="00F7680F" w:rsidRDefault="0090212E" w:rsidP="00E97240">
            <w:pPr>
              <w:pStyle w:val="ListParagraph"/>
              <w:spacing w:after="0" w:line="240" w:lineRule="auto"/>
              <w:rPr>
                <w:del w:id="4674" w:author="Windows User" w:date="2019-09-19T03:29:00Z"/>
                <w:rFonts w:cs="Times New Roman"/>
                <w:sz w:val="22"/>
              </w:rPr>
            </w:pPr>
            <w:bookmarkStart w:id="4675" w:name="_Toc23496544"/>
            <w:bookmarkStart w:id="4676" w:name="_Toc23552728"/>
            <w:bookmarkStart w:id="4677" w:name="_Toc23811081"/>
            <w:bookmarkStart w:id="4678" w:name="_Toc23880744"/>
            <w:bookmarkEnd w:id="4675"/>
            <w:bookmarkEnd w:id="4676"/>
            <w:bookmarkEnd w:id="4677"/>
            <w:bookmarkEnd w:id="4678"/>
          </w:p>
          <w:p w14:paraId="2E79017C" w14:textId="1A09947D" w:rsidR="0090212E" w:rsidRPr="0033182C" w:rsidDel="00F7680F" w:rsidRDefault="0090212E" w:rsidP="00E97240">
            <w:pPr>
              <w:pStyle w:val="ListParagraph"/>
              <w:spacing w:after="0" w:line="240" w:lineRule="auto"/>
              <w:rPr>
                <w:del w:id="4679" w:author="Windows User" w:date="2019-09-19T03:29:00Z"/>
                <w:rFonts w:cs="Times New Roman"/>
                <w:sz w:val="22"/>
              </w:rPr>
            </w:pPr>
            <w:bookmarkStart w:id="4680" w:name="_Toc23496545"/>
            <w:bookmarkStart w:id="4681" w:name="_Toc23552729"/>
            <w:bookmarkStart w:id="4682" w:name="_Toc23811082"/>
            <w:bookmarkStart w:id="4683" w:name="_Toc23880745"/>
            <w:bookmarkEnd w:id="4680"/>
            <w:bookmarkEnd w:id="4681"/>
            <w:bookmarkEnd w:id="4682"/>
            <w:bookmarkEnd w:id="4683"/>
          </w:p>
          <w:p w14:paraId="733ABEB2" w14:textId="7C9240BF" w:rsidR="0090212E" w:rsidRPr="0033182C" w:rsidDel="00F7680F" w:rsidRDefault="0090212E" w:rsidP="00E97240">
            <w:pPr>
              <w:spacing w:after="0" w:line="240" w:lineRule="auto"/>
              <w:rPr>
                <w:del w:id="4684" w:author="Windows User" w:date="2019-09-19T03:29:00Z"/>
                <w:rFonts w:cs="Times New Roman"/>
                <w:b/>
                <w:sz w:val="22"/>
              </w:rPr>
            </w:pPr>
            <w:bookmarkStart w:id="4685" w:name="_Toc23496546"/>
            <w:bookmarkStart w:id="4686" w:name="_Toc23552730"/>
            <w:bookmarkStart w:id="4687" w:name="_Toc23811083"/>
            <w:bookmarkStart w:id="4688" w:name="_Toc23880746"/>
            <w:bookmarkEnd w:id="4685"/>
            <w:bookmarkEnd w:id="4686"/>
            <w:bookmarkEnd w:id="4687"/>
            <w:bookmarkEnd w:id="4688"/>
          </w:p>
        </w:tc>
        <w:tc>
          <w:tcPr>
            <w:tcW w:w="3329" w:type="dxa"/>
          </w:tcPr>
          <w:p w14:paraId="2FB2ABE6" w14:textId="11CAC837" w:rsidR="0090212E" w:rsidRPr="0033182C" w:rsidDel="00F7680F" w:rsidRDefault="0090212E" w:rsidP="00E97240">
            <w:pPr>
              <w:pStyle w:val="ListParagraph"/>
              <w:numPr>
                <w:ilvl w:val="0"/>
                <w:numId w:val="9"/>
              </w:numPr>
              <w:spacing w:after="0" w:line="240" w:lineRule="auto"/>
              <w:ind w:left="393" w:hanging="283"/>
              <w:rPr>
                <w:del w:id="4689" w:author="Windows User" w:date="2019-09-19T03:29:00Z"/>
                <w:rFonts w:cs="Times New Roman"/>
                <w:sz w:val="22"/>
              </w:rPr>
            </w:pPr>
            <w:del w:id="4690" w:author="Windows User" w:date="2019-09-19T03:29:00Z">
              <w:r w:rsidRPr="0033182C" w:rsidDel="00F7680F">
                <w:rPr>
                  <w:rFonts w:cs="Times New Roman"/>
                  <w:sz w:val="22"/>
                </w:rPr>
                <w:delText>Menampilkan form edit user</w:delText>
              </w:r>
              <w:bookmarkStart w:id="4691" w:name="_Toc23496547"/>
              <w:bookmarkStart w:id="4692" w:name="_Toc23552731"/>
              <w:bookmarkStart w:id="4693" w:name="_Toc23811084"/>
              <w:bookmarkStart w:id="4694" w:name="_Toc23880747"/>
              <w:bookmarkEnd w:id="4691"/>
              <w:bookmarkEnd w:id="4692"/>
              <w:bookmarkEnd w:id="4693"/>
              <w:bookmarkEnd w:id="4694"/>
            </w:del>
          </w:p>
        </w:tc>
        <w:bookmarkStart w:id="4695" w:name="_Toc23496548"/>
        <w:bookmarkStart w:id="4696" w:name="_Toc23552732"/>
        <w:bookmarkStart w:id="4697" w:name="_Toc23811085"/>
        <w:bookmarkStart w:id="4698" w:name="_Toc23880748"/>
        <w:bookmarkEnd w:id="4695"/>
        <w:bookmarkEnd w:id="4696"/>
        <w:bookmarkEnd w:id="4697"/>
        <w:bookmarkEnd w:id="4698"/>
      </w:tr>
      <w:tr w:rsidR="0090212E" w:rsidRPr="0033182C" w:rsidDel="00F7680F" w14:paraId="301FCAD9" w14:textId="1C906F21" w:rsidTr="00335BD4">
        <w:trPr>
          <w:trHeight w:val="370"/>
          <w:del w:id="4699" w:author="Windows User" w:date="2019-09-19T03:29:00Z"/>
        </w:trPr>
        <w:tc>
          <w:tcPr>
            <w:tcW w:w="4604" w:type="dxa"/>
            <w:gridSpan w:val="2"/>
          </w:tcPr>
          <w:p w14:paraId="71442B16" w14:textId="740B676A" w:rsidR="0090212E" w:rsidRPr="0033182C" w:rsidDel="00F7680F" w:rsidRDefault="0090212E" w:rsidP="00E97240">
            <w:pPr>
              <w:pStyle w:val="ListParagraph"/>
              <w:numPr>
                <w:ilvl w:val="0"/>
                <w:numId w:val="9"/>
              </w:numPr>
              <w:spacing w:after="0" w:line="240" w:lineRule="auto"/>
              <w:rPr>
                <w:del w:id="4700" w:author="Windows User" w:date="2019-09-19T03:29:00Z"/>
                <w:rFonts w:cs="Times New Roman"/>
                <w:sz w:val="22"/>
              </w:rPr>
            </w:pPr>
            <w:del w:id="4701" w:author="Windows User" w:date="2019-09-19T03:29:00Z">
              <w:r w:rsidRPr="0033182C" w:rsidDel="00F7680F">
                <w:rPr>
                  <w:rFonts w:cs="Times New Roman"/>
                  <w:sz w:val="22"/>
                </w:rPr>
                <w:delText>Aktor mengisi nama, username, atau password yang akan di ganti</w:delText>
              </w:r>
              <w:bookmarkStart w:id="4702" w:name="_Toc23496549"/>
              <w:bookmarkStart w:id="4703" w:name="_Toc23552733"/>
              <w:bookmarkStart w:id="4704" w:name="_Toc23811086"/>
              <w:bookmarkStart w:id="4705" w:name="_Toc23880749"/>
              <w:bookmarkEnd w:id="4702"/>
              <w:bookmarkEnd w:id="4703"/>
              <w:bookmarkEnd w:id="4704"/>
              <w:bookmarkEnd w:id="4705"/>
            </w:del>
          </w:p>
        </w:tc>
        <w:tc>
          <w:tcPr>
            <w:tcW w:w="3329" w:type="dxa"/>
          </w:tcPr>
          <w:p w14:paraId="5F35DB02" w14:textId="748B3C2D" w:rsidR="0090212E" w:rsidRPr="0033182C" w:rsidDel="00F7680F" w:rsidRDefault="0090212E" w:rsidP="00E97240">
            <w:pPr>
              <w:spacing w:after="0" w:line="240" w:lineRule="auto"/>
              <w:ind w:left="393" w:hanging="283"/>
              <w:rPr>
                <w:del w:id="4706" w:author="Windows User" w:date="2019-09-19T03:29:00Z"/>
                <w:rFonts w:cs="Times New Roman"/>
                <w:b/>
                <w:sz w:val="22"/>
              </w:rPr>
            </w:pPr>
            <w:bookmarkStart w:id="4707" w:name="_Toc23496550"/>
            <w:bookmarkStart w:id="4708" w:name="_Toc23552734"/>
            <w:bookmarkStart w:id="4709" w:name="_Toc23811087"/>
            <w:bookmarkStart w:id="4710" w:name="_Toc23880750"/>
            <w:bookmarkEnd w:id="4707"/>
            <w:bookmarkEnd w:id="4708"/>
            <w:bookmarkEnd w:id="4709"/>
            <w:bookmarkEnd w:id="4710"/>
          </w:p>
        </w:tc>
        <w:bookmarkStart w:id="4711" w:name="_Toc23496551"/>
        <w:bookmarkStart w:id="4712" w:name="_Toc23552735"/>
        <w:bookmarkStart w:id="4713" w:name="_Toc23811088"/>
        <w:bookmarkStart w:id="4714" w:name="_Toc23880751"/>
        <w:bookmarkEnd w:id="4711"/>
        <w:bookmarkEnd w:id="4712"/>
        <w:bookmarkEnd w:id="4713"/>
        <w:bookmarkEnd w:id="4714"/>
      </w:tr>
      <w:tr w:rsidR="0090212E" w:rsidRPr="0033182C" w:rsidDel="00F7680F" w14:paraId="27D10905" w14:textId="56A0D808" w:rsidTr="00335BD4">
        <w:trPr>
          <w:trHeight w:val="370"/>
          <w:del w:id="4715" w:author="Windows User" w:date="2019-09-19T03:29:00Z"/>
        </w:trPr>
        <w:tc>
          <w:tcPr>
            <w:tcW w:w="4604" w:type="dxa"/>
            <w:gridSpan w:val="2"/>
          </w:tcPr>
          <w:p w14:paraId="4EB5A89E" w14:textId="6C04044D" w:rsidR="0090212E" w:rsidRPr="0033182C" w:rsidDel="00F7680F" w:rsidRDefault="0090212E" w:rsidP="00E97240">
            <w:pPr>
              <w:pStyle w:val="ListParagraph"/>
              <w:numPr>
                <w:ilvl w:val="0"/>
                <w:numId w:val="9"/>
              </w:numPr>
              <w:spacing w:after="0" w:line="240" w:lineRule="auto"/>
              <w:rPr>
                <w:del w:id="4716" w:author="Windows User" w:date="2019-09-19T03:29:00Z"/>
                <w:rFonts w:cs="Times New Roman"/>
                <w:sz w:val="22"/>
              </w:rPr>
            </w:pPr>
            <w:del w:id="4717" w:author="Windows User" w:date="2019-09-19T03:29:00Z">
              <w:r w:rsidRPr="0033182C" w:rsidDel="00F7680F">
                <w:rPr>
                  <w:rFonts w:cs="Times New Roman"/>
                  <w:sz w:val="22"/>
                </w:rPr>
                <w:delText>Klik ‘Update’</w:delText>
              </w:r>
              <w:bookmarkStart w:id="4718" w:name="_Toc23496552"/>
              <w:bookmarkStart w:id="4719" w:name="_Toc23552736"/>
              <w:bookmarkStart w:id="4720" w:name="_Toc23811089"/>
              <w:bookmarkStart w:id="4721" w:name="_Toc23880752"/>
              <w:bookmarkEnd w:id="4718"/>
              <w:bookmarkEnd w:id="4719"/>
              <w:bookmarkEnd w:id="4720"/>
              <w:bookmarkEnd w:id="4721"/>
            </w:del>
          </w:p>
        </w:tc>
        <w:tc>
          <w:tcPr>
            <w:tcW w:w="3329" w:type="dxa"/>
          </w:tcPr>
          <w:p w14:paraId="2A12A1AC" w14:textId="7125EA77" w:rsidR="0090212E" w:rsidRPr="0033182C" w:rsidDel="00F7680F" w:rsidRDefault="0090212E" w:rsidP="00E97240">
            <w:pPr>
              <w:spacing w:after="0" w:line="240" w:lineRule="auto"/>
              <w:ind w:left="393" w:hanging="283"/>
              <w:rPr>
                <w:del w:id="4722" w:author="Windows User" w:date="2019-09-19T03:29:00Z"/>
                <w:rFonts w:cs="Times New Roman"/>
                <w:b/>
                <w:sz w:val="22"/>
              </w:rPr>
            </w:pPr>
            <w:bookmarkStart w:id="4723" w:name="_Toc23496553"/>
            <w:bookmarkStart w:id="4724" w:name="_Toc23552737"/>
            <w:bookmarkStart w:id="4725" w:name="_Toc23811090"/>
            <w:bookmarkStart w:id="4726" w:name="_Toc23880753"/>
            <w:bookmarkEnd w:id="4723"/>
            <w:bookmarkEnd w:id="4724"/>
            <w:bookmarkEnd w:id="4725"/>
            <w:bookmarkEnd w:id="4726"/>
          </w:p>
        </w:tc>
        <w:bookmarkStart w:id="4727" w:name="_Toc23496554"/>
        <w:bookmarkStart w:id="4728" w:name="_Toc23552738"/>
        <w:bookmarkStart w:id="4729" w:name="_Toc23811091"/>
        <w:bookmarkStart w:id="4730" w:name="_Toc23880754"/>
        <w:bookmarkEnd w:id="4727"/>
        <w:bookmarkEnd w:id="4728"/>
        <w:bookmarkEnd w:id="4729"/>
        <w:bookmarkEnd w:id="4730"/>
      </w:tr>
      <w:tr w:rsidR="0090212E" w:rsidRPr="0033182C" w:rsidDel="00F7680F" w14:paraId="0DCBBF46" w14:textId="560AA44A" w:rsidTr="00335BD4">
        <w:trPr>
          <w:trHeight w:val="370"/>
          <w:del w:id="4731" w:author="Windows User" w:date="2019-09-19T03:29:00Z"/>
        </w:trPr>
        <w:tc>
          <w:tcPr>
            <w:tcW w:w="4604" w:type="dxa"/>
            <w:gridSpan w:val="2"/>
          </w:tcPr>
          <w:p w14:paraId="1953CDE0" w14:textId="738C8E09" w:rsidR="0090212E" w:rsidRPr="0033182C" w:rsidDel="00F7680F" w:rsidRDefault="0090212E" w:rsidP="00E97240">
            <w:pPr>
              <w:spacing w:after="0" w:line="240" w:lineRule="auto"/>
              <w:rPr>
                <w:del w:id="4732" w:author="Windows User" w:date="2019-09-19T03:29:00Z"/>
                <w:rFonts w:cs="Times New Roman"/>
                <w:sz w:val="22"/>
              </w:rPr>
            </w:pPr>
            <w:bookmarkStart w:id="4733" w:name="_Toc23496555"/>
            <w:bookmarkStart w:id="4734" w:name="_Toc23552739"/>
            <w:bookmarkStart w:id="4735" w:name="_Toc23811092"/>
            <w:bookmarkStart w:id="4736" w:name="_Toc23880755"/>
            <w:bookmarkEnd w:id="4733"/>
            <w:bookmarkEnd w:id="4734"/>
            <w:bookmarkEnd w:id="4735"/>
            <w:bookmarkEnd w:id="4736"/>
          </w:p>
        </w:tc>
        <w:tc>
          <w:tcPr>
            <w:tcW w:w="3329" w:type="dxa"/>
          </w:tcPr>
          <w:p w14:paraId="3F0DC1AC" w14:textId="7CC6146D" w:rsidR="0090212E" w:rsidRPr="0033182C" w:rsidDel="00F7680F" w:rsidRDefault="0090212E" w:rsidP="00E97240">
            <w:pPr>
              <w:pStyle w:val="ListParagraph"/>
              <w:numPr>
                <w:ilvl w:val="0"/>
                <w:numId w:val="9"/>
              </w:numPr>
              <w:spacing w:after="0" w:line="240" w:lineRule="auto"/>
              <w:ind w:left="393" w:hanging="283"/>
              <w:rPr>
                <w:del w:id="4737" w:author="Windows User" w:date="2019-09-19T03:29:00Z"/>
                <w:rFonts w:cs="Times New Roman"/>
                <w:b/>
                <w:sz w:val="22"/>
              </w:rPr>
            </w:pPr>
            <w:del w:id="4738" w:author="Windows User" w:date="2019-09-19T03:29:00Z">
              <w:r w:rsidRPr="0033182C" w:rsidDel="00F7680F">
                <w:rPr>
                  <w:rFonts w:cs="Times New Roman"/>
                  <w:sz w:val="22"/>
                </w:rPr>
                <w:delText xml:space="preserve">Sistem mengecek inputan </w:delText>
              </w:r>
              <w:bookmarkStart w:id="4739" w:name="_Toc23496556"/>
              <w:bookmarkStart w:id="4740" w:name="_Toc23552740"/>
              <w:bookmarkStart w:id="4741" w:name="_Toc23811093"/>
              <w:bookmarkStart w:id="4742" w:name="_Toc23880756"/>
              <w:bookmarkEnd w:id="4739"/>
              <w:bookmarkEnd w:id="4740"/>
              <w:bookmarkEnd w:id="4741"/>
              <w:bookmarkEnd w:id="4742"/>
            </w:del>
          </w:p>
        </w:tc>
        <w:bookmarkStart w:id="4743" w:name="_Toc23496557"/>
        <w:bookmarkStart w:id="4744" w:name="_Toc23552741"/>
        <w:bookmarkStart w:id="4745" w:name="_Toc23811094"/>
        <w:bookmarkStart w:id="4746" w:name="_Toc23880757"/>
        <w:bookmarkEnd w:id="4743"/>
        <w:bookmarkEnd w:id="4744"/>
        <w:bookmarkEnd w:id="4745"/>
        <w:bookmarkEnd w:id="4746"/>
      </w:tr>
      <w:tr w:rsidR="0090212E" w:rsidRPr="0033182C" w:rsidDel="00F7680F" w14:paraId="0C39EB7F" w14:textId="1E4531AB" w:rsidTr="00335BD4">
        <w:trPr>
          <w:trHeight w:val="370"/>
          <w:del w:id="4747" w:author="Windows User" w:date="2019-09-19T03:29:00Z"/>
        </w:trPr>
        <w:tc>
          <w:tcPr>
            <w:tcW w:w="4604" w:type="dxa"/>
            <w:gridSpan w:val="2"/>
          </w:tcPr>
          <w:p w14:paraId="5C75A776" w14:textId="714D8D1C" w:rsidR="0090212E" w:rsidRPr="0033182C" w:rsidDel="00F7680F" w:rsidRDefault="0090212E" w:rsidP="00E97240">
            <w:pPr>
              <w:spacing w:after="0" w:line="240" w:lineRule="auto"/>
              <w:rPr>
                <w:del w:id="4748" w:author="Windows User" w:date="2019-09-19T03:29:00Z"/>
                <w:rFonts w:cs="Times New Roman"/>
                <w:sz w:val="22"/>
              </w:rPr>
            </w:pPr>
            <w:bookmarkStart w:id="4749" w:name="_Toc23496558"/>
            <w:bookmarkStart w:id="4750" w:name="_Toc23552742"/>
            <w:bookmarkStart w:id="4751" w:name="_Toc23811095"/>
            <w:bookmarkStart w:id="4752" w:name="_Toc23880758"/>
            <w:bookmarkEnd w:id="4749"/>
            <w:bookmarkEnd w:id="4750"/>
            <w:bookmarkEnd w:id="4751"/>
            <w:bookmarkEnd w:id="4752"/>
          </w:p>
        </w:tc>
        <w:tc>
          <w:tcPr>
            <w:tcW w:w="3329" w:type="dxa"/>
          </w:tcPr>
          <w:p w14:paraId="28A63B33" w14:textId="6883AB08" w:rsidR="0090212E" w:rsidRPr="0033182C" w:rsidDel="00F7680F" w:rsidRDefault="0090212E" w:rsidP="00E97240">
            <w:pPr>
              <w:pStyle w:val="ListParagraph"/>
              <w:numPr>
                <w:ilvl w:val="0"/>
                <w:numId w:val="9"/>
              </w:numPr>
              <w:spacing w:after="0" w:line="240" w:lineRule="auto"/>
              <w:ind w:left="393" w:hanging="283"/>
              <w:rPr>
                <w:del w:id="4753" w:author="Windows User" w:date="2019-09-19T03:29:00Z"/>
                <w:rFonts w:cs="Times New Roman"/>
                <w:sz w:val="22"/>
              </w:rPr>
            </w:pPr>
            <w:del w:id="4754" w:author="Windows User" w:date="2019-09-19T03:29:00Z">
              <w:r w:rsidRPr="0033182C" w:rsidDel="00F7680F">
                <w:rPr>
                  <w:rFonts w:cs="Times New Roman"/>
                  <w:sz w:val="22"/>
                </w:rPr>
                <w:delText>Sistem menyimpan data ke database</w:delText>
              </w:r>
              <w:bookmarkStart w:id="4755" w:name="_Toc23496559"/>
              <w:bookmarkStart w:id="4756" w:name="_Toc23552743"/>
              <w:bookmarkStart w:id="4757" w:name="_Toc23811096"/>
              <w:bookmarkStart w:id="4758" w:name="_Toc23880759"/>
              <w:bookmarkEnd w:id="4755"/>
              <w:bookmarkEnd w:id="4756"/>
              <w:bookmarkEnd w:id="4757"/>
              <w:bookmarkEnd w:id="4758"/>
            </w:del>
          </w:p>
        </w:tc>
        <w:bookmarkStart w:id="4759" w:name="_Toc23496560"/>
        <w:bookmarkStart w:id="4760" w:name="_Toc23552744"/>
        <w:bookmarkStart w:id="4761" w:name="_Toc23811097"/>
        <w:bookmarkStart w:id="4762" w:name="_Toc23880760"/>
        <w:bookmarkEnd w:id="4759"/>
        <w:bookmarkEnd w:id="4760"/>
        <w:bookmarkEnd w:id="4761"/>
        <w:bookmarkEnd w:id="4762"/>
      </w:tr>
      <w:tr w:rsidR="0090212E" w:rsidRPr="0033182C" w:rsidDel="00F7680F" w14:paraId="5DCFFA69" w14:textId="7EAE0E58" w:rsidTr="00335BD4">
        <w:trPr>
          <w:trHeight w:val="370"/>
          <w:del w:id="4763" w:author="Windows User" w:date="2019-09-19T03:29:00Z"/>
        </w:trPr>
        <w:tc>
          <w:tcPr>
            <w:tcW w:w="7933" w:type="dxa"/>
            <w:gridSpan w:val="3"/>
          </w:tcPr>
          <w:p w14:paraId="250C240E" w14:textId="11AB9634" w:rsidR="0090212E" w:rsidRPr="0033182C" w:rsidDel="00F7680F" w:rsidRDefault="0090212E" w:rsidP="00E97240">
            <w:pPr>
              <w:spacing w:after="0" w:line="240" w:lineRule="auto"/>
              <w:jc w:val="center"/>
              <w:rPr>
                <w:del w:id="4764" w:author="Windows User" w:date="2019-09-19T03:29:00Z"/>
                <w:rFonts w:cs="Times New Roman"/>
                <w:sz w:val="22"/>
              </w:rPr>
            </w:pPr>
            <w:del w:id="4765" w:author="Windows User" w:date="2019-09-19T03:29:00Z">
              <w:r w:rsidRPr="0033182C" w:rsidDel="00F7680F">
                <w:rPr>
                  <w:rFonts w:cs="Times New Roman"/>
                  <w:b/>
                  <w:sz w:val="22"/>
                </w:rPr>
                <w:delText>Flow Event</w:delText>
              </w:r>
              <w:bookmarkStart w:id="4766" w:name="_Toc23496561"/>
              <w:bookmarkStart w:id="4767" w:name="_Toc23552745"/>
              <w:bookmarkStart w:id="4768" w:name="_Toc23811098"/>
              <w:bookmarkStart w:id="4769" w:name="_Toc23880761"/>
              <w:bookmarkEnd w:id="4766"/>
              <w:bookmarkEnd w:id="4767"/>
              <w:bookmarkEnd w:id="4768"/>
              <w:bookmarkEnd w:id="4769"/>
            </w:del>
          </w:p>
        </w:tc>
        <w:bookmarkStart w:id="4770" w:name="_Toc23496562"/>
        <w:bookmarkStart w:id="4771" w:name="_Toc23552746"/>
        <w:bookmarkStart w:id="4772" w:name="_Toc23811099"/>
        <w:bookmarkStart w:id="4773" w:name="_Toc23880762"/>
        <w:bookmarkEnd w:id="4770"/>
        <w:bookmarkEnd w:id="4771"/>
        <w:bookmarkEnd w:id="4772"/>
        <w:bookmarkEnd w:id="4773"/>
      </w:tr>
      <w:tr w:rsidR="0090212E" w:rsidRPr="0033182C" w:rsidDel="00F7680F" w14:paraId="6F2AE236" w14:textId="2B02C5A7" w:rsidTr="00335BD4">
        <w:trPr>
          <w:trHeight w:val="370"/>
          <w:del w:id="4774" w:author="Windows User" w:date="2019-09-19T03:29:00Z"/>
        </w:trPr>
        <w:tc>
          <w:tcPr>
            <w:tcW w:w="7933" w:type="dxa"/>
            <w:gridSpan w:val="3"/>
          </w:tcPr>
          <w:p w14:paraId="0EC6795F" w14:textId="3DC789EB" w:rsidR="0090212E" w:rsidRPr="0033182C" w:rsidDel="00F7680F" w:rsidRDefault="0090212E" w:rsidP="00E97240">
            <w:pPr>
              <w:spacing w:after="0" w:line="240" w:lineRule="auto"/>
              <w:jc w:val="center"/>
              <w:rPr>
                <w:del w:id="4775" w:author="Windows User" w:date="2019-09-19T03:29:00Z"/>
                <w:rFonts w:cs="Times New Roman"/>
                <w:sz w:val="22"/>
              </w:rPr>
            </w:pPr>
            <w:del w:id="4776" w:author="Windows User" w:date="2019-09-19T03:29:00Z">
              <w:r w:rsidRPr="0033182C" w:rsidDel="00F7680F">
                <w:rPr>
                  <w:rFonts w:cs="Times New Roman"/>
                  <w:sz w:val="22"/>
                </w:rPr>
                <w:delText xml:space="preserve">Alternatif Flow : </w:delText>
              </w:r>
              <w:r w:rsidR="00666597" w:rsidRPr="0033182C" w:rsidDel="00F7680F">
                <w:rPr>
                  <w:rFonts w:cs="Times New Roman"/>
                  <w:sz w:val="22"/>
                </w:rPr>
                <w:delText>Inputan salah</w:delText>
              </w:r>
              <w:bookmarkStart w:id="4777" w:name="_Toc23496563"/>
              <w:bookmarkStart w:id="4778" w:name="_Toc23552747"/>
              <w:bookmarkStart w:id="4779" w:name="_Toc23811100"/>
              <w:bookmarkStart w:id="4780" w:name="_Toc23880763"/>
              <w:bookmarkEnd w:id="4777"/>
              <w:bookmarkEnd w:id="4778"/>
              <w:bookmarkEnd w:id="4779"/>
              <w:bookmarkEnd w:id="4780"/>
            </w:del>
          </w:p>
        </w:tc>
        <w:bookmarkStart w:id="4781" w:name="_Toc23496564"/>
        <w:bookmarkStart w:id="4782" w:name="_Toc23552748"/>
        <w:bookmarkStart w:id="4783" w:name="_Toc23811101"/>
        <w:bookmarkStart w:id="4784" w:name="_Toc23880764"/>
        <w:bookmarkEnd w:id="4781"/>
        <w:bookmarkEnd w:id="4782"/>
        <w:bookmarkEnd w:id="4783"/>
        <w:bookmarkEnd w:id="4784"/>
      </w:tr>
      <w:tr w:rsidR="0090212E" w:rsidRPr="0033182C" w:rsidDel="00F7680F" w14:paraId="236BA4E9" w14:textId="12B82AAD" w:rsidTr="00335BD4">
        <w:trPr>
          <w:trHeight w:val="370"/>
          <w:del w:id="4785" w:author="Windows User" w:date="2019-09-19T03:29:00Z"/>
        </w:trPr>
        <w:tc>
          <w:tcPr>
            <w:tcW w:w="4604" w:type="dxa"/>
            <w:gridSpan w:val="2"/>
          </w:tcPr>
          <w:p w14:paraId="5B35345E" w14:textId="22365DD8" w:rsidR="0090212E" w:rsidRPr="0033182C" w:rsidDel="00F7680F" w:rsidRDefault="0090212E" w:rsidP="00E97240">
            <w:pPr>
              <w:pStyle w:val="ListParagraph"/>
              <w:numPr>
                <w:ilvl w:val="0"/>
                <w:numId w:val="7"/>
              </w:numPr>
              <w:spacing w:after="0" w:line="240" w:lineRule="auto"/>
              <w:rPr>
                <w:del w:id="4786" w:author="Windows User" w:date="2019-09-19T03:29:00Z"/>
                <w:rFonts w:cs="Times New Roman"/>
                <w:sz w:val="22"/>
              </w:rPr>
            </w:pPr>
            <w:del w:id="4787" w:author="Windows User" w:date="2019-09-19T03:29:00Z">
              <w:r w:rsidRPr="0033182C" w:rsidDel="00F7680F">
                <w:rPr>
                  <w:rFonts w:cs="Times New Roman"/>
                  <w:sz w:val="22"/>
                </w:rPr>
                <w:delText xml:space="preserve">Klik </w:delText>
              </w:r>
              <w:r w:rsidR="004F2EF7" w:rsidRPr="0033182C" w:rsidDel="00F7680F">
                <w:rPr>
                  <w:rFonts w:cs="Times New Roman"/>
                  <w:sz w:val="22"/>
                </w:rPr>
                <w:delText>Update</w:delText>
              </w:r>
              <w:bookmarkStart w:id="4788" w:name="_Toc23496565"/>
              <w:bookmarkStart w:id="4789" w:name="_Toc23552749"/>
              <w:bookmarkStart w:id="4790" w:name="_Toc23811102"/>
              <w:bookmarkStart w:id="4791" w:name="_Toc23880765"/>
              <w:bookmarkEnd w:id="4788"/>
              <w:bookmarkEnd w:id="4789"/>
              <w:bookmarkEnd w:id="4790"/>
              <w:bookmarkEnd w:id="4791"/>
            </w:del>
          </w:p>
        </w:tc>
        <w:tc>
          <w:tcPr>
            <w:tcW w:w="3329" w:type="dxa"/>
          </w:tcPr>
          <w:p w14:paraId="2326D2A4" w14:textId="1ABAFE3D" w:rsidR="0090212E" w:rsidRPr="0033182C" w:rsidDel="00F7680F" w:rsidRDefault="0090212E" w:rsidP="00E97240">
            <w:pPr>
              <w:spacing w:after="0" w:line="240" w:lineRule="auto"/>
              <w:jc w:val="center"/>
              <w:rPr>
                <w:del w:id="4792" w:author="Windows User" w:date="2019-09-19T03:29:00Z"/>
                <w:rFonts w:cs="Times New Roman"/>
                <w:sz w:val="22"/>
              </w:rPr>
            </w:pPr>
            <w:bookmarkStart w:id="4793" w:name="_Toc23496566"/>
            <w:bookmarkStart w:id="4794" w:name="_Toc23552750"/>
            <w:bookmarkStart w:id="4795" w:name="_Toc23811103"/>
            <w:bookmarkStart w:id="4796" w:name="_Toc23880766"/>
            <w:bookmarkEnd w:id="4793"/>
            <w:bookmarkEnd w:id="4794"/>
            <w:bookmarkEnd w:id="4795"/>
            <w:bookmarkEnd w:id="4796"/>
          </w:p>
        </w:tc>
        <w:bookmarkStart w:id="4797" w:name="_Toc23496567"/>
        <w:bookmarkStart w:id="4798" w:name="_Toc23552751"/>
        <w:bookmarkStart w:id="4799" w:name="_Toc23811104"/>
        <w:bookmarkStart w:id="4800" w:name="_Toc23880767"/>
        <w:bookmarkEnd w:id="4797"/>
        <w:bookmarkEnd w:id="4798"/>
        <w:bookmarkEnd w:id="4799"/>
        <w:bookmarkEnd w:id="4800"/>
      </w:tr>
      <w:tr w:rsidR="0090212E" w:rsidRPr="0033182C" w:rsidDel="00F7680F" w14:paraId="312306C2" w14:textId="24DE92A1" w:rsidTr="00335BD4">
        <w:trPr>
          <w:trHeight w:val="370"/>
          <w:del w:id="4801" w:author="Windows User" w:date="2019-09-19T03:29:00Z"/>
        </w:trPr>
        <w:tc>
          <w:tcPr>
            <w:tcW w:w="4604" w:type="dxa"/>
            <w:gridSpan w:val="2"/>
          </w:tcPr>
          <w:p w14:paraId="73A2557C" w14:textId="3E49F162" w:rsidR="0090212E" w:rsidRPr="0033182C" w:rsidDel="00F7680F" w:rsidRDefault="0090212E" w:rsidP="00E97240">
            <w:pPr>
              <w:spacing w:after="0" w:line="240" w:lineRule="auto"/>
              <w:jc w:val="center"/>
              <w:rPr>
                <w:del w:id="4802" w:author="Windows User" w:date="2019-09-19T03:29:00Z"/>
                <w:rFonts w:cs="Times New Roman"/>
                <w:sz w:val="22"/>
              </w:rPr>
            </w:pPr>
            <w:bookmarkStart w:id="4803" w:name="_Toc23496568"/>
            <w:bookmarkStart w:id="4804" w:name="_Toc23552752"/>
            <w:bookmarkStart w:id="4805" w:name="_Toc23811105"/>
            <w:bookmarkStart w:id="4806" w:name="_Toc23880768"/>
            <w:bookmarkEnd w:id="4803"/>
            <w:bookmarkEnd w:id="4804"/>
            <w:bookmarkEnd w:id="4805"/>
            <w:bookmarkEnd w:id="4806"/>
          </w:p>
        </w:tc>
        <w:tc>
          <w:tcPr>
            <w:tcW w:w="3329" w:type="dxa"/>
          </w:tcPr>
          <w:p w14:paraId="35B663E5" w14:textId="4BC377FA" w:rsidR="0090212E" w:rsidRPr="0033182C" w:rsidDel="00F7680F" w:rsidRDefault="0090212E" w:rsidP="00E97240">
            <w:pPr>
              <w:pStyle w:val="ListParagraph"/>
              <w:numPr>
                <w:ilvl w:val="0"/>
                <w:numId w:val="7"/>
              </w:numPr>
              <w:spacing w:after="0" w:line="240" w:lineRule="auto"/>
              <w:ind w:left="393" w:hanging="283"/>
              <w:rPr>
                <w:del w:id="4807" w:author="Windows User" w:date="2019-09-19T03:29:00Z"/>
                <w:rFonts w:cs="Times New Roman"/>
                <w:sz w:val="22"/>
              </w:rPr>
            </w:pPr>
            <w:del w:id="4808" w:author="Windows User" w:date="2019-09-19T03:29:00Z">
              <w:r w:rsidRPr="0033182C" w:rsidDel="00F7680F">
                <w:rPr>
                  <w:rFonts w:cs="Times New Roman"/>
                  <w:sz w:val="22"/>
                </w:rPr>
                <w:delText>Menampilkan pop-up “</w:delText>
              </w:r>
              <w:r w:rsidR="00666597" w:rsidRPr="0033182C" w:rsidDel="00F7680F">
                <w:rPr>
                  <w:rFonts w:cs="Times New Roman"/>
                  <w:sz w:val="22"/>
                </w:rPr>
                <w:delText>Inputan Salah</w:delText>
              </w:r>
              <w:r w:rsidRPr="0033182C" w:rsidDel="00F7680F">
                <w:rPr>
                  <w:rFonts w:cs="Times New Roman"/>
                  <w:sz w:val="22"/>
                </w:rPr>
                <w:delText>”</w:delText>
              </w:r>
              <w:bookmarkStart w:id="4809" w:name="_Toc23496569"/>
              <w:bookmarkStart w:id="4810" w:name="_Toc23552753"/>
              <w:bookmarkStart w:id="4811" w:name="_Toc23811106"/>
              <w:bookmarkStart w:id="4812" w:name="_Toc23880769"/>
              <w:bookmarkEnd w:id="4809"/>
              <w:bookmarkEnd w:id="4810"/>
              <w:bookmarkEnd w:id="4811"/>
              <w:bookmarkEnd w:id="4812"/>
            </w:del>
          </w:p>
        </w:tc>
        <w:bookmarkStart w:id="4813" w:name="_Toc23496570"/>
        <w:bookmarkStart w:id="4814" w:name="_Toc23552754"/>
        <w:bookmarkStart w:id="4815" w:name="_Toc23811107"/>
        <w:bookmarkStart w:id="4816" w:name="_Toc23880770"/>
        <w:bookmarkEnd w:id="4813"/>
        <w:bookmarkEnd w:id="4814"/>
        <w:bookmarkEnd w:id="4815"/>
        <w:bookmarkEnd w:id="4816"/>
      </w:tr>
      <w:tr w:rsidR="0090212E" w:rsidRPr="0033182C" w:rsidDel="00F7680F" w14:paraId="7A891BF2" w14:textId="26A620C3" w:rsidTr="00335BD4">
        <w:trPr>
          <w:trHeight w:val="370"/>
          <w:del w:id="4817" w:author="Windows User" w:date="2019-09-19T03:29:00Z"/>
        </w:trPr>
        <w:tc>
          <w:tcPr>
            <w:tcW w:w="4604" w:type="dxa"/>
            <w:gridSpan w:val="2"/>
          </w:tcPr>
          <w:p w14:paraId="27C70DA8" w14:textId="09ABF80B" w:rsidR="0090212E" w:rsidRPr="0033182C" w:rsidDel="00F7680F" w:rsidRDefault="0090212E" w:rsidP="00E97240">
            <w:pPr>
              <w:pStyle w:val="ListParagraph"/>
              <w:numPr>
                <w:ilvl w:val="0"/>
                <w:numId w:val="7"/>
              </w:numPr>
              <w:spacing w:after="0" w:line="240" w:lineRule="auto"/>
              <w:ind w:left="748"/>
              <w:rPr>
                <w:del w:id="4818" w:author="Windows User" w:date="2019-09-19T03:29:00Z"/>
                <w:rFonts w:cs="Times New Roman"/>
                <w:sz w:val="22"/>
              </w:rPr>
            </w:pPr>
            <w:del w:id="4819" w:author="Windows User" w:date="2019-09-19T03:29:00Z">
              <w:r w:rsidRPr="0033182C" w:rsidDel="00F7680F">
                <w:rPr>
                  <w:rFonts w:cs="Times New Roman"/>
                  <w:sz w:val="22"/>
                </w:rPr>
                <w:delText>Klik ‘oke’</w:delText>
              </w:r>
              <w:bookmarkStart w:id="4820" w:name="_Toc23496571"/>
              <w:bookmarkStart w:id="4821" w:name="_Toc23552755"/>
              <w:bookmarkStart w:id="4822" w:name="_Toc23811108"/>
              <w:bookmarkStart w:id="4823" w:name="_Toc23880771"/>
              <w:bookmarkEnd w:id="4820"/>
              <w:bookmarkEnd w:id="4821"/>
              <w:bookmarkEnd w:id="4822"/>
              <w:bookmarkEnd w:id="4823"/>
            </w:del>
          </w:p>
        </w:tc>
        <w:tc>
          <w:tcPr>
            <w:tcW w:w="3329" w:type="dxa"/>
          </w:tcPr>
          <w:p w14:paraId="1A639CF5" w14:textId="25577166" w:rsidR="0090212E" w:rsidRPr="0033182C" w:rsidDel="00F7680F" w:rsidRDefault="0090212E" w:rsidP="00E97240">
            <w:pPr>
              <w:spacing w:after="0" w:line="240" w:lineRule="auto"/>
              <w:jc w:val="center"/>
              <w:rPr>
                <w:del w:id="4824" w:author="Windows User" w:date="2019-09-19T03:29:00Z"/>
                <w:rFonts w:cs="Times New Roman"/>
                <w:sz w:val="22"/>
              </w:rPr>
            </w:pPr>
            <w:bookmarkStart w:id="4825" w:name="_Toc23496572"/>
            <w:bookmarkStart w:id="4826" w:name="_Toc23552756"/>
            <w:bookmarkStart w:id="4827" w:name="_Toc23811109"/>
            <w:bookmarkStart w:id="4828" w:name="_Toc23880772"/>
            <w:bookmarkEnd w:id="4825"/>
            <w:bookmarkEnd w:id="4826"/>
            <w:bookmarkEnd w:id="4827"/>
            <w:bookmarkEnd w:id="4828"/>
          </w:p>
        </w:tc>
        <w:bookmarkStart w:id="4829" w:name="_Toc23496573"/>
        <w:bookmarkStart w:id="4830" w:name="_Toc23552757"/>
        <w:bookmarkStart w:id="4831" w:name="_Toc23811110"/>
        <w:bookmarkStart w:id="4832" w:name="_Toc23880773"/>
        <w:bookmarkEnd w:id="4829"/>
        <w:bookmarkEnd w:id="4830"/>
        <w:bookmarkEnd w:id="4831"/>
        <w:bookmarkEnd w:id="4832"/>
      </w:tr>
      <w:tr w:rsidR="0090212E" w:rsidRPr="0033182C" w:rsidDel="00F7680F" w14:paraId="5C1E6428" w14:textId="65DB5775" w:rsidTr="00335BD4">
        <w:trPr>
          <w:trHeight w:val="370"/>
          <w:del w:id="4833" w:author="Windows User" w:date="2019-09-19T03:29:00Z"/>
        </w:trPr>
        <w:tc>
          <w:tcPr>
            <w:tcW w:w="4604" w:type="dxa"/>
            <w:gridSpan w:val="2"/>
          </w:tcPr>
          <w:p w14:paraId="790214E9" w14:textId="4E438FFD" w:rsidR="0090212E" w:rsidRPr="0033182C" w:rsidDel="00F7680F" w:rsidRDefault="0090212E" w:rsidP="00E97240">
            <w:pPr>
              <w:spacing w:after="0" w:line="240" w:lineRule="auto"/>
              <w:jc w:val="center"/>
              <w:rPr>
                <w:del w:id="4834" w:author="Windows User" w:date="2019-09-19T03:29:00Z"/>
                <w:rFonts w:cs="Times New Roman"/>
                <w:sz w:val="22"/>
              </w:rPr>
            </w:pPr>
            <w:bookmarkStart w:id="4835" w:name="_Toc23496574"/>
            <w:bookmarkStart w:id="4836" w:name="_Toc23552758"/>
            <w:bookmarkStart w:id="4837" w:name="_Toc23811111"/>
            <w:bookmarkStart w:id="4838" w:name="_Toc23880774"/>
            <w:bookmarkEnd w:id="4835"/>
            <w:bookmarkEnd w:id="4836"/>
            <w:bookmarkEnd w:id="4837"/>
            <w:bookmarkEnd w:id="4838"/>
          </w:p>
        </w:tc>
        <w:tc>
          <w:tcPr>
            <w:tcW w:w="3329" w:type="dxa"/>
          </w:tcPr>
          <w:p w14:paraId="5FE9348A" w14:textId="377C9B1E" w:rsidR="0090212E" w:rsidRPr="0033182C" w:rsidDel="00F7680F" w:rsidRDefault="0090212E" w:rsidP="00E97240">
            <w:pPr>
              <w:pStyle w:val="ListParagraph"/>
              <w:numPr>
                <w:ilvl w:val="0"/>
                <w:numId w:val="7"/>
              </w:numPr>
              <w:spacing w:after="0" w:line="240" w:lineRule="auto"/>
              <w:ind w:left="393" w:hanging="283"/>
              <w:rPr>
                <w:del w:id="4839" w:author="Windows User" w:date="2019-09-19T03:29:00Z"/>
                <w:rFonts w:cs="Times New Roman"/>
                <w:sz w:val="22"/>
              </w:rPr>
            </w:pPr>
            <w:del w:id="4840" w:author="Windows User" w:date="2019-09-19T03:29:00Z">
              <w:r w:rsidRPr="0033182C" w:rsidDel="00F7680F">
                <w:rPr>
                  <w:rFonts w:cs="Times New Roman"/>
                  <w:sz w:val="22"/>
                </w:rPr>
                <w:delText xml:space="preserve">Sistem menampilkan halaman form </w:delText>
              </w:r>
              <w:r w:rsidR="004F2EF7" w:rsidRPr="0033182C" w:rsidDel="00F7680F">
                <w:rPr>
                  <w:rFonts w:cs="Times New Roman"/>
                  <w:sz w:val="22"/>
                </w:rPr>
                <w:delText xml:space="preserve">edit </w:delText>
              </w:r>
              <w:r w:rsidRPr="0033182C" w:rsidDel="00F7680F">
                <w:rPr>
                  <w:rFonts w:cs="Times New Roman"/>
                  <w:sz w:val="22"/>
                </w:rPr>
                <w:delText xml:space="preserve"> data user</w:delText>
              </w:r>
              <w:bookmarkStart w:id="4841" w:name="_Toc23496575"/>
              <w:bookmarkStart w:id="4842" w:name="_Toc23552759"/>
              <w:bookmarkStart w:id="4843" w:name="_Toc23811112"/>
              <w:bookmarkStart w:id="4844" w:name="_Toc23880775"/>
              <w:bookmarkEnd w:id="4841"/>
              <w:bookmarkEnd w:id="4842"/>
              <w:bookmarkEnd w:id="4843"/>
              <w:bookmarkEnd w:id="4844"/>
            </w:del>
          </w:p>
          <w:p w14:paraId="109182C1" w14:textId="4257ACE8" w:rsidR="0090212E" w:rsidRPr="0033182C" w:rsidDel="00F7680F" w:rsidRDefault="0090212E" w:rsidP="00E97240">
            <w:pPr>
              <w:pStyle w:val="ListParagraph"/>
              <w:numPr>
                <w:ilvl w:val="0"/>
                <w:numId w:val="24"/>
              </w:numPr>
              <w:spacing w:after="0" w:line="240" w:lineRule="auto"/>
              <w:ind w:left="960"/>
              <w:rPr>
                <w:del w:id="4845" w:author="Windows User" w:date="2019-09-19T03:29:00Z"/>
                <w:rFonts w:cs="Times New Roman"/>
                <w:sz w:val="22"/>
              </w:rPr>
            </w:pPr>
            <w:del w:id="4846" w:author="Windows User" w:date="2019-09-19T03:29:00Z">
              <w:r w:rsidRPr="0033182C" w:rsidDel="00F7680F">
                <w:rPr>
                  <w:rFonts w:cs="Times New Roman"/>
                  <w:sz w:val="22"/>
                </w:rPr>
                <w:delText>Nama (varchar 20)</w:delText>
              </w:r>
              <w:bookmarkStart w:id="4847" w:name="_Toc23496576"/>
              <w:bookmarkStart w:id="4848" w:name="_Toc23552760"/>
              <w:bookmarkStart w:id="4849" w:name="_Toc23811113"/>
              <w:bookmarkStart w:id="4850" w:name="_Toc23880776"/>
              <w:bookmarkEnd w:id="4847"/>
              <w:bookmarkEnd w:id="4848"/>
              <w:bookmarkEnd w:id="4849"/>
              <w:bookmarkEnd w:id="4850"/>
            </w:del>
          </w:p>
          <w:p w14:paraId="3951D9D1" w14:textId="38912669" w:rsidR="0090212E" w:rsidRPr="0033182C" w:rsidDel="00F7680F" w:rsidRDefault="0090212E" w:rsidP="00E97240">
            <w:pPr>
              <w:pStyle w:val="ListParagraph"/>
              <w:numPr>
                <w:ilvl w:val="0"/>
                <w:numId w:val="24"/>
              </w:numPr>
              <w:spacing w:after="0" w:line="240" w:lineRule="auto"/>
              <w:ind w:left="960"/>
              <w:rPr>
                <w:del w:id="4851" w:author="Windows User" w:date="2019-09-19T03:29:00Z"/>
                <w:rFonts w:cs="Times New Roman"/>
                <w:sz w:val="22"/>
              </w:rPr>
            </w:pPr>
            <w:del w:id="4852" w:author="Windows User" w:date="2019-09-19T03:29:00Z">
              <w:r w:rsidRPr="0033182C" w:rsidDel="00F7680F">
                <w:rPr>
                  <w:rFonts w:cs="Times New Roman"/>
                  <w:sz w:val="22"/>
                </w:rPr>
                <w:delText>Username (varchar 20)</w:delText>
              </w:r>
              <w:bookmarkStart w:id="4853" w:name="_Toc23496577"/>
              <w:bookmarkStart w:id="4854" w:name="_Toc23552761"/>
              <w:bookmarkStart w:id="4855" w:name="_Toc23811114"/>
              <w:bookmarkStart w:id="4856" w:name="_Toc23880777"/>
              <w:bookmarkEnd w:id="4853"/>
              <w:bookmarkEnd w:id="4854"/>
              <w:bookmarkEnd w:id="4855"/>
              <w:bookmarkEnd w:id="4856"/>
            </w:del>
          </w:p>
          <w:p w14:paraId="141DE724" w14:textId="337B53BA" w:rsidR="0090212E" w:rsidRPr="0033182C" w:rsidDel="00F7680F" w:rsidRDefault="0090212E" w:rsidP="00E97240">
            <w:pPr>
              <w:pStyle w:val="ListParagraph"/>
              <w:numPr>
                <w:ilvl w:val="0"/>
                <w:numId w:val="24"/>
              </w:numPr>
              <w:spacing w:after="0" w:line="240" w:lineRule="auto"/>
              <w:ind w:left="960"/>
              <w:rPr>
                <w:del w:id="4857" w:author="Windows User" w:date="2019-09-19T03:29:00Z"/>
                <w:rFonts w:cs="Times New Roman"/>
                <w:sz w:val="22"/>
              </w:rPr>
            </w:pPr>
            <w:del w:id="4858" w:author="Windows User" w:date="2019-09-19T03:29:00Z">
              <w:r w:rsidRPr="0033182C" w:rsidDel="00F7680F">
                <w:rPr>
                  <w:rFonts w:cs="Times New Roman"/>
                  <w:sz w:val="22"/>
                </w:rPr>
                <w:delText>Password (varchar 20)</w:delText>
              </w:r>
              <w:bookmarkStart w:id="4859" w:name="_Toc23496578"/>
              <w:bookmarkStart w:id="4860" w:name="_Toc23552762"/>
              <w:bookmarkStart w:id="4861" w:name="_Toc23811115"/>
              <w:bookmarkStart w:id="4862" w:name="_Toc23880778"/>
              <w:bookmarkEnd w:id="4859"/>
              <w:bookmarkEnd w:id="4860"/>
              <w:bookmarkEnd w:id="4861"/>
              <w:bookmarkEnd w:id="4862"/>
            </w:del>
          </w:p>
          <w:p w14:paraId="5A391D1A" w14:textId="1D47C849" w:rsidR="0090212E" w:rsidRPr="0033182C" w:rsidDel="00F7680F" w:rsidRDefault="0090212E" w:rsidP="00E97240">
            <w:pPr>
              <w:pStyle w:val="ListParagraph"/>
              <w:spacing w:after="0" w:line="240" w:lineRule="auto"/>
              <w:ind w:left="535"/>
              <w:rPr>
                <w:del w:id="4863" w:author="Windows User" w:date="2019-09-19T03:29:00Z"/>
                <w:rFonts w:cs="Times New Roman"/>
                <w:sz w:val="22"/>
              </w:rPr>
            </w:pPr>
            <w:bookmarkStart w:id="4864" w:name="_Toc23496579"/>
            <w:bookmarkStart w:id="4865" w:name="_Toc23552763"/>
            <w:bookmarkStart w:id="4866" w:name="_Toc23811116"/>
            <w:bookmarkStart w:id="4867" w:name="_Toc23880779"/>
            <w:bookmarkEnd w:id="4864"/>
            <w:bookmarkEnd w:id="4865"/>
            <w:bookmarkEnd w:id="4866"/>
            <w:bookmarkEnd w:id="4867"/>
          </w:p>
        </w:tc>
        <w:bookmarkStart w:id="4868" w:name="_Toc23496580"/>
        <w:bookmarkStart w:id="4869" w:name="_Toc23552764"/>
        <w:bookmarkStart w:id="4870" w:name="_Toc23811117"/>
        <w:bookmarkStart w:id="4871" w:name="_Toc23880780"/>
        <w:bookmarkEnd w:id="4868"/>
        <w:bookmarkEnd w:id="4869"/>
        <w:bookmarkEnd w:id="4870"/>
        <w:bookmarkEnd w:id="4871"/>
      </w:tr>
    </w:tbl>
    <w:p w14:paraId="30B6EF77" w14:textId="2AB71386" w:rsidR="0090212E" w:rsidRPr="0033182C" w:rsidDel="00F7680F" w:rsidRDefault="0090212E" w:rsidP="00DC1817">
      <w:pPr>
        <w:rPr>
          <w:del w:id="4872" w:author="Windows User" w:date="2019-09-19T03:29:00Z"/>
          <w:rFonts w:cs="Times New Roman"/>
          <w:b/>
        </w:rPr>
      </w:pPr>
      <w:bookmarkStart w:id="4873" w:name="_Toc23496581"/>
      <w:bookmarkStart w:id="4874" w:name="_Toc23552765"/>
      <w:bookmarkStart w:id="4875" w:name="_Toc23811118"/>
      <w:bookmarkStart w:id="4876" w:name="_Toc23880781"/>
      <w:bookmarkEnd w:id="4873"/>
      <w:bookmarkEnd w:id="4874"/>
      <w:bookmarkEnd w:id="4875"/>
      <w:bookmarkEnd w:id="4876"/>
    </w:p>
    <w:p w14:paraId="433DD563" w14:textId="369DDE9B" w:rsidR="005234CD" w:rsidRPr="0033182C" w:rsidDel="00F7680F" w:rsidRDefault="005234CD">
      <w:pPr>
        <w:pStyle w:val="Heading3"/>
        <w:numPr>
          <w:ilvl w:val="2"/>
          <w:numId w:val="43"/>
        </w:numPr>
        <w:ind w:left="357" w:hanging="357"/>
        <w:rPr>
          <w:del w:id="4877" w:author="Windows User" w:date="2019-09-19T03:29:00Z"/>
          <w:rFonts w:cs="Times New Roman"/>
        </w:rPr>
        <w:pPrChange w:id="4878" w:author="Windows User" w:date="2019-09-19T02:40:00Z">
          <w:pPr>
            <w:pStyle w:val="Heading3"/>
          </w:pPr>
        </w:pPrChange>
      </w:pPr>
      <w:del w:id="4879" w:author="Windows User" w:date="2019-09-19T03:29:00Z">
        <w:r w:rsidRPr="0033182C" w:rsidDel="00F7680F">
          <w:rPr>
            <w:rFonts w:cs="Times New Roman"/>
          </w:rPr>
          <w:delText>History Login</w:delText>
        </w:r>
        <w:bookmarkStart w:id="4880" w:name="_Toc23496582"/>
        <w:bookmarkStart w:id="4881" w:name="_Toc23552766"/>
        <w:bookmarkStart w:id="4882" w:name="_Toc23811119"/>
        <w:bookmarkStart w:id="4883" w:name="_Toc23880782"/>
        <w:bookmarkEnd w:id="4880"/>
        <w:bookmarkEnd w:id="4881"/>
        <w:bookmarkEnd w:id="4882"/>
        <w:bookmarkEnd w:id="4883"/>
      </w:del>
    </w:p>
    <w:p w14:paraId="1572143A" w14:textId="725FE5DC" w:rsidR="003E1410" w:rsidRPr="0033182C" w:rsidDel="00F7680F" w:rsidRDefault="00DC1817" w:rsidP="00EB6254">
      <w:pPr>
        <w:ind w:firstLine="567"/>
        <w:rPr>
          <w:del w:id="4884" w:author="Windows User" w:date="2019-09-19T03:29:00Z"/>
          <w:rFonts w:cs="Times New Roman"/>
          <w:szCs w:val="24"/>
        </w:rPr>
      </w:pPr>
      <w:del w:id="4885" w:author="Windows User" w:date="2019-09-19T03:29:00Z">
        <w:r w:rsidRPr="0033182C" w:rsidDel="00F7680F">
          <w:rPr>
            <w:rFonts w:cs="Times New Roman"/>
            <w:szCs w:val="24"/>
          </w:rPr>
          <w:delText>Skenario ini menjelaskan alur untuk melihat history login dari user yang telah mengakses sistem. Fitur untuk melihat history login bisa dilakukan oleh admin. Skenario history log</w:delText>
        </w:r>
        <w:r w:rsidR="003E1410" w:rsidRPr="0033182C" w:rsidDel="00F7680F">
          <w:rPr>
            <w:rFonts w:cs="Times New Roman"/>
            <w:szCs w:val="24"/>
          </w:rPr>
          <w:delText xml:space="preserve">in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4.8</w:delText>
        </w:r>
        <w:r w:rsidR="00EB6254" w:rsidRPr="0033182C" w:rsidDel="00F7680F">
          <w:rPr>
            <w:rFonts w:cs="Times New Roman"/>
            <w:szCs w:val="24"/>
          </w:rPr>
          <w:delText>.</w:delText>
        </w:r>
        <w:bookmarkStart w:id="4886" w:name="_Toc23496583"/>
        <w:bookmarkStart w:id="4887" w:name="_Toc23552767"/>
        <w:bookmarkStart w:id="4888" w:name="_Toc23811120"/>
        <w:bookmarkStart w:id="4889" w:name="_Toc23880783"/>
        <w:bookmarkEnd w:id="4886"/>
        <w:bookmarkEnd w:id="4887"/>
        <w:bookmarkEnd w:id="4888"/>
        <w:bookmarkEnd w:id="4889"/>
      </w:del>
    </w:p>
    <w:p w14:paraId="79D4618B" w14:textId="44C13BCA" w:rsidR="00EB6254" w:rsidRPr="0033182C" w:rsidDel="00F7680F" w:rsidRDefault="00EB6254" w:rsidP="00EB6254">
      <w:pPr>
        <w:pStyle w:val="Caption"/>
        <w:keepNext/>
        <w:jc w:val="center"/>
        <w:rPr>
          <w:del w:id="4890" w:author="Windows User" w:date="2019-09-19T03:29:00Z"/>
          <w:rFonts w:cs="Times New Roman"/>
          <w:i w:val="0"/>
          <w:color w:val="auto"/>
          <w:sz w:val="24"/>
        </w:rPr>
      </w:pPr>
      <w:del w:id="4891" w:author="Windows User" w:date="2019-09-19T03:29:00Z">
        <w:r w:rsidRPr="0033182C" w:rsidDel="00F7680F">
          <w:rPr>
            <w:rFonts w:cs="Times New Roman"/>
            <w:i w:val="0"/>
            <w:color w:val="auto"/>
            <w:sz w:val="24"/>
          </w:rPr>
          <w:delText xml:space="preserve">Tabel </w:delText>
        </w:r>
      </w:del>
      <w:del w:id="4892"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8</w:delText>
        </w:r>
        <w:r w:rsidR="007E74B5" w:rsidRPr="0033182C" w:rsidDel="00F10288">
          <w:rPr>
            <w:rFonts w:cs="Times New Roman"/>
            <w:i w:val="0"/>
          </w:rPr>
          <w:fldChar w:fldCharType="end"/>
        </w:r>
      </w:del>
      <w:del w:id="4893" w:author="Windows User" w:date="2019-09-19T03:29:00Z">
        <w:r w:rsidRPr="0033182C" w:rsidDel="00F7680F">
          <w:rPr>
            <w:rFonts w:cs="Times New Roman"/>
            <w:i w:val="0"/>
            <w:color w:val="auto"/>
            <w:sz w:val="24"/>
          </w:rPr>
          <w:delText xml:space="preserve"> Skenario History Login</w:delText>
        </w:r>
        <w:bookmarkStart w:id="4894" w:name="_Toc23496584"/>
        <w:bookmarkStart w:id="4895" w:name="_Toc23552768"/>
        <w:bookmarkStart w:id="4896" w:name="_Toc23811121"/>
        <w:bookmarkStart w:id="4897" w:name="_Toc23880784"/>
        <w:bookmarkEnd w:id="4894"/>
        <w:bookmarkEnd w:id="4895"/>
        <w:bookmarkEnd w:id="4896"/>
        <w:bookmarkEnd w:id="4897"/>
      </w:del>
    </w:p>
    <w:tbl>
      <w:tblPr>
        <w:tblStyle w:val="TableGrid"/>
        <w:tblW w:w="7933" w:type="dxa"/>
        <w:tblLook w:val="04A0" w:firstRow="1" w:lastRow="0" w:firstColumn="1" w:lastColumn="0" w:noHBand="0" w:noVBand="1"/>
      </w:tblPr>
      <w:tblGrid>
        <w:gridCol w:w="4531"/>
        <w:gridCol w:w="73"/>
        <w:gridCol w:w="3329"/>
      </w:tblGrid>
      <w:tr w:rsidR="004F2EF7" w:rsidRPr="0033182C" w:rsidDel="00F7680F" w14:paraId="64620BBE" w14:textId="1AEB2393" w:rsidTr="00EB6254">
        <w:trPr>
          <w:del w:id="4898" w:author="Windows User" w:date="2019-09-19T03:29:00Z"/>
        </w:trPr>
        <w:tc>
          <w:tcPr>
            <w:tcW w:w="4531" w:type="dxa"/>
          </w:tcPr>
          <w:p w14:paraId="5428234D" w14:textId="06FD1DF3" w:rsidR="004F2EF7" w:rsidRPr="0033182C" w:rsidDel="00F7680F" w:rsidRDefault="004F2EF7" w:rsidP="00E97240">
            <w:pPr>
              <w:spacing w:after="0" w:line="240" w:lineRule="auto"/>
              <w:rPr>
                <w:del w:id="4899" w:author="Windows User" w:date="2019-09-19T03:29:00Z"/>
                <w:rFonts w:cs="Times New Roman"/>
                <w:sz w:val="22"/>
                <w:szCs w:val="24"/>
                <w:lang w:val="en-ID"/>
              </w:rPr>
            </w:pPr>
            <w:del w:id="4900" w:author="Windows User" w:date="2019-09-19T03:29:00Z">
              <w:r w:rsidRPr="0033182C" w:rsidDel="00F7680F">
                <w:rPr>
                  <w:rFonts w:cs="Times New Roman"/>
                  <w:b/>
                  <w:sz w:val="22"/>
                  <w:szCs w:val="24"/>
                </w:rPr>
                <w:delText>Nama Usecase</w:delText>
              </w:r>
              <w:bookmarkStart w:id="4901" w:name="_Toc23496585"/>
              <w:bookmarkStart w:id="4902" w:name="_Toc23552769"/>
              <w:bookmarkStart w:id="4903" w:name="_Toc23811122"/>
              <w:bookmarkStart w:id="4904" w:name="_Toc23880785"/>
              <w:bookmarkEnd w:id="4901"/>
              <w:bookmarkEnd w:id="4902"/>
              <w:bookmarkEnd w:id="4903"/>
              <w:bookmarkEnd w:id="4904"/>
            </w:del>
          </w:p>
        </w:tc>
        <w:tc>
          <w:tcPr>
            <w:tcW w:w="3402" w:type="dxa"/>
            <w:gridSpan w:val="2"/>
          </w:tcPr>
          <w:p w14:paraId="22DF1CD6" w14:textId="46E6AF98" w:rsidR="004F2EF7" w:rsidRPr="0033182C" w:rsidDel="00F7680F" w:rsidRDefault="004F2EF7" w:rsidP="00E97240">
            <w:pPr>
              <w:spacing w:after="0" w:line="240" w:lineRule="auto"/>
              <w:rPr>
                <w:del w:id="4905" w:author="Windows User" w:date="2019-09-19T03:29:00Z"/>
                <w:rFonts w:cs="Times New Roman"/>
                <w:sz w:val="22"/>
                <w:szCs w:val="24"/>
                <w:lang w:val="en-ID"/>
              </w:rPr>
            </w:pPr>
            <w:del w:id="4906" w:author="Windows User" w:date="2019-09-19T03:29:00Z">
              <w:r w:rsidRPr="0033182C" w:rsidDel="00F7680F">
                <w:rPr>
                  <w:rFonts w:cs="Times New Roman"/>
                  <w:sz w:val="22"/>
                  <w:szCs w:val="24"/>
                </w:rPr>
                <w:delText>History login</w:delText>
              </w:r>
              <w:bookmarkStart w:id="4907" w:name="_Toc23496586"/>
              <w:bookmarkStart w:id="4908" w:name="_Toc23552770"/>
              <w:bookmarkStart w:id="4909" w:name="_Toc23811123"/>
              <w:bookmarkStart w:id="4910" w:name="_Toc23880786"/>
              <w:bookmarkEnd w:id="4907"/>
              <w:bookmarkEnd w:id="4908"/>
              <w:bookmarkEnd w:id="4909"/>
              <w:bookmarkEnd w:id="4910"/>
            </w:del>
          </w:p>
        </w:tc>
        <w:bookmarkStart w:id="4911" w:name="_Toc23496587"/>
        <w:bookmarkStart w:id="4912" w:name="_Toc23552771"/>
        <w:bookmarkStart w:id="4913" w:name="_Toc23811124"/>
        <w:bookmarkStart w:id="4914" w:name="_Toc23880787"/>
        <w:bookmarkEnd w:id="4911"/>
        <w:bookmarkEnd w:id="4912"/>
        <w:bookmarkEnd w:id="4913"/>
        <w:bookmarkEnd w:id="4914"/>
      </w:tr>
      <w:tr w:rsidR="004F2EF7" w:rsidRPr="0033182C" w:rsidDel="00F7680F" w14:paraId="51399979" w14:textId="7CA6AB79" w:rsidTr="00EB6254">
        <w:trPr>
          <w:del w:id="4915" w:author="Windows User" w:date="2019-09-19T03:29:00Z"/>
        </w:trPr>
        <w:tc>
          <w:tcPr>
            <w:tcW w:w="4531" w:type="dxa"/>
          </w:tcPr>
          <w:p w14:paraId="2069553D" w14:textId="7B9D7FB4" w:rsidR="004F2EF7" w:rsidRPr="0033182C" w:rsidDel="00F7680F" w:rsidRDefault="004F2EF7" w:rsidP="00E97240">
            <w:pPr>
              <w:spacing w:after="0" w:line="240" w:lineRule="auto"/>
              <w:rPr>
                <w:del w:id="4916" w:author="Windows User" w:date="2019-09-19T03:29:00Z"/>
                <w:rFonts w:cs="Times New Roman"/>
                <w:sz w:val="22"/>
                <w:szCs w:val="24"/>
                <w:lang w:val="en-ID"/>
              </w:rPr>
            </w:pPr>
            <w:del w:id="4917" w:author="Windows User" w:date="2019-09-19T03:29:00Z">
              <w:r w:rsidRPr="0033182C" w:rsidDel="00F7680F">
                <w:rPr>
                  <w:rFonts w:cs="Times New Roman"/>
                  <w:b/>
                  <w:sz w:val="22"/>
                  <w:szCs w:val="24"/>
                </w:rPr>
                <w:delText>Aktor</w:delText>
              </w:r>
              <w:bookmarkStart w:id="4918" w:name="_Toc23496588"/>
              <w:bookmarkStart w:id="4919" w:name="_Toc23552772"/>
              <w:bookmarkStart w:id="4920" w:name="_Toc23811125"/>
              <w:bookmarkStart w:id="4921" w:name="_Toc23880788"/>
              <w:bookmarkEnd w:id="4918"/>
              <w:bookmarkEnd w:id="4919"/>
              <w:bookmarkEnd w:id="4920"/>
              <w:bookmarkEnd w:id="4921"/>
            </w:del>
          </w:p>
        </w:tc>
        <w:tc>
          <w:tcPr>
            <w:tcW w:w="3402" w:type="dxa"/>
            <w:gridSpan w:val="2"/>
          </w:tcPr>
          <w:p w14:paraId="03F7B724" w14:textId="7B72C2C3" w:rsidR="004F2EF7" w:rsidRPr="0033182C" w:rsidDel="00F7680F" w:rsidRDefault="004F2EF7" w:rsidP="00E97240">
            <w:pPr>
              <w:spacing w:after="0" w:line="240" w:lineRule="auto"/>
              <w:rPr>
                <w:del w:id="4922" w:author="Windows User" w:date="2019-09-19T03:29:00Z"/>
                <w:rFonts w:cs="Times New Roman"/>
                <w:sz w:val="22"/>
                <w:szCs w:val="24"/>
                <w:lang w:val="en-ID"/>
              </w:rPr>
            </w:pPr>
            <w:del w:id="4923" w:author="Windows User" w:date="2019-09-19T03:29:00Z">
              <w:r w:rsidRPr="0033182C" w:rsidDel="00F7680F">
                <w:rPr>
                  <w:rFonts w:cs="Times New Roman"/>
                  <w:sz w:val="22"/>
                  <w:szCs w:val="24"/>
                </w:rPr>
                <w:delText xml:space="preserve">Admin </w:delText>
              </w:r>
              <w:bookmarkStart w:id="4924" w:name="_Toc23496589"/>
              <w:bookmarkStart w:id="4925" w:name="_Toc23552773"/>
              <w:bookmarkStart w:id="4926" w:name="_Toc23811126"/>
              <w:bookmarkStart w:id="4927" w:name="_Toc23880789"/>
              <w:bookmarkEnd w:id="4924"/>
              <w:bookmarkEnd w:id="4925"/>
              <w:bookmarkEnd w:id="4926"/>
              <w:bookmarkEnd w:id="4927"/>
            </w:del>
          </w:p>
        </w:tc>
        <w:bookmarkStart w:id="4928" w:name="_Toc23496590"/>
        <w:bookmarkStart w:id="4929" w:name="_Toc23552774"/>
        <w:bookmarkStart w:id="4930" w:name="_Toc23811127"/>
        <w:bookmarkStart w:id="4931" w:name="_Toc23880790"/>
        <w:bookmarkEnd w:id="4928"/>
        <w:bookmarkEnd w:id="4929"/>
        <w:bookmarkEnd w:id="4930"/>
        <w:bookmarkEnd w:id="4931"/>
      </w:tr>
      <w:tr w:rsidR="004F2EF7" w:rsidRPr="0033182C" w:rsidDel="00F7680F" w14:paraId="322ACD65" w14:textId="2BDB6394" w:rsidTr="00EB6254">
        <w:trPr>
          <w:del w:id="4932" w:author="Windows User" w:date="2019-09-19T03:29:00Z"/>
        </w:trPr>
        <w:tc>
          <w:tcPr>
            <w:tcW w:w="4531" w:type="dxa"/>
          </w:tcPr>
          <w:p w14:paraId="29C1960B" w14:textId="1159385F" w:rsidR="004F2EF7" w:rsidRPr="0033182C" w:rsidDel="00F7680F" w:rsidRDefault="004F2EF7" w:rsidP="00E97240">
            <w:pPr>
              <w:spacing w:after="0" w:line="240" w:lineRule="auto"/>
              <w:rPr>
                <w:del w:id="4933" w:author="Windows User" w:date="2019-09-19T03:29:00Z"/>
                <w:rFonts w:cs="Times New Roman"/>
                <w:sz w:val="22"/>
                <w:szCs w:val="24"/>
                <w:lang w:val="en-ID"/>
              </w:rPr>
            </w:pPr>
            <w:del w:id="4934" w:author="Windows User" w:date="2019-09-19T03:29:00Z">
              <w:r w:rsidRPr="0033182C" w:rsidDel="00F7680F">
                <w:rPr>
                  <w:rFonts w:cs="Times New Roman"/>
                  <w:b/>
                  <w:sz w:val="22"/>
                  <w:szCs w:val="24"/>
                </w:rPr>
                <w:delText>Deskripsi Singkat</w:delText>
              </w:r>
              <w:bookmarkStart w:id="4935" w:name="_Toc23496591"/>
              <w:bookmarkStart w:id="4936" w:name="_Toc23552775"/>
              <w:bookmarkStart w:id="4937" w:name="_Toc23811128"/>
              <w:bookmarkStart w:id="4938" w:name="_Toc23880791"/>
              <w:bookmarkEnd w:id="4935"/>
              <w:bookmarkEnd w:id="4936"/>
              <w:bookmarkEnd w:id="4937"/>
              <w:bookmarkEnd w:id="4938"/>
            </w:del>
          </w:p>
        </w:tc>
        <w:tc>
          <w:tcPr>
            <w:tcW w:w="3402" w:type="dxa"/>
            <w:gridSpan w:val="2"/>
          </w:tcPr>
          <w:p w14:paraId="02A5EABC" w14:textId="3CBFF9B5" w:rsidR="004F2EF7" w:rsidRPr="0033182C" w:rsidDel="00F7680F" w:rsidRDefault="004F2EF7" w:rsidP="00E97240">
            <w:pPr>
              <w:spacing w:after="0" w:line="240" w:lineRule="auto"/>
              <w:rPr>
                <w:del w:id="4939" w:author="Windows User" w:date="2019-09-19T03:29:00Z"/>
                <w:rFonts w:cs="Times New Roman"/>
                <w:sz w:val="22"/>
                <w:szCs w:val="24"/>
                <w:lang w:val="en-ID"/>
              </w:rPr>
            </w:pPr>
            <w:del w:id="4940" w:author="Windows User" w:date="2019-09-19T03:29:00Z">
              <w:r w:rsidRPr="0033182C" w:rsidDel="00F7680F">
                <w:rPr>
                  <w:rFonts w:cs="Times New Roman"/>
                  <w:sz w:val="22"/>
                  <w:szCs w:val="24"/>
                </w:rPr>
                <w:delText>Aktor melihat history login</w:delText>
              </w:r>
              <w:bookmarkStart w:id="4941" w:name="_Toc23496592"/>
              <w:bookmarkStart w:id="4942" w:name="_Toc23552776"/>
              <w:bookmarkStart w:id="4943" w:name="_Toc23811129"/>
              <w:bookmarkStart w:id="4944" w:name="_Toc23880792"/>
              <w:bookmarkEnd w:id="4941"/>
              <w:bookmarkEnd w:id="4942"/>
              <w:bookmarkEnd w:id="4943"/>
              <w:bookmarkEnd w:id="4944"/>
            </w:del>
          </w:p>
        </w:tc>
        <w:bookmarkStart w:id="4945" w:name="_Toc23496593"/>
        <w:bookmarkStart w:id="4946" w:name="_Toc23552777"/>
        <w:bookmarkStart w:id="4947" w:name="_Toc23811130"/>
        <w:bookmarkStart w:id="4948" w:name="_Toc23880793"/>
        <w:bookmarkEnd w:id="4945"/>
        <w:bookmarkEnd w:id="4946"/>
        <w:bookmarkEnd w:id="4947"/>
        <w:bookmarkEnd w:id="4948"/>
      </w:tr>
      <w:tr w:rsidR="004F2EF7" w:rsidRPr="0033182C" w:rsidDel="00F7680F" w14:paraId="31F5959D" w14:textId="4D536C59" w:rsidTr="00EB6254">
        <w:trPr>
          <w:del w:id="4949" w:author="Windows User" w:date="2019-09-19T03:29:00Z"/>
        </w:trPr>
        <w:tc>
          <w:tcPr>
            <w:tcW w:w="4531" w:type="dxa"/>
          </w:tcPr>
          <w:p w14:paraId="2F165DC8" w14:textId="6EBDCC4A" w:rsidR="004F2EF7" w:rsidRPr="0033182C" w:rsidDel="00F7680F" w:rsidRDefault="004F2EF7" w:rsidP="00E97240">
            <w:pPr>
              <w:spacing w:after="0" w:line="240" w:lineRule="auto"/>
              <w:rPr>
                <w:del w:id="4950" w:author="Windows User" w:date="2019-09-19T03:29:00Z"/>
                <w:rFonts w:cs="Times New Roman"/>
                <w:sz w:val="22"/>
                <w:szCs w:val="24"/>
                <w:lang w:val="en-ID"/>
              </w:rPr>
            </w:pPr>
            <w:del w:id="4951" w:author="Windows User" w:date="2019-09-19T03:29:00Z">
              <w:r w:rsidRPr="0033182C" w:rsidDel="00F7680F">
                <w:rPr>
                  <w:rFonts w:cs="Times New Roman"/>
                  <w:b/>
                  <w:sz w:val="22"/>
                  <w:szCs w:val="24"/>
                </w:rPr>
                <w:delText>Prekondisi</w:delText>
              </w:r>
              <w:bookmarkStart w:id="4952" w:name="_Toc23496594"/>
              <w:bookmarkStart w:id="4953" w:name="_Toc23552778"/>
              <w:bookmarkStart w:id="4954" w:name="_Toc23811131"/>
              <w:bookmarkStart w:id="4955" w:name="_Toc23880794"/>
              <w:bookmarkEnd w:id="4952"/>
              <w:bookmarkEnd w:id="4953"/>
              <w:bookmarkEnd w:id="4954"/>
              <w:bookmarkEnd w:id="4955"/>
            </w:del>
          </w:p>
        </w:tc>
        <w:tc>
          <w:tcPr>
            <w:tcW w:w="3402" w:type="dxa"/>
            <w:gridSpan w:val="2"/>
          </w:tcPr>
          <w:p w14:paraId="08189415" w14:textId="489D15A0" w:rsidR="004F2EF7" w:rsidRPr="0033182C" w:rsidDel="00F7680F" w:rsidRDefault="004F2EF7" w:rsidP="00E97240">
            <w:pPr>
              <w:spacing w:after="0" w:line="240" w:lineRule="auto"/>
              <w:rPr>
                <w:del w:id="4956" w:author="Windows User" w:date="2019-09-19T03:29:00Z"/>
                <w:rFonts w:cs="Times New Roman"/>
                <w:sz w:val="22"/>
                <w:szCs w:val="24"/>
                <w:lang w:val="en-ID"/>
              </w:rPr>
            </w:pPr>
            <w:del w:id="4957" w:author="Windows User" w:date="2019-09-19T03:29:00Z">
              <w:r w:rsidRPr="0033182C" w:rsidDel="00F7680F">
                <w:rPr>
                  <w:rFonts w:cs="Times New Roman"/>
                  <w:sz w:val="22"/>
                  <w:szCs w:val="24"/>
                </w:rPr>
                <w:delText>Aktor masuk halaman dashboard admin</w:delText>
              </w:r>
              <w:bookmarkStart w:id="4958" w:name="_Toc23496595"/>
              <w:bookmarkStart w:id="4959" w:name="_Toc23552779"/>
              <w:bookmarkStart w:id="4960" w:name="_Toc23811132"/>
              <w:bookmarkStart w:id="4961" w:name="_Toc23880795"/>
              <w:bookmarkEnd w:id="4958"/>
              <w:bookmarkEnd w:id="4959"/>
              <w:bookmarkEnd w:id="4960"/>
              <w:bookmarkEnd w:id="4961"/>
            </w:del>
          </w:p>
        </w:tc>
        <w:bookmarkStart w:id="4962" w:name="_Toc23496596"/>
        <w:bookmarkStart w:id="4963" w:name="_Toc23552780"/>
        <w:bookmarkStart w:id="4964" w:name="_Toc23811133"/>
        <w:bookmarkStart w:id="4965" w:name="_Toc23880796"/>
        <w:bookmarkEnd w:id="4962"/>
        <w:bookmarkEnd w:id="4963"/>
        <w:bookmarkEnd w:id="4964"/>
        <w:bookmarkEnd w:id="4965"/>
      </w:tr>
      <w:tr w:rsidR="004F2EF7" w:rsidRPr="0033182C" w:rsidDel="00F7680F" w14:paraId="2A2810DA" w14:textId="28A50EE2" w:rsidTr="00EB6254">
        <w:trPr>
          <w:del w:id="4966" w:author="Windows User" w:date="2019-09-19T03:29:00Z"/>
        </w:trPr>
        <w:tc>
          <w:tcPr>
            <w:tcW w:w="4531" w:type="dxa"/>
          </w:tcPr>
          <w:p w14:paraId="3579736A" w14:textId="3ACFA4AE" w:rsidR="004F2EF7" w:rsidRPr="0033182C" w:rsidDel="00F7680F" w:rsidRDefault="004F2EF7" w:rsidP="00E97240">
            <w:pPr>
              <w:spacing w:after="0" w:line="240" w:lineRule="auto"/>
              <w:rPr>
                <w:del w:id="4967" w:author="Windows User" w:date="2019-09-19T03:29:00Z"/>
                <w:rFonts w:cs="Times New Roman"/>
                <w:sz w:val="22"/>
                <w:szCs w:val="24"/>
                <w:lang w:val="en-ID"/>
              </w:rPr>
            </w:pPr>
            <w:del w:id="4968" w:author="Windows User" w:date="2019-09-19T03:29:00Z">
              <w:r w:rsidRPr="0033182C" w:rsidDel="00F7680F">
                <w:rPr>
                  <w:rFonts w:cs="Times New Roman"/>
                  <w:b/>
                  <w:sz w:val="22"/>
                  <w:szCs w:val="24"/>
                </w:rPr>
                <w:delText>Pascakondisi</w:delText>
              </w:r>
              <w:bookmarkStart w:id="4969" w:name="_Toc23496597"/>
              <w:bookmarkStart w:id="4970" w:name="_Toc23552781"/>
              <w:bookmarkStart w:id="4971" w:name="_Toc23811134"/>
              <w:bookmarkStart w:id="4972" w:name="_Toc23880797"/>
              <w:bookmarkEnd w:id="4969"/>
              <w:bookmarkEnd w:id="4970"/>
              <w:bookmarkEnd w:id="4971"/>
              <w:bookmarkEnd w:id="4972"/>
            </w:del>
          </w:p>
        </w:tc>
        <w:tc>
          <w:tcPr>
            <w:tcW w:w="3402" w:type="dxa"/>
            <w:gridSpan w:val="2"/>
          </w:tcPr>
          <w:p w14:paraId="0F4D7903" w14:textId="6158D9B6" w:rsidR="004F2EF7" w:rsidRPr="0033182C" w:rsidDel="00F7680F" w:rsidRDefault="004F2EF7" w:rsidP="00E97240">
            <w:pPr>
              <w:spacing w:after="0" w:line="240" w:lineRule="auto"/>
              <w:rPr>
                <w:del w:id="4973" w:author="Windows User" w:date="2019-09-19T03:29:00Z"/>
                <w:rFonts w:cs="Times New Roman"/>
                <w:sz w:val="22"/>
                <w:szCs w:val="24"/>
                <w:lang w:val="en-ID"/>
              </w:rPr>
            </w:pPr>
            <w:del w:id="4974" w:author="Windows User" w:date="2019-09-19T03:29:00Z">
              <w:r w:rsidRPr="0033182C" w:rsidDel="00F7680F">
                <w:rPr>
                  <w:rFonts w:cs="Times New Roman"/>
                  <w:sz w:val="22"/>
                  <w:szCs w:val="24"/>
                </w:rPr>
                <w:delText>History login ditampilkan</w:delText>
              </w:r>
              <w:bookmarkStart w:id="4975" w:name="_Toc23496598"/>
              <w:bookmarkStart w:id="4976" w:name="_Toc23552782"/>
              <w:bookmarkStart w:id="4977" w:name="_Toc23811135"/>
              <w:bookmarkStart w:id="4978" w:name="_Toc23880798"/>
              <w:bookmarkEnd w:id="4975"/>
              <w:bookmarkEnd w:id="4976"/>
              <w:bookmarkEnd w:id="4977"/>
              <w:bookmarkEnd w:id="4978"/>
            </w:del>
          </w:p>
        </w:tc>
        <w:bookmarkStart w:id="4979" w:name="_Toc23496599"/>
        <w:bookmarkStart w:id="4980" w:name="_Toc23552783"/>
        <w:bookmarkStart w:id="4981" w:name="_Toc23811136"/>
        <w:bookmarkStart w:id="4982" w:name="_Toc23880799"/>
        <w:bookmarkEnd w:id="4979"/>
        <w:bookmarkEnd w:id="4980"/>
        <w:bookmarkEnd w:id="4981"/>
        <w:bookmarkEnd w:id="4982"/>
      </w:tr>
      <w:tr w:rsidR="004F2EF7" w:rsidRPr="0033182C" w:rsidDel="00F7680F" w14:paraId="5886185B" w14:textId="57D8D28B" w:rsidTr="00EB6254">
        <w:trPr>
          <w:del w:id="4983" w:author="Windows User" w:date="2019-09-19T03:29:00Z"/>
        </w:trPr>
        <w:tc>
          <w:tcPr>
            <w:tcW w:w="7933" w:type="dxa"/>
            <w:gridSpan w:val="3"/>
          </w:tcPr>
          <w:p w14:paraId="5E1B4DD7" w14:textId="1F27E069" w:rsidR="004F2EF7" w:rsidRPr="0033182C" w:rsidDel="00F7680F" w:rsidRDefault="004F2EF7" w:rsidP="00E97240">
            <w:pPr>
              <w:spacing w:after="0" w:line="240" w:lineRule="auto"/>
              <w:jc w:val="center"/>
              <w:rPr>
                <w:del w:id="4984" w:author="Windows User" w:date="2019-09-19T03:29:00Z"/>
                <w:rFonts w:cs="Times New Roman"/>
                <w:sz w:val="22"/>
                <w:szCs w:val="24"/>
              </w:rPr>
            </w:pPr>
            <w:del w:id="4985" w:author="Windows User" w:date="2019-09-19T03:29:00Z">
              <w:r w:rsidRPr="0033182C" w:rsidDel="00F7680F">
                <w:rPr>
                  <w:rFonts w:cs="Times New Roman"/>
                  <w:b/>
                  <w:bCs/>
                  <w:sz w:val="22"/>
                  <w:szCs w:val="24"/>
                </w:rPr>
                <w:delText>Flow Event</w:delText>
              </w:r>
              <w:bookmarkStart w:id="4986" w:name="_Toc23496600"/>
              <w:bookmarkStart w:id="4987" w:name="_Toc23552784"/>
              <w:bookmarkStart w:id="4988" w:name="_Toc23811137"/>
              <w:bookmarkStart w:id="4989" w:name="_Toc23880800"/>
              <w:bookmarkEnd w:id="4986"/>
              <w:bookmarkEnd w:id="4987"/>
              <w:bookmarkEnd w:id="4988"/>
              <w:bookmarkEnd w:id="4989"/>
            </w:del>
          </w:p>
        </w:tc>
        <w:bookmarkStart w:id="4990" w:name="_Toc23496601"/>
        <w:bookmarkStart w:id="4991" w:name="_Toc23552785"/>
        <w:bookmarkStart w:id="4992" w:name="_Toc23811138"/>
        <w:bookmarkStart w:id="4993" w:name="_Toc23880801"/>
        <w:bookmarkEnd w:id="4990"/>
        <w:bookmarkEnd w:id="4991"/>
        <w:bookmarkEnd w:id="4992"/>
        <w:bookmarkEnd w:id="4993"/>
      </w:tr>
      <w:tr w:rsidR="004F2EF7" w:rsidRPr="0033182C" w:rsidDel="00F7680F" w14:paraId="4CF1D94F" w14:textId="044AB99E" w:rsidTr="00EB6254">
        <w:trPr>
          <w:del w:id="4994" w:author="Windows User" w:date="2019-09-19T03:29:00Z"/>
        </w:trPr>
        <w:tc>
          <w:tcPr>
            <w:tcW w:w="7933" w:type="dxa"/>
            <w:gridSpan w:val="3"/>
          </w:tcPr>
          <w:p w14:paraId="2B614070" w14:textId="2FB31573" w:rsidR="004F2EF7" w:rsidRPr="0033182C" w:rsidDel="00F7680F" w:rsidRDefault="00A15854" w:rsidP="00E97240">
            <w:pPr>
              <w:spacing w:after="0" w:line="240" w:lineRule="auto"/>
              <w:jc w:val="center"/>
              <w:rPr>
                <w:del w:id="4995" w:author="Windows User" w:date="2019-09-19T03:29:00Z"/>
                <w:rFonts w:cs="Times New Roman"/>
                <w:sz w:val="22"/>
                <w:szCs w:val="24"/>
              </w:rPr>
            </w:pPr>
            <w:del w:id="4996" w:author="Windows User" w:date="2019-09-19T03:29:00Z">
              <w:r w:rsidRPr="0033182C" w:rsidDel="00F7680F">
                <w:rPr>
                  <w:rFonts w:cs="Times New Roman"/>
                  <w:b/>
                  <w:sz w:val="22"/>
                  <w:szCs w:val="24"/>
                </w:rPr>
                <w:delText>Normal Flow : History login</w:delText>
              </w:r>
              <w:bookmarkStart w:id="4997" w:name="_Toc23496602"/>
              <w:bookmarkStart w:id="4998" w:name="_Toc23552786"/>
              <w:bookmarkStart w:id="4999" w:name="_Toc23811139"/>
              <w:bookmarkStart w:id="5000" w:name="_Toc23880802"/>
              <w:bookmarkEnd w:id="4997"/>
              <w:bookmarkEnd w:id="4998"/>
              <w:bookmarkEnd w:id="4999"/>
              <w:bookmarkEnd w:id="5000"/>
            </w:del>
          </w:p>
        </w:tc>
        <w:bookmarkStart w:id="5001" w:name="_Toc23496603"/>
        <w:bookmarkStart w:id="5002" w:name="_Toc23552787"/>
        <w:bookmarkStart w:id="5003" w:name="_Toc23811140"/>
        <w:bookmarkStart w:id="5004" w:name="_Toc23880803"/>
        <w:bookmarkEnd w:id="5001"/>
        <w:bookmarkEnd w:id="5002"/>
        <w:bookmarkEnd w:id="5003"/>
        <w:bookmarkEnd w:id="5004"/>
      </w:tr>
      <w:tr w:rsidR="004F2EF7" w:rsidRPr="0033182C" w:rsidDel="00F7680F" w14:paraId="437A9772" w14:textId="42018189" w:rsidTr="00EB6254">
        <w:trPr>
          <w:trHeight w:val="371"/>
          <w:del w:id="5005" w:author="Windows User" w:date="2019-09-19T03:29:00Z"/>
        </w:trPr>
        <w:tc>
          <w:tcPr>
            <w:tcW w:w="4604" w:type="dxa"/>
            <w:gridSpan w:val="2"/>
          </w:tcPr>
          <w:p w14:paraId="752A969E" w14:textId="6E33208D" w:rsidR="004F2EF7" w:rsidRPr="0033182C" w:rsidDel="00F7680F" w:rsidRDefault="004F2EF7" w:rsidP="00E97240">
            <w:pPr>
              <w:spacing w:after="0" w:line="240" w:lineRule="auto"/>
              <w:rPr>
                <w:del w:id="5006" w:author="Windows User" w:date="2019-09-19T03:29:00Z"/>
                <w:rFonts w:cs="Times New Roman"/>
                <w:b/>
                <w:sz w:val="22"/>
                <w:szCs w:val="24"/>
              </w:rPr>
            </w:pPr>
            <w:del w:id="5007" w:author="Windows User" w:date="2019-09-19T03:29:00Z">
              <w:r w:rsidRPr="0033182C" w:rsidDel="00F7680F">
                <w:rPr>
                  <w:rFonts w:cs="Times New Roman"/>
                  <w:sz w:val="22"/>
                  <w:szCs w:val="24"/>
                </w:rPr>
                <w:delText>Aksi Aktor</w:delText>
              </w:r>
              <w:bookmarkStart w:id="5008" w:name="_Toc23496604"/>
              <w:bookmarkStart w:id="5009" w:name="_Toc23552788"/>
              <w:bookmarkStart w:id="5010" w:name="_Toc23811141"/>
              <w:bookmarkStart w:id="5011" w:name="_Toc23880804"/>
              <w:bookmarkEnd w:id="5008"/>
              <w:bookmarkEnd w:id="5009"/>
              <w:bookmarkEnd w:id="5010"/>
              <w:bookmarkEnd w:id="5011"/>
            </w:del>
          </w:p>
        </w:tc>
        <w:tc>
          <w:tcPr>
            <w:tcW w:w="3329" w:type="dxa"/>
          </w:tcPr>
          <w:p w14:paraId="7DE13351" w14:textId="2CAE9E74" w:rsidR="004F2EF7" w:rsidRPr="0033182C" w:rsidDel="00F7680F" w:rsidRDefault="004F2EF7" w:rsidP="00E97240">
            <w:pPr>
              <w:spacing w:after="0" w:line="240" w:lineRule="auto"/>
              <w:rPr>
                <w:del w:id="5012" w:author="Windows User" w:date="2019-09-19T03:29:00Z"/>
                <w:rFonts w:cs="Times New Roman"/>
                <w:b/>
                <w:sz w:val="22"/>
                <w:szCs w:val="24"/>
              </w:rPr>
            </w:pPr>
            <w:del w:id="5013" w:author="Windows User" w:date="2019-09-19T03:29:00Z">
              <w:r w:rsidRPr="0033182C" w:rsidDel="00F7680F">
                <w:rPr>
                  <w:rFonts w:cs="Times New Roman"/>
                  <w:sz w:val="22"/>
                  <w:szCs w:val="24"/>
                </w:rPr>
                <w:delText>Reaksi Sistem</w:delText>
              </w:r>
              <w:bookmarkStart w:id="5014" w:name="_Toc23496605"/>
              <w:bookmarkStart w:id="5015" w:name="_Toc23552789"/>
              <w:bookmarkStart w:id="5016" w:name="_Toc23811142"/>
              <w:bookmarkStart w:id="5017" w:name="_Toc23880805"/>
              <w:bookmarkEnd w:id="5014"/>
              <w:bookmarkEnd w:id="5015"/>
              <w:bookmarkEnd w:id="5016"/>
              <w:bookmarkEnd w:id="5017"/>
            </w:del>
          </w:p>
        </w:tc>
        <w:bookmarkStart w:id="5018" w:name="_Toc23496606"/>
        <w:bookmarkStart w:id="5019" w:name="_Toc23552790"/>
        <w:bookmarkStart w:id="5020" w:name="_Toc23811143"/>
        <w:bookmarkStart w:id="5021" w:name="_Toc23880806"/>
        <w:bookmarkEnd w:id="5018"/>
        <w:bookmarkEnd w:id="5019"/>
        <w:bookmarkEnd w:id="5020"/>
        <w:bookmarkEnd w:id="5021"/>
      </w:tr>
      <w:tr w:rsidR="004F2EF7" w:rsidRPr="0033182C" w:rsidDel="00F7680F" w14:paraId="4D898EBA" w14:textId="188ED5B5" w:rsidTr="00EB6254">
        <w:trPr>
          <w:trHeight w:val="371"/>
          <w:del w:id="5022" w:author="Windows User" w:date="2019-09-19T03:29:00Z"/>
        </w:trPr>
        <w:tc>
          <w:tcPr>
            <w:tcW w:w="4604" w:type="dxa"/>
            <w:gridSpan w:val="2"/>
          </w:tcPr>
          <w:p w14:paraId="5110D557" w14:textId="4ED343DA" w:rsidR="004F2EF7" w:rsidRPr="0033182C" w:rsidDel="00F7680F" w:rsidRDefault="004F2EF7" w:rsidP="00FD3BC6">
            <w:pPr>
              <w:pStyle w:val="ListParagraph"/>
              <w:numPr>
                <w:ilvl w:val="0"/>
                <w:numId w:val="11"/>
              </w:numPr>
              <w:spacing w:after="0" w:line="240" w:lineRule="auto"/>
              <w:jc w:val="left"/>
              <w:rPr>
                <w:del w:id="5023" w:author="Windows User" w:date="2019-09-19T03:29:00Z"/>
                <w:rFonts w:cs="Times New Roman"/>
                <w:sz w:val="22"/>
                <w:szCs w:val="24"/>
              </w:rPr>
            </w:pPr>
            <w:del w:id="5024" w:author="Windows User" w:date="2019-09-19T03:29:00Z">
              <w:r w:rsidRPr="0033182C" w:rsidDel="00F7680F">
                <w:rPr>
                  <w:rFonts w:cs="Times New Roman"/>
                  <w:sz w:val="22"/>
                  <w:szCs w:val="24"/>
                </w:rPr>
                <w:delText>Klik menu History  pilih History login</w:delText>
              </w:r>
              <w:bookmarkStart w:id="5025" w:name="_Toc23496607"/>
              <w:bookmarkStart w:id="5026" w:name="_Toc23552791"/>
              <w:bookmarkStart w:id="5027" w:name="_Toc23811144"/>
              <w:bookmarkStart w:id="5028" w:name="_Toc23880807"/>
              <w:bookmarkEnd w:id="5025"/>
              <w:bookmarkEnd w:id="5026"/>
              <w:bookmarkEnd w:id="5027"/>
              <w:bookmarkEnd w:id="5028"/>
            </w:del>
          </w:p>
        </w:tc>
        <w:tc>
          <w:tcPr>
            <w:tcW w:w="3329" w:type="dxa"/>
          </w:tcPr>
          <w:p w14:paraId="0DD55E26" w14:textId="19DEEF4B" w:rsidR="004F2EF7" w:rsidRPr="0033182C" w:rsidDel="00F7680F" w:rsidRDefault="004F2EF7" w:rsidP="00FD3BC6">
            <w:pPr>
              <w:spacing w:after="0" w:line="240" w:lineRule="auto"/>
              <w:jc w:val="left"/>
              <w:rPr>
                <w:del w:id="5029" w:author="Windows User" w:date="2019-09-19T03:29:00Z"/>
                <w:rFonts w:cs="Times New Roman"/>
                <w:sz w:val="22"/>
                <w:szCs w:val="24"/>
              </w:rPr>
            </w:pPr>
            <w:bookmarkStart w:id="5030" w:name="_Toc23496608"/>
            <w:bookmarkStart w:id="5031" w:name="_Toc23552792"/>
            <w:bookmarkStart w:id="5032" w:name="_Toc23811145"/>
            <w:bookmarkStart w:id="5033" w:name="_Toc23880808"/>
            <w:bookmarkEnd w:id="5030"/>
            <w:bookmarkEnd w:id="5031"/>
            <w:bookmarkEnd w:id="5032"/>
            <w:bookmarkEnd w:id="5033"/>
          </w:p>
        </w:tc>
        <w:bookmarkStart w:id="5034" w:name="_Toc23496609"/>
        <w:bookmarkStart w:id="5035" w:name="_Toc23552793"/>
        <w:bookmarkStart w:id="5036" w:name="_Toc23811146"/>
        <w:bookmarkStart w:id="5037" w:name="_Toc23880809"/>
        <w:bookmarkEnd w:id="5034"/>
        <w:bookmarkEnd w:id="5035"/>
        <w:bookmarkEnd w:id="5036"/>
        <w:bookmarkEnd w:id="5037"/>
      </w:tr>
      <w:tr w:rsidR="004F2EF7" w:rsidRPr="0033182C" w:rsidDel="00F7680F" w14:paraId="1D4ACC5C" w14:textId="51DFBCE5" w:rsidTr="00EB6254">
        <w:trPr>
          <w:trHeight w:val="370"/>
          <w:del w:id="5038" w:author="Windows User" w:date="2019-09-19T03:29:00Z"/>
        </w:trPr>
        <w:tc>
          <w:tcPr>
            <w:tcW w:w="4604" w:type="dxa"/>
            <w:gridSpan w:val="2"/>
          </w:tcPr>
          <w:p w14:paraId="313554E1" w14:textId="3AA942D7" w:rsidR="004F2EF7" w:rsidRPr="0033182C" w:rsidDel="00F7680F" w:rsidRDefault="004F2EF7" w:rsidP="00FD3BC6">
            <w:pPr>
              <w:pStyle w:val="ListParagraph"/>
              <w:spacing w:after="0" w:line="240" w:lineRule="auto"/>
              <w:jc w:val="left"/>
              <w:rPr>
                <w:del w:id="5039" w:author="Windows User" w:date="2019-09-19T03:29:00Z"/>
                <w:rFonts w:cs="Times New Roman"/>
                <w:sz w:val="22"/>
                <w:szCs w:val="24"/>
              </w:rPr>
            </w:pPr>
            <w:bookmarkStart w:id="5040" w:name="_Toc23496610"/>
            <w:bookmarkStart w:id="5041" w:name="_Toc23552794"/>
            <w:bookmarkStart w:id="5042" w:name="_Toc23811147"/>
            <w:bookmarkStart w:id="5043" w:name="_Toc23880810"/>
            <w:bookmarkEnd w:id="5040"/>
            <w:bookmarkEnd w:id="5041"/>
            <w:bookmarkEnd w:id="5042"/>
            <w:bookmarkEnd w:id="5043"/>
          </w:p>
          <w:p w14:paraId="66061760" w14:textId="0A7613E4" w:rsidR="004F2EF7" w:rsidRPr="0033182C" w:rsidDel="00F7680F" w:rsidRDefault="004F2EF7" w:rsidP="00FD3BC6">
            <w:pPr>
              <w:pStyle w:val="ListParagraph"/>
              <w:spacing w:after="0" w:line="240" w:lineRule="auto"/>
              <w:jc w:val="left"/>
              <w:rPr>
                <w:del w:id="5044" w:author="Windows User" w:date="2019-09-19T03:29:00Z"/>
                <w:rFonts w:cs="Times New Roman"/>
                <w:sz w:val="22"/>
                <w:szCs w:val="24"/>
              </w:rPr>
            </w:pPr>
            <w:bookmarkStart w:id="5045" w:name="_Toc23496611"/>
            <w:bookmarkStart w:id="5046" w:name="_Toc23552795"/>
            <w:bookmarkStart w:id="5047" w:name="_Toc23811148"/>
            <w:bookmarkStart w:id="5048" w:name="_Toc23880811"/>
            <w:bookmarkEnd w:id="5045"/>
            <w:bookmarkEnd w:id="5046"/>
            <w:bookmarkEnd w:id="5047"/>
            <w:bookmarkEnd w:id="5048"/>
          </w:p>
          <w:p w14:paraId="12BB9D56" w14:textId="6EE5C6E0" w:rsidR="004F2EF7" w:rsidRPr="0033182C" w:rsidDel="00F7680F" w:rsidRDefault="004F2EF7" w:rsidP="00FD3BC6">
            <w:pPr>
              <w:spacing w:after="0" w:line="240" w:lineRule="auto"/>
              <w:jc w:val="left"/>
              <w:rPr>
                <w:del w:id="5049" w:author="Windows User" w:date="2019-09-19T03:29:00Z"/>
                <w:rFonts w:cs="Times New Roman"/>
                <w:b/>
                <w:sz w:val="22"/>
                <w:szCs w:val="24"/>
              </w:rPr>
            </w:pPr>
            <w:bookmarkStart w:id="5050" w:name="_Toc23496612"/>
            <w:bookmarkStart w:id="5051" w:name="_Toc23552796"/>
            <w:bookmarkStart w:id="5052" w:name="_Toc23811149"/>
            <w:bookmarkStart w:id="5053" w:name="_Toc23880812"/>
            <w:bookmarkEnd w:id="5050"/>
            <w:bookmarkEnd w:id="5051"/>
            <w:bookmarkEnd w:id="5052"/>
            <w:bookmarkEnd w:id="5053"/>
          </w:p>
        </w:tc>
        <w:tc>
          <w:tcPr>
            <w:tcW w:w="3329" w:type="dxa"/>
          </w:tcPr>
          <w:p w14:paraId="428FAF74" w14:textId="000B704C" w:rsidR="004F2EF7" w:rsidRPr="0033182C" w:rsidDel="00F7680F" w:rsidRDefault="004F2EF7" w:rsidP="00FD3BC6">
            <w:pPr>
              <w:pStyle w:val="ListParagraph"/>
              <w:numPr>
                <w:ilvl w:val="0"/>
                <w:numId w:val="11"/>
              </w:numPr>
              <w:spacing w:after="0" w:line="240" w:lineRule="auto"/>
              <w:jc w:val="left"/>
              <w:rPr>
                <w:del w:id="5054" w:author="Windows User" w:date="2019-09-19T03:29:00Z"/>
                <w:rFonts w:cs="Times New Roman"/>
                <w:sz w:val="22"/>
                <w:szCs w:val="24"/>
              </w:rPr>
            </w:pPr>
            <w:del w:id="5055" w:author="Windows User" w:date="2019-09-19T03:29:00Z">
              <w:r w:rsidRPr="0033182C" w:rsidDel="00F7680F">
                <w:rPr>
                  <w:rFonts w:cs="Times New Roman"/>
                  <w:sz w:val="22"/>
                  <w:szCs w:val="24"/>
                </w:rPr>
                <w:delText>Menampilkan data history login</w:delText>
              </w:r>
              <w:bookmarkStart w:id="5056" w:name="_Toc23496613"/>
              <w:bookmarkStart w:id="5057" w:name="_Toc23552797"/>
              <w:bookmarkStart w:id="5058" w:name="_Toc23811150"/>
              <w:bookmarkStart w:id="5059" w:name="_Toc23880813"/>
              <w:bookmarkEnd w:id="5056"/>
              <w:bookmarkEnd w:id="5057"/>
              <w:bookmarkEnd w:id="5058"/>
              <w:bookmarkEnd w:id="5059"/>
            </w:del>
          </w:p>
        </w:tc>
        <w:bookmarkStart w:id="5060" w:name="_Toc23496614"/>
        <w:bookmarkStart w:id="5061" w:name="_Toc23552798"/>
        <w:bookmarkStart w:id="5062" w:name="_Toc23811151"/>
        <w:bookmarkStart w:id="5063" w:name="_Toc23880814"/>
        <w:bookmarkEnd w:id="5060"/>
        <w:bookmarkEnd w:id="5061"/>
        <w:bookmarkEnd w:id="5062"/>
        <w:bookmarkEnd w:id="5063"/>
      </w:tr>
    </w:tbl>
    <w:p w14:paraId="36862AE3" w14:textId="0F5E7A42" w:rsidR="004F2EF7" w:rsidRPr="0033182C" w:rsidDel="00F7680F" w:rsidRDefault="004F2EF7" w:rsidP="004F2EF7">
      <w:pPr>
        <w:pStyle w:val="ListParagraph"/>
        <w:ind w:left="567"/>
        <w:rPr>
          <w:del w:id="5064" w:author="Windows User" w:date="2019-09-19T03:29:00Z"/>
          <w:rFonts w:cs="Times New Roman"/>
          <w:b/>
        </w:rPr>
      </w:pPr>
      <w:bookmarkStart w:id="5065" w:name="_Toc23496615"/>
      <w:bookmarkStart w:id="5066" w:name="_Toc23552799"/>
      <w:bookmarkStart w:id="5067" w:name="_Toc23811152"/>
      <w:bookmarkStart w:id="5068" w:name="_Toc23880815"/>
      <w:bookmarkEnd w:id="5065"/>
      <w:bookmarkEnd w:id="5066"/>
      <w:bookmarkEnd w:id="5067"/>
      <w:bookmarkEnd w:id="5068"/>
    </w:p>
    <w:p w14:paraId="0D7BF41C" w14:textId="23B7DBEB" w:rsidR="004F2EF7" w:rsidRPr="0033182C" w:rsidDel="00F7680F" w:rsidRDefault="005234CD">
      <w:pPr>
        <w:pStyle w:val="Heading3"/>
        <w:numPr>
          <w:ilvl w:val="2"/>
          <w:numId w:val="43"/>
        </w:numPr>
        <w:ind w:left="357" w:hanging="357"/>
        <w:rPr>
          <w:del w:id="5069" w:author="Windows User" w:date="2019-09-19T03:29:00Z"/>
          <w:rFonts w:cs="Times New Roman"/>
        </w:rPr>
        <w:pPrChange w:id="5070" w:author="Windows User" w:date="2019-09-19T02:40:00Z">
          <w:pPr>
            <w:pStyle w:val="Heading3"/>
          </w:pPr>
        </w:pPrChange>
      </w:pPr>
      <w:del w:id="5071" w:author="Windows User" w:date="2019-09-19T03:29:00Z">
        <w:r w:rsidRPr="0033182C" w:rsidDel="00F7680F">
          <w:rPr>
            <w:rFonts w:cs="Times New Roman"/>
          </w:rPr>
          <w:delText>Lihat sudut x y (aktuator)</w:delText>
        </w:r>
        <w:bookmarkStart w:id="5072" w:name="_Toc23496616"/>
        <w:bookmarkStart w:id="5073" w:name="_Toc23552800"/>
        <w:bookmarkStart w:id="5074" w:name="_Toc23811153"/>
        <w:bookmarkStart w:id="5075" w:name="_Toc23880816"/>
        <w:bookmarkEnd w:id="5072"/>
        <w:bookmarkEnd w:id="5073"/>
        <w:bookmarkEnd w:id="5074"/>
        <w:bookmarkEnd w:id="5075"/>
      </w:del>
    </w:p>
    <w:p w14:paraId="4676E94B" w14:textId="1A7BABC7" w:rsidR="003E1410" w:rsidRPr="0033182C" w:rsidDel="00F7680F" w:rsidRDefault="00DC1817" w:rsidP="00C9053F">
      <w:pPr>
        <w:ind w:firstLine="567"/>
        <w:rPr>
          <w:del w:id="5076" w:author="Windows User" w:date="2019-09-19T03:29:00Z"/>
          <w:rFonts w:cs="Times New Roman"/>
          <w:szCs w:val="24"/>
        </w:rPr>
      </w:pPr>
      <w:del w:id="5077" w:author="Windows User" w:date="2019-09-19T03:29:00Z">
        <w:r w:rsidRPr="0033182C" w:rsidDel="00F7680F">
          <w:rPr>
            <w:rFonts w:cs="Times New Roman"/>
            <w:szCs w:val="24"/>
          </w:rPr>
          <w:delText>Skenario ini menjelaskan alur untuk melihat sudut x,y pada aktuator. Fitur ini bisa dilakukan oleh semua user. Skenario lihat sudut x,y aktuat</w:delText>
        </w:r>
        <w:r w:rsidR="003E1410" w:rsidRPr="0033182C" w:rsidDel="00F7680F">
          <w:rPr>
            <w:rFonts w:cs="Times New Roman"/>
            <w:szCs w:val="24"/>
          </w:rPr>
          <w:delText xml:space="preserve">or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4.9</w:delText>
        </w:r>
        <w:r w:rsidR="00EB6254" w:rsidRPr="0033182C" w:rsidDel="00F7680F">
          <w:rPr>
            <w:rFonts w:cs="Times New Roman"/>
            <w:szCs w:val="24"/>
          </w:rPr>
          <w:delText xml:space="preserve"> Skenario Lihat Sudut Aktuator</w:delText>
        </w:r>
        <w:r w:rsidRPr="0033182C" w:rsidDel="00F7680F">
          <w:rPr>
            <w:rFonts w:cs="Times New Roman"/>
            <w:szCs w:val="24"/>
          </w:rPr>
          <w:delText>.</w:delText>
        </w:r>
        <w:bookmarkStart w:id="5078" w:name="_Toc23496617"/>
        <w:bookmarkStart w:id="5079" w:name="_Toc23552801"/>
        <w:bookmarkStart w:id="5080" w:name="_Toc23811154"/>
        <w:bookmarkStart w:id="5081" w:name="_Toc23880817"/>
        <w:bookmarkEnd w:id="5078"/>
        <w:bookmarkEnd w:id="5079"/>
        <w:bookmarkEnd w:id="5080"/>
        <w:bookmarkEnd w:id="5081"/>
      </w:del>
    </w:p>
    <w:p w14:paraId="691D60CD" w14:textId="7518D1EA" w:rsidR="00C9053F" w:rsidRPr="0033182C" w:rsidDel="00F7680F" w:rsidRDefault="00C9053F" w:rsidP="00C9053F">
      <w:pPr>
        <w:pStyle w:val="Caption"/>
        <w:keepNext/>
        <w:jc w:val="center"/>
        <w:rPr>
          <w:del w:id="5082" w:author="Windows User" w:date="2019-09-19T03:29:00Z"/>
          <w:rFonts w:cs="Times New Roman"/>
          <w:i w:val="0"/>
          <w:color w:val="auto"/>
          <w:sz w:val="24"/>
        </w:rPr>
      </w:pPr>
      <w:del w:id="5083" w:author="Windows User" w:date="2019-09-19T03:29:00Z">
        <w:r w:rsidRPr="0033182C" w:rsidDel="00F7680F">
          <w:rPr>
            <w:rFonts w:cs="Times New Roman"/>
            <w:i w:val="0"/>
            <w:color w:val="auto"/>
            <w:sz w:val="24"/>
          </w:rPr>
          <w:delText xml:space="preserve">Tabel </w:delText>
        </w:r>
      </w:del>
      <w:del w:id="5084"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9</w:delText>
        </w:r>
        <w:r w:rsidR="007E74B5" w:rsidRPr="0033182C" w:rsidDel="00F10288">
          <w:rPr>
            <w:rFonts w:cs="Times New Roman"/>
            <w:i w:val="0"/>
          </w:rPr>
          <w:fldChar w:fldCharType="end"/>
        </w:r>
      </w:del>
      <w:del w:id="5085" w:author="Windows User" w:date="2019-09-19T03:29:00Z">
        <w:r w:rsidRPr="0033182C" w:rsidDel="00F7680F">
          <w:rPr>
            <w:rFonts w:cs="Times New Roman"/>
            <w:i w:val="0"/>
            <w:color w:val="auto"/>
            <w:sz w:val="24"/>
          </w:rPr>
          <w:delText xml:space="preserve"> Skenario Lihat Sudut Aktuator</w:delText>
        </w:r>
        <w:bookmarkStart w:id="5086" w:name="_Toc23496618"/>
        <w:bookmarkStart w:id="5087" w:name="_Toc23552802"/>
        <w:bookmarkStart w:id="5088" w:name="_Toc23811155"/>
        <w:bookmarkStart w:id="5089" w:name="_Toc23880818"/>
        <w:bookmarkEnd w:id="5086"/>
        <w:bookmarkEnd w:id="5087"/>
        <w:bookmarkEnd w:id="5088"/>
        <w:bookmarkEnd w:id="5089"/>
      </w:del>
    </w:p>
    <w:tbl>
      <w:tblPr>
        <w:tblStyle w:val="TableGrid"/>
        <w:tblW w:w="7933" w:type="dxa"/>
        <w:tblLook w:val="04A0" w:firstRow="1" w:lastRow="0" w:firstColumn="1" w:lastColumn="0" w:noHBand="0" w:noVBand="1"/>
      </w:tblPr>
      <w:tblGrid>
        <w:gridCol w:w="4531"/>
        <w:gridCol w:w="73"/>
        <w:gridCol w:w="3329"/>
      </w:tblGrid>
      <w:tr w:rsidR="004F2EF7" w:rsidRPr="0033182C" w:rsidDel="00F7680F" w14:paraId="7D404BD1" w14:textId="4CEA506F" w:rsidTr="00EB6254">
        <w:trPr>
          <w:del w:id="5090" w:author="Windows User" w:date="2019-09-19T03:29:00Z"/>
        </w:trPr>
        <w:tc>
          <w:tcPr>
            <w:tcW w:w="4531" w:type="dxa"/>
          </w:tcPr>
          <w:p w14:paraId="53888171" w14:textId="5E7E63FD" w:rsidR="004F2EF7" w:rsidRPr="0033182C" w:rsidDel="00F7680F" w:rsidRDefault="004F2EF7" w:rsidP="00EB6254">
            <w:pPr>
              <w:spacing w:after="0" w:line="240" w:lineRule="auto"/>
              <w:rPr>
                <w:del w:id="5091" w:author="Windows User" w:date="2019-09-19T03:29:00Z"/>
                <w:rFonts w:cs="Times New Roman"/>
                <w:sz w:val="22"/>
                <w:szCs w:val="24"/>
                <w:lang w:val="en-ID"/>
              </w:rPr>
            </w:pPr>
            <w:del w:id="5092" w:author="Windows User" w:date="2019-09-19T03:29:00Z">
              <w:r w:rsidRPr="0033182C" w:rsidDel="00F7680F">
                <w:rPr>
                  <w:rFonts w:cs="Times New Roman"/>
                  <w:b/>
                  <w:sz w:val="22"/>
                  <w:szCs w:val="24"/>
                </w:rPr>
                <w:delText>Nama Usecase</w:delText>
              </w:r>
              <w:bookmarkStart w:id="5093" w:name="_Toc23496619"/>
              <w:bookmarkStart w:id="5094" w:name="_Toc23552803"/>
              <w:bookmarkStart w:id="5095" w:name="_Toc23811156"/>
              <w:bookmarkStart w:id="5096" w:name="_Toc23880819"/>
              <w:bookmarkEnd w:id="5093"/>
              <w:bookmarkEnd w:id="5094"/>
              <w:bookmarkEnd w:id="5095"/>
              <w:bookmarkEnd w:id="5096"/>
            </w:del>
          </w:p>
        </w:tc>
        <w:tc>
          <w:tcPr>
            <w:tcW w:w="3402" w:type="dxa"/>
            <w:gridSpan w:val="2"/>
          </w:tcPr>
          <w:p w14:paraId="36DAA6DD" w14:textId="674E9656" w:rsidR="004F2EF7" w:rsidRPr="0033182C" w:rsidDel="00F7680F" w:rsidRDefault="00A15854" w:rsidP="00EB6254">
            <w:pPr>
              <w:spacing w:after="0" w:line="240" w:lineRule="auto"/>
              <w:rPr>
                <w:del w:id="5097" w:author="Windows User" w:date="2019-09-19T03:29:00Z"/>
                <w:rFonts w:cs="Times New Roman"/>
                <w:sz w:val="22"/>
                <w:szCs w:val="24"/>
                <w:lang w:val="en-ID"/>
              </w:rPr>
            </w:pPr>
            <w:del w:id="5098" w:author="Windows User" w:date="2019-09-19T03:29:00Z">
              <w:r w:rsidRPr="0033182C" w:rsidDel="00F7680F">
                <w:rPr>
                  <w:rFonts w:cs="Times New Roman"/>
                  <w:sz w:val="22"/>
                  <w:szCs w:val="24"/>
                </w:rPr>
                <w:delText>Lihat sudut x,y aktuator</w:delText>
              </w:r>
              <w:bookmarkStart w:id="5099" w:name="_Toc23496620"/>
              <w:bookmarkStart w:id="5100" w:name="_Toc23552804"/>
              <w:bookmarkStart w:id="5101" w:name="_Toc23811157"/>
              <w:bookmarkStart w:id="5102" w:name="_Toc23880820"/>
              <w:bookmarkEnd w:id="5099"/>
              <w:bookmarkEnd w:id="5100"/>
              <w:bookmarkEnd w:id="5101"/>
              <w:bookmarkEnd w:id="5102"/>
            </w:del>
          </w:p>
        </w:tc>
        <w:bookmarkStart w:id="5103" w:name="_Toc23496621"/>
        <w:bookmarkStart w:id="5104" w:name="_Toc23552805"/>
        <w:bookmarkStart w:id="5105" w:name="_Toc23811158"/>
        <w:bookmarkStart w:id="5106" w:name="_Toc23880821"/>
        <w:bookmarkEnd w:id="5103"/>
        <w:bookmarkEnd w:id="5104"/>
        <w:bookmarkEnd w:id="5105"/>
        <w:bookmarkEnd w:id="5106"/>
      </w:tr>
      <w:tr w:rsidR="004F2EF7" w:rsidRPr="0033182C" w:rsidDel="00F7680F" w14:paraId="46452960" w14:textId="2CB68FC8" w:rsidTr="00EB6254">
        <w:trPr>
          <w:del w:id="5107" w:author="Windows User" w:date="2019-09-19T03:29:00Z"/>
        </w:trPr>
        <w:tc>
          <w:tcPr>
            <w:tcW w:w="4531" w:type="dxa"/>
          </w:tcPr>
          <w:p w14:paraId="26A98178" w14:textId="696A5433" w:rsidR="004F2EF7" w:rsidRPr="0033182C" w:rsidDel="00F7680F" w:rsidRDefault="004F2EF7" w:rsidP="00EB6254">
            <w:pPr>
              <w:spacing w:after="0" w:line="240" w:lineRule="auto"/>
              <w:rPr>
                <w:del w:id="5108" w:author="Windows User" w:date="2019-09-19T03:29:00Z"/>
                <w:rFonts w:cs="Times New Roman"/>
                <w:sz w:val="22"/>
                <w:szCs w:val="24"/>
                <w:lang w:val="en-ID"/>
              </w:rPr>
            </w:pPr>
            <w:del w:id="5109" w:author="Windows User" w:date="2019-09-19T03:29:00Z">
              <w:r w:rsidRPr="0033182C" w:rsidDel="00F7680F">
                <w:rPr>
                  <w:rFonts w:cs="Times New Roman"/>
                  <w:b/>
                  <w:sz w:val="22"/>
                  <w:szCs w:val="24"/>
                </w:rPr>
                <w:delText>Aktor</w:delText>
              </w:r>
              <w:bookmarkStart w:id="5110" w:name="_Toc23496622"/>
              <w:bookmarkStart w:id="5111" w:name="_Toc23552806"/>
              <w:bookmarkStart w:id="5112" w:name="_Toc23811159"/>
              <w:bookmarkStart w:id="5113" w:name="_Toc23880822"/>
              <w:bookmarkEnd w:id="5110"/>
              <w:bookmarkEnd w:id="5111"/>
              <w:bookmarkEnd w:id="5112"/>
              <w:bookmarkEnd w:id="5113"/>
            </w:del>
          </w:p>
        </w:tc>
        <w:tc>
          <w:tcPr>
            <w:tcW w:w="3402" w:type="dxa"/>
            <w:gridSpan w:val="2"/>
          </w:tcPr>
          <w:p w14:paraId="4FD8ABD7" w14:textId="6F83C201" w:rsidR="004F2EF7" w:rsidRPr="0033182C" w:rsidDel="00F7680F" w:rsidRDefault="00A15854" w:rsidP="00EB6254">
            <w:pPr>
              <w:spacing w:after="0" w:line="240" w:lineRule="auto"/>
              <w:rPr>
                <w:del w:id="5114" w:author="Windows User" w:date="2019-09-19T03:29:00Z"/>
                <w:rFonts w:cs="Times New Roman"/>
                <w:sz w:val="22"/>
                <w:szCs w:val="24"/>
                <w:lang w:val="en-ID"/>
              </w:rPr>
            </w:pPr>
            <w:del w:id="5115" w:author="Windows User" w:date="2019-09-19T03:29:00Z">
              <w:r w:rsidRPr="0033182C" w:rsidDel="00F7680F">
                <w:rPr>
                  <w:rFonts w:cs="Times New Roman"/>
                  <w:sz w:val="22"/>
                  <w:szCs w:val="24"/>
                </w:rPr>
                <w:delText>Senua aktor</w:delText>
              </w:r>
              <w:bookmarkStart w:id="5116" w:name="_Toc23496623"/>
              <w:bookmarkStart w:id="5117" w:name="_Toc23552807"/>
              <w:bookmarkStart w:id="5118" w:name="_Toc23811160"/>
              <w:bookmarkStart w:id="5119" w:name="_Toc23880823"/>
              <w:bookmarkEnd w:id="5116"/>
              <w:bookmarkEnd w:id="5117"/>
              <w:bookmarkEnd w:id="5118"/>
              <w:bookmarkEnd w:id="5119"/>
            </w:del>
          </w:p>
        </w:tc>
        <w:bookmarkStart w:id="5120" w:name="_Toc23496624"/>
        <w:bookmarkStart w:id="5121" w:name="_Toc23552808"/>
        <w:bookmarkStart w:id="5122" w:name="_Toc23811161"/>
        <w:bookmarkStart w:id="5123" w:name="_Toc23880824"/>
        <w:bookmarkEnd w:id="5120"/>
        <w:bookmarkEnd w:id="5121"/>
        <w:bookmarkEnd w:id="5122"/>
        <w:bookmarkEnd w:id="5123"/>
      </w:tr>
      <w:tr w:rsidR="004F2EF7" w:rsidRPr="0033182C" w:rsidDel="00F7680F" w14:paraId="261E9BD9" w14:textId="004A4720" w:rsidTr="00EB6254">
        <w:trPr>
          <w:del w:id="5124" w:author="Windows User" w:date="2019-09-19T03:29:00Z"/>
        </w:trPr>
        <w:tc>
          <w:tcPr>
            <w:tcW w:w="4531" w:type="dxa"/>
          </w:tcPr>
          <w:p w14:paraId="665132A5" w14:textId="6958E415" w:rsidR="004F2EF7" w:rsidRPr="0033182C" w:rsidDel="00F7680F" w:rsidRDefault="004F2EF7" w:rsidP="00EB6254">
            <w:pPr>
              <w:spacing w:after="0" w:line="240" w:lineRule="auto"/>
              <w:rPr>
                <w:del w:id="5125" w:author="Windows User" w:date="2019-09-19T03:29:00Z"/>
                <w:rFonts w:cs="Times New Roman"/>
                <w:sz w:val="22"/>
                <w:szCs w:val="24"/>
                <w:lang w:val="en-ID"/>
              </w:rPr>
            </w:pPr>
            <w:del w:id="5126" w:author="Windows User" w:date="2019-09-19T03:29:00Z">
              <w:r w:rsidRPr="0033182C" w:rsidDel="00F7680F">
                <w:rPr>
                  <w:rFonts w:cs="Times New Roman"/>
                  <w:b/>
                  <w:sz w:val="22"/>
                  <w:szCs w:val="24"/>
                </w:rPr>
                <w:delText>Deskripsi Singkat</w:delText>
              </w:r>
              <w:bookmarkStart w:id="5127" w:name="_Toc23496625"/>
              <w:bookmarkStart w:id="5128" w:name="_Toc23552809"/>
              <w:bookmarkStart w:id="5129" w:name="_Toc23811162"/>
              <w:bookmarkStart w:id="5130" w:name="_Toc23880825"/>
              <w:bookmarkEnd w:id="5127"/>
              <w:bookmarkEnd w:id="5128"/>
              <w:bookmarkEnd w:id="5129"/>
              <w:bookmarkEnd w:id="5130"/>
            </w:del>
          </w:p>
        </w:tc>
        <w:tc>
          <w:tcPr>
            <w:tcW w:w="3402" w:type="dxa"/>
            <w:gridSpan w:val="2"/>
          </w:tcPr>
          <w:p w14:paraId="5410DDEC" w14:textId="5D9A3759" w:rsidR="004F2EF7" w:rsidRPr="0033182C" w:rsidDel="00F7680F" w:rsidRDefault="004F2EF7" w:rsidP="00EB6254">
            <w:pPr>
              <w:spacing w:after="0" w:line="240" w:lineRule="auto"/>
              <w:rPr>
                <w:del w:id="5131" w:author="Windows User" w:date="2019-09-19T03:29:00Z"/>
                <w:rFonts w:cs="Times New Roman"/>
                <w:sz w:val="22"/>
                <w:szCs w:val="24"/>
                <w:lang w:val="en-ID"/>
              </w:rPr>
            </w:pPr>
            <w:del w:id="5132" w:author="Windows User" w:date="2019-09-19T03:29:00Z">
              <w:r w:rsidRPr="0033182C" w:rsidDel="00F7680F">
                <w:rPr>
                  <w:rFonts w:cs="Times New Roman"/>
                  <w:sz w:val="22"/>
                  <w:szCs w:val="24"/>
                </w:rPr>
                <w:delText xml:space="preserve">Aktor melihat </w:delText>
              </w:r>
              <w:r w:rsidR="00A15854" w:rsidRPr="0033182C" w:rsidDel="00F7680F">
                <w:rPr>
                  <w:rFonts w:cs="Times New Roman"/>
                  <w:sz w:val="22"/>
                  <w:szCs w:val="24"/>
                </w:rPr>
                <w:delText>data sudut x,y pada actuator</w:delText>
              </w:r>
              <w:bookmarkStart w:id="5133" w:name="_Toc23496626"/>
              <w:bookmarkStart w:id="5134" w:name="_Toc23552810"/>
              <w:bookmarkStart w:id="5135" w:name="_Toc23811163"/>
              <w:bookmarkStart w:id="5136" w:name="_Toc23880826"/>
              <w:bookmarkEnd w:id="5133"/>
              <w:bookmarkEnd w:id="5134"/>
              <w:bookmarkEnd w:id="5135"/>
              <w:bookmarkEnd w:id="5136"/>
            </w:del>
          </w:p>
        </w:tc>
        <w:bookmarkStart w:id="5137" w:name="_Toc23496627"/>
        <w:bookmarkStart w:id="5138" w:name="_Toc23552811"/>
        <w:bookmarkStart w:id="5139" w:name="_Toc23811164"/>
        <w:bookmarkStart w:id="5140" w:name="_Toc23880827"/>
        <w:bookmarkEnd w:id="5137"/>
        <w:bookmarkEnd w:id="5138"/>
        <w:bookmarkEnd w:id="5139"/>
        <w:bookmarkEnd w:id="5140"/>
      </w:tr>
      <w:tr w:rsidR="004F2EF7" w:rsidRPr="0033182C" w:rsidDel="00F7680F" w14:paraId="76E3A05A" w14:textId="42792029" w:rsidTr="00EB6254">
        <w:trPr>
          <w:del w:id="5141" w:author="Windows User" w:date="2019-09-19T03:29:00Z"/>
        </w:trPr>
        <w:tc>
          <w:tcPr>
            <w:tcW w:w="4531" w:type="dxa"/>
          </w:tcPr>
          <w:p w14:paraId="7F4DA9FF" w14:textId="105C37A5" w:rsidR="004F2EF7" w:rsidRPr="0033182C" w:rsidDel="00F7680F" w:rsidRDefault="004F2EF7" w:rsidP="00EB6254">
            <w:pPr>
              <w:spacing w:after="0" w:line="240" w:lineRule="auto"/>
              <w:rPr>
                <w:del w:id="5142" w:author="Windows User" w:date="2019-09-19T03:29:00Z"/>
                <w:rFonts w:cs="Times New Roman"/>
                <w:sz w:val="22"/>
                <w:szCs w:val="24"/>
                <w:lang w:val="en-ID"/>
              </w:rPr>
            </w:pPr>
            <w:del w:id="5143" w:author="Windows User" w:date="2019-09-19T03:29:00Z">
              <w:r w:rsidRPr="0033182C" w:rsidDel="00F7680F">
                <w:rPr>
                  <w:rFonts w:cs="Times New Roman"/>
                  <w:b/>
                  <w:sz w:val="22"/>
                  <w:szCs w:val="24"/>
                </w:rPr>
                <w:delText>Prekondisi</w:delText>
              </w:r>
              <w:bookmarkStart w:id="5144" w:name="_Toc23496628"/>
              <w:bookmarkStart w:id="5145" w:name="_Toc23552812"/>
              <w:bookmarkStart w:id="5146" w:name="_Toc23811165"/>
              <w:bookmarkStart w:id="5147" w:name="_Toc23880828"/>
              <w:bookmarkEnd w:id="5144"/>
              <w:bookmarkEnd w:id="5145"/>
              <w:bookmarkEnd w:id="5146"/>
              <w:bookmarkEnd w:id="5147"/>
            </w:del>
          </w:p>
        </w:tc>
        <w:tc>
          <w:tcPr>
            <w:tcW w:w="3402" w:type="dxa"/>
            <w:gridSpan w:val="2"/>
          </w:tcPr>
          <w:p w14:paraId="617F977E" w14:textId="4F7123D9" w:rsidR="004F2EF7" w:rsidRPr="0033182C" w:rsidDel="00F7680F" w:rsidRDefault="004F2EF7" w:rsidP="00EB6254">
            <w:pPr>
              <w:spacing w:after="0" w:line="240" w:lineRule="auto"/>
              <w:rPr>
                <w:del w:id="5148" w:author="Windows User" w:date="2019-09-19T03:29:00Z"/>
                <w:rFonts w:cs="Times New Roman"/>
                <w:sz w:val="22"/>
                <w:szCs w:val="24"/>
                <w:lang w:val="en-ID"/>
              </w:rPr>
            </w:pPr>
            <w:del w:id="5149" w:author="Windows User" w:date="2019-09-19T03:29:00Z">
              <w:r w:rsidRPr="0033182C" w:rsidDel="00F7680F">
                <w:rPr>
                  <w:rFonts w:cs="Times New Roman"/>
                  <w:sz w:val="22"/>
                  <w:szCs w:val="24"/>
                </w:rPr>
                <w:delText xml:space="preserve">Aktor masuk halaman </w:delText>
              </w:r>
              <w:r w:rsidR="00A15854" w:rsidRPr="0033182C" w:rsidDel="00F7680F">
                <w:rPr>
                  <w:rFonts w:cs="Times New Roman"/>
                  <w:sz w:val="22"/>
                  <w:szCs w:val="24"/>
                </w:rPr>
                <w:delText>dashboard masing-masing</w:delText>
              </w:r>
              <w:bookmarkStart w:id="5150" w:name="_Toc23496629"/>
              <w:bookmarkStart w:id="5151" w:name="_Toc23552813"/>
              <w:bookmarkStart w:id="5152" w:name="_Toc23811166"/>
              <w:bookmarkStart w:id="5153" w:name="_Toc23880829"/>
              <w:bookmarkEnd w:id="5150"/>
              <w:bookmarkEnd w:id="5151"/>
              <w:bookmarkEnd w:id="5152"/>
              <w:bookmarkEnd w:id="5153"/>
            </w:del>
          </w:p>
        </w:tc>
        <w:bookmarkStart w:id="5154" w:name="_Toc23496630"/>
        <w:bookmarkStart w:id="5155" w:name="_Toc23552814"/>
        <w:bookmarkStart w:id="5156" w:name="_Toc23811167"/>
        <w:bookmarkStart w:id="5157" w:name="_Toc23880830"/>
        <w:bookmarkEnd w:id="5154"/>
        <w:bookmarkEnd w:id="5155"/>
        <w:bookmarkEnd w:id="5156"/>
        <w:bookmarkEnd w:id="5157"/>
      </w:tr>
      <w:tr w:rsidR="004F2EF7" w:rsidRPr="0033182C" w:rsidDel="00F7680F" w14:paraId="22718F07" w14:textId="2CF9DB8A" w:rsidTr="00EB6254">
        <w:trPr>
          <w:del w:id="5158" w:author="Windows User" w:date="2019-09-19T03:29:00Z"/>
        </w:trPr>
        <w:tc>
          <w:tcPr>
            <w:tcW w:w="4531" w:type="dxa"/>
          </w:tcPr>
          <w:p w14:paraId="158B85E6" w14:textId="41BC759D" w:rsidR="004F2EF7" w:rsidRPr="0033182C" w:rsidDel="00F7680F" w:rsidRDefault="004F2EF7" w:rsidP="00EB6254">
            <w:pPr>
              <w:spacing w:after="0" w:line="240" w:lineRule="auto"/>
              <w:rPr>
                <w:del w:id="5159" w:author="Windows User" w:date="2019-09-19T03:29:00Z"/>
                <w:rFonts w:cs="Times New Roman"/>
                <w:sz w:val="22"/>
                <w:szCs w:val="24"/>
                <w:lang w:val="en-ID"/>
              </w:rPr>
            </w:pPr>
            <w:del w:id="5160" w:author="Windows User" w:date="2019-09-19T03:29:00Z">
              <w:r w:rsidRPr="0033182C" w:rsidDel="00F7680F">
                <w:rPr>
                  <w:rFonts w:cs="Times New Roman"/>
                  <w:b/>
                  <w:sz w:val="22"/>
                  <w:szCs w:val="24"/>
                </w:rPr>
                <w:delText>Pascakondisi</w:delText>
              </w:r>
              <w:bookmarkStart w:id="5161" w:name="_Toc23496631"/>
              <w:bookmarkStart w:id="5162" w:name="_Toc23552815"/>
              <w:bookmarkStart w:id="5163" w:name="_Toc23811168"/>
              <w:bookmarkStart w:id="5164" w:name="_Toc23880831"/>
              <w:bookmarkEnd w:id="5161"/>
              <w:bookmarkEnd w:id="5162"/>
              <w:bookmarkEnd w:id="5163"/>
              <w:bookmarkEnd w:id="5164"/>
            </w:del>
          </w:p>
        </w:tc>
        <w:tc>
          <w:tcPr>
            <w:tcW w:w="3402" w:type="dxa"/>
            <w:gridSpan w:val="2"/>
          </w:tcPr>
          <w:p w14:paraId="249C7CEE" w14:textId="5233EC37" w:rsidR="004F2EF7" w:rsidRPr="0033182C" w:rsidDel="00F7680F" w:rsidRDefault="00A15854" w:rsidP="00EB6254">
            <w:pPr>
              <w:spacing w:after="0" w:line="240" w:lineRule="auto"/>
              <w:rPr>
                <w:del w:id="5165" w:author="Windows User" w:date="2019-09-19T03:29:00Z"/>
                <w:rFonts w:cs="Times New Roman"/>
                <w:sz w:val="22"/>
                <w:szCs w:val="24"/>
                <w:lang w:val="en-ID"/>
              </w:rPr>
            </w:pPr>
            <w:del w:id="5166" w:author="Windows User" w:date="2019-09-19T03:29:00Z">
              <w:r w:rsidRPr="0033182C" w:rsidDel="00F7680F">
                <w:rPr>
                  <w:rFonts w:cs="Times New Roman"/>
                  <w:sz w:val="22"/>
                  <w:szCs w:val="24"/>
                </w:rPr>
                <w:delText xml:space="preserve">Aktor dapat melihat posisi sudut x,y pada aktuator </w:delText>
              </w:r>
              <w:bookmarkStart w:id="5167" w:name="_Toc23496632"/>
              <w:bookmarkStart w:id="5168" w:name="_Toc23552816"/>
              <w:bookmarkStart w:id="5169" w:name="_Toc23811169"/>
              <w:bookmarkStart w:id="5170" w:name="_Toc23880832"/>
              <w:bookmarkEnd w:id="5167"/>
              <w:bookmarkEnd w:id="5168"/>
              <w:bookmarkEnd w:id="5169"/>
              <w:bookmarkEnd w:id="5170"/>
            </w:del>
          </w:p>
        </w:tc>
        <w:bookmarkStart w:id="5171" w:name="_Toc23496633"/>
        <w:bookmarkStart w:id="5172" w:name="_Toc23552817"/>
        <w:bookmarkStart w:id="5173" w:name="_Toc23811170"/>
        <w:bookmarkStart w:id="5174" w:name="_Toc23880833"/>
        <w:bookmarkEnd w:id="5171"/>
        <w:bookmarkEnd w:id="5172"/>
        <w:bookmarkEnd w:id="5173"/>
        <w:bookmarkEnd w:id="5174"/>
      </w:tr>
      <w:tr w:rsidR="004F2EF7" w:rsidRPr="0033182C" w:rsidDel="00F7680F" w14:paraId="104DAA31" w14:textId="2654B397" w:rsidTr="00EB6254">
        <w:trPr>
          <w:del w:id="5175" w:author="Windows User" w:date="2019-09-19T03:29:00Z"/>
        </w:trPr>
        <w:tc>
          <w:tcPr>
            <w:tcW w:w="7933" w:type="dxa"/>
            <w:gridSpan w:val="3"/>
          </w:tcPr>
          <w:p w14:paraId="7988CDD7" w14:textId="1960817F" w:rsidR="004F2EF7" w:rsidRPr="0033182C" w:rsidDel="00F7680F" w:rsidRDefault="004F2EF7" w:rsidP="00EB6254">
            <w:pPr>
              <w:spacing w:after="0" w:line="240" w:lineRule="auto"/>
              <w:jc w:val="center"/>
              <w:rPr>
                <w:del w:id="5176" w:author="Windows User" w:date="2019-09-19T03:29:00Z"/>
                <w:rFonts w:cs="Times New Roman"/>
                <w:sz w:val="22"/>
                <w:szCs w:val="24"/>
              </w:rPr>
            </w:pPr>
            <w:del w:id="5177" w:author="Windows User" w:date="2019-09-19T03:29:00Z">
              <w:r w:rsidRPr="0033182C" w:rsidDel="00F7680F">
                <w:rPr>
                  <w:rFonts w:cs="Times New Roman"/>
                  <w:b/>
                  <w:bCs/>
                  <w:sz w:val="22"/>
                  <w:szCs w:val="24"/>
                </w:rPr>
                <w:delText>Flow Event</w:delText>
              </w:r>
              <w:bookmarkStart w:id="5178" w:name="_Toc23496634"/>
              <w:bookmarkStart w:id="5179" w:name="_Toc23552818"/>
              <w:bookmarkStart w:id="5180" w:name="_Toc23811171"/>
              <w:bookmarkStart w:id="5181" w:name="_Toc23880834"/>
              <w:bookmarkEnd w:id="5178"/>
              <w:bookmarkEnd w:id="5179"/>
              <w:bookmarkEnd w:id="5180"/>
              <w:bookmarkEnd w:id="5181"/>
            </w:del>
          </w:p>
        </w:tc>
        <w:bookmarkStart w:id="5182" w:name="_Toc23496635"/>
        <w:bookmarkStart w:id="5183" w:name="_Toc23552819"/>
        <w:bookmarkStart w:id="5184" w:name="_Toc23811172"/>
        <w:bookmarkStart w:id="5185" w:name="_Toc23880835"/>
        <w:bookmarkEnd w:id="5182"/>
        <w:bookmarkEnd w:id="5183"/>
        <w:bookmarkEnd w:id="5184"/>
        <w:bookmarkEnd w:id="5185"/>
      </w:tr>
      <w:tr w:rsidR="004F2EF7" w:rsidRPr="0033182C" w:rsidDel="00F7680F" w14:paraId="678BCB49" w14:textId="75C6A7A9" w:rsidTr="00EB6254">
        <w:trPr>
          <w:del w:id="5186" w:author="Windows User" w:date="2019-09-19T03:29:00Z"/>
        </w:trPr>
        <w:tc>
          <w:tcPr>
            <w:tcW w:w="7933" w:type="dxa"/>
            <w:gridSpan w:val="3"/>
          </w:tcPr>
          <w:p w14:paraId="0E86E1A9" w14:textId="641431C8" w:rsidR="004F2EF7" w:rsidRPr="0033182C" w:rsidDel="00F7680F" w:rsidRDefault="00A15854" w:rsidP="00EB6254">
            <w:pPr>
              <w:spacing w:after="0" w:line="240" w:lineRule="auto"/>
              <w:jc w:val="center"/>
              <w:rPr>
                <w:del w:id="5187" w:author="Windows User" w:date="2019-09-19T03:29:00Z"/>
                <w:rFonts w:cs="Times New Roman"/>
                <w:sz w:val="22"/>
                <w:szCs w:val="24"/>
              </w:rPr>
            </w:pPr>
            <w:del w:id="5188" w:author="Windows User" w:date="2019-09-19T03:29:00Z">
              <w:r w:rsidRPr="0033182C" w:rsidDel="00F7680F">
                <w:rPr>
                  <w:rFonts w:cs="Times New Roman"/>
                  <w:b/>
                  <w:sz w:val="22"/>
                  <w:szCs w:val="24"/>
                </w:rPr>
                <w:delText>Normal Flow : Lihat sudut x,y aktuator</w:delText>
              </w:r>
              <w:bookmarkStart w:id="5189" w:name="_Toc23496636"/>
              <w:bookmarkStart w:id="5190" w:name="_Toc23552820"/>
              <w:bookmarkStart w:id="5191" w:name="_Toc23811173"/>
              <w:bookmarkStart w:id="5192" w:name="_Toc23880836"/>
              <w:bookmarkEnd w:id="5189"/>
              <w:bookmarkEnd w:id="5190"/>
              <w:bookmarkEnd w:id="5191"/>
              <w:bookmarkEnd w:id="5192"/>
            </w:del>
          </w:p>
        </w:tc>
        <w:bookmarkStart w:id="5193" w:name="_Toc23496637"/>
        <w:bookmarkStart w:id="5194" w:name="_Toc23552821"/>
        <w:bookmarkStart w:id="5195" w:name="_Toc23811174"/>
        <w:bookmarkStart w:id="5196" w:name="_Toc23880837"/>
        <w:bookmarkEnd w:id="5193"/>
        <w:bookmarkEnd w:id="5194"/>
        <w:bookmarkEnd w:id="5195"/>
        <w:bookmarkEnd w:id="5196"/>
      </w:tr>
      <w:tr w:rsidR="004F2EF7" w:rsidRPr="0033182C" w:rsidDel="00F7680F" w14:paraId="383E4B08" w14:textId="4187AE95" w:rsidTr="00EB6254">
        <w:trPr>
          <w:trHeight w:val="371"/>
          <w:del w:id="5197" w:author="Windows User" w:date="2019-09-19T03:29:00Z"/>
        </w:trPr>
        <w:tc>
          <w:tcPr>
            <w:tcW w:w="4604" w:type="dxa"/>
            <w:gridSpan w:val="2"/>
          </w:tcPr>
          <w:p w14:paraId="7902A6E1" w14:textId="6144A0BF" w:rsidR="004F2EF7" w:rsidRPr="0033182C" w:rsidDel="00F7680F" w:rsidRDefault="004F2EF7" w:rsidP="00EB6254">
            <w:pPr>
              <w:spacing w:after="0" w:line="240" w:lineRule="auto"/>
              <w:rPr>
                <w:del w:id="5198" w:author="Windows User" w:date="2019-09-19T03:29:00Z"/>
                <w:rFonts w:cs="Times New Roman"/>
                <w:b/>
                <w:sz w:val="22"/>
                <w:szCs w:val="24"/>
              </w:rPr>
            </w:pPr>
            <w:del w:id="5199" w:author="Windows User" w:date="2019-09-19T03:29:00Z">
              <w:r w:rsidRPr="0033182C" w:rsidDel="00F7680F">
                <w:rPr>
                  <w:rFonts w:cs="Times New Roman"/>
                  <w:sz w:val="22"/>
                  <w:szCs w:val="24"/>
                </w:rPr>
                <w:delText>Aksi Aktor</w:delText>
              </w:r>
              <w:bookmarkStart w:id="5200" w:name="_Toc23496638"/>
              <w:bookmarkStart w:id="5201" w:name="_Toc23552822"/>
              <w:bookmarkStart w:id="5202" w:name="_Toc23811175"/>
              <w:bookmarkStart w:id="5203" w:name="_Toc23880838"/>
              <w:bookmarkEnd w:id="5200"/>
              <w:bookmarkEnd w:id="5201"/>
              <w:bookmarkEnd w:id="5202"/>
              <w:bookmarkEnd w:id="5203"/>
            </w:del>
          </w:p>
        </w:tc>
        <w:tc>
          <w:tcPr>
            <w:tcW w:w="3329" w:type="dxa"/>
          </w:tcPr>
          <w:p w14:paraId="75C8ED23" w14:textId="09CABB7F" w:rsidR="004F2EF7" w:rsidRPr="0033182C" w:rsidDel="00F7680F" w:rsidRDefault="004F2EF7" w:rsidP="00EB6254">
            <w:pPr>
              <w:spacing w:after="0" w:line="240" w:lineRule="auto"/>
              <w:rPr>
                <w:del w:id="5204" w:author="Windows User" w:date="2019-09-19T03:29:00Z"/>
                <w:rFonts w:cs="Times New Roman"/>
                <w:b/>
                <w:sz w:val="22"/>
                <w:szCs w:val="24"/>
              </w:rPr>
            </w:pPr>
            <w:del w:id="5205" w:author="Windows User" w:date="2019-09-19T03:29:00Z">
              <w:r w:rsidRPr="0033182C" w:rsidDel="00F7680F">
                <w:rPr>
                  <w:rFonts w:cs="Times New Roman"/>
                  <w:sz w:val="22"/>
                  <w:szCs w:val="24"/>
                </w:rPr>
                <w:delText>Reaksi Sistem</w:delText>
              </w:r>
              <w:bookmarkStart w:id="5206" w:name="_Toc23496639"/>
              <w:bookmarkStart w:id="5207" w:name="_Toc23552823"/>
              <w:bookmarkStart w:id="5208" w:name="_Toc23811176"/>
              <w:bookmarkStart w:id="5209" w:name="_Toc23880839"/>
              <w:bookmarkEnd w:id="5206"/>
              <w:bookmarkEnd w:id="5207"/>
              <w:bookmarkEnd w:id="5208"/>
              <w:bookmarkEnd w:id="5209"/>
            </w:del>
          </w:p>
        </w:tc>
        <w:bookmarkStart w:id="5210" w:name="_Toc23496640"/>
        <w:bookmarkStart w:id="5211" w:name="_Toc23552824"/>
        <w:bookmarkStart w:id="5212" w:name="_Toc23811177"/>
        <w:bookmarkStart w:id="5213" w:name="_Toc23880840"/>
        <w:bookmarkEnd w:id="5210"/>
        <w:bookmarkEnd w:id="5211"/>
        <w:bookmarkEnd w:id="5212"/>
        <w:bookmarkEnd w:id="5213"/>
      </w:tr>
      <w:tr w:rsidR="004F2EF7" w:rsidRPr="0033182C" w:rsidDel="00F7680F" w14:paraId="55C61234" w14:textId="4551D36A" w:rsidTr="00EB6254">
        <w:trPr>
          <w:trHeight w:val="371"/>
          <w:del w:id="5214" w:author="Windows User" w:date="2019-09-19T03:29:00Z"/>
        </w:trPr>
        <w:tc>
          <w:tcPr>
            <w:tcW w:w="4604" w:type="dxa"/>
            <w:gridSpan w:val="2"/>
          </w:tcPr>
          <w:p w14:paraId="48D13A5D" w14:textId="0D4173DB" w:rsidR="004F2EF7" w:rsidRPr="0033182C" w:rsidDel="00F7680F" w:rsidRDefault="004F2EF7" w:rsidP="00EB6254">
            <w:pPr>
              <w:pStyle w:val="ListParagraph"/>
              <w:numPr>
                <w:ilvl w:val="0"/>
                <w:numId w:val="12"/>
              </w:numPr>
              <w:spacing w:after="0" w:line="240" w:lineRule="auto"/>
              <w:rPr>
                <w:del w:id="5215" w:author="Windows User" w:date="2019-09-19T03:29:00Z"/>
                <w:rFonts w:cs="Times New Roman"/>
                <w:sz w:val="22"/>
                <w:szCs w:val="24"/>
              </w:rPr>
            </w:pPr>
            <w:del w:id="5216" w:author="Windows User" w:date="2019-09-19T03:29:00Z">
              <w:r w:rsidRPr="0033182C" w:rsidDel="00F7680F">
                <w:rPr>
                  <w:rFonts w:cs="Times New Roman"/>
                  <w:sz w:val="22"/>
                  <w:szCs w:val="24"/>
                </w:rPr>
                <w:delText>Klik menu sudut  pilih aktuator</w:delText>
              </w:r>
              <w:bookmarkStart w:id="5217" w:name="_Toc23496641"/>
              <w:bookmarkStart w:id="5218" w:name="_Toc23552825"/>
              <w:bookmarkStart w:id="5219" w:name="_Toc23811178"/>
              <w:bookmarkStart w:id="5220" w:name="_Toc23880841"/>
              <w:bookmarkEnd w:id="5217"/>
              <w:bookmarkEnd w:id="5218"/>
              <w:bookmarkEnd w:id="5219"/>
              <w:bookmarkEnd w:id="5220"/>
            </w:del>
          </w:p>
        </w:tc>
        <w:tc>
          <w:tcPr>
            <w:tcW w:w="3329" w:type="dxa"/>
          </w:tcPr>
          <w:p w14:paraId="1DB8CE11" w14:textId="2306575A" w:rsidR="004F2EF7" w:rsidRPr="0033182C" w:rsidDel="00F7680F" w:rsidRDefault="004F2EF7" w:rsidP="00EB6254">
            <w:pPr>
              <w:spacing w:after="0" w:line="240" w:lineRule="auto"/>
              <w:rPr>
                <w:del w:id="5221" w:author="Windows User" w:date="2019-09-19T03:29:00Z"/>
                <w:rFonts w:cs="Times New Roman"/>
                <w:sz w:val="22"/>
                <w:szCs w:val="24"/>
              </w:rPr>
            </w:pPr>
            <w:bookmarkStart w:id="5222" w:name="_Toc23496642"/>
            <w:bookmarkStart w:id="5223" w:name="_Toc23552826"/>
            <w:bookmarkStart w:id="5224" w:name="_Toc23811179"/>
            <w:bookmarkStart w:id="5225" w:name="_Toc23880842"/>
            <w:bookmarkEnd w:id="5222"/>
            <w:bookmarkEnd w:id="5223"/>
            <w:bookmarkEnd w:id="5224"/>
            <w:bookmarkEnd w:id="5225"/>
          </w:p>
        </w:tc>
        <w:bookmarkStart w:id="5226" w:name="_Toc23496643"/>
        <w:bookmarkStart w:id="5227" w:name="_Toc23552827"/>
        <w:bookmarkStart w:id="5228" w:name="_Toc23811180"/>
        <w:bookmarkStart w:id="5229" w:name="_Toc23880843"/>
        <w:bookmarkEnd w:id="5226"/>
        <w:bookmarkEnd w:id="5227"/>
        <w:bookmarkEnd w:id="5228"/>
        <w:bookmarkEnd w:id="5229"/>
      </w:tr>
      <w:tr w:rsidR="004F2EF7" w:rsidRPr="0033182C" w:rsidDel="00F7680F" w14:paraId="59C69EEA" w14:textId="696B6635" w:rsidTr="00EB6254">
        <w:trPr>
          <w:trHeight w:val="370"/>
          <w:del w:id="5230" w:author="Windows User" w:date="2019-09-19T03:29:00Z"/>
        </w:trPr>
        <w:tc>
          <w:tcPr>
            <w:tcW w:w="4604" w:type="dxa"/>
            <w:gridSpan w:val="2"/>
          </w:tcPr>
          <w:p w14:paraId="2AB53F4A" w14:textId="6F285A6E" w:rsidR="004F2EF7" w:rsidRPr="0033182C" w:rsidDel="00F7680F" w:rsidRDefault="004F2EF7" w:rsidP="00EB6254">
            <w:pPr>
              <w:pStyle w:val="ListParagraph"/>
              <w:spacing w:after="0" w:line="240" w:lineRule="auto"/>
              <w:rPr>
                <w:del w:id="5231" w:author="Windows User" w:date="2019-09-19T03:29:00Z"/>
                <w:rFonts w:cs="Times New Roman"/>
                <w:sz w:val="22"/>
                <w:szCs w:val="24"/>
              </w:rPr>
            </w:pPr>
            <w:bookmarkStart w:id="5232" w:name="_Toc23496644"/>
            <w:bookmarkStart w:id="5233" w:name="_Toc23552828"/>
            <w:bookmarkStart w:id="5234" w:name="_Toc23811181"/>
            <w:bookmarkStart w:id="5235" w:name="_Toc23880844"/>
            <w:bookmarkEnd w:id="5232"/>
            <w:bookmarkEnd w:id="5233"/>
            <w:bookmarkEnd w:id="5234"/>
            <w:bookmarkEnd w:id="5235"/>
          </w:p>
          <w:p w14:paraId="0649D107" w14:textId="7A220E64" w:rsidR="004F2EF7" w:rsidRPr="0033182C" w:rsidDel="00F7680F" w:rsidRDefault="004F2EF7" w:rsidP="00EB6254">
            <w:pPr>
              <w:pStyle w:val="ListParagraph"/>
              <w:spacing w:after="0" w:line="240" w:lineRule="auto"/>
              <w:rPr>
                <w:del w:id="5236" w:author="Windows User" w:date="2019-09-19T03:29:00Z"/>
                <w:rFonts w:cs="Times New Roman"/>
                <w:sz w:val="22"/>
                <w:szCs w:val="24"/>
              </w:rPr>
            </w:pPr>
            <w:bookmarkStart w:id="5237" w:name="_Toc23496645"/>
            <w:bookmarkStart w:id="5238" w:name="_Toc23552829"/>
            <w:bookmarkStart w:id="5239" w:name="_Toc23811182"/>
            <w:bookmarkStart w:id="5240" w:name="_Toc23880845"/>
            <w:bookmarkEnd w:id="5237"/>
            <w:bookmarkEnd w:id="5238"/>
            <w:bookmarkEnd w:id="5239"/>
            <w:bookmarkEnd w:id="5240"/>
          </w:p>
          <w:p w14:paraId="58E4B689" w14:textId="078F09D8" w:rsidR="004F2EF7" w:rsidRPr="0033182C" w:rsidDel="00F7680F" w:rsidRDefault="004F2EF7" w:rsidP="00EB6254">
            <w:pPr>
              <w:spacing w:after="0" w:line="240" w:lineRule="auto"/>
              <w:rPr>
                <w:del w:id="5241" w:author="Windows User" w:date="2019-09-19T03:29:00Z"/>
                <w:rFonts w:cs="Times New Roman"/>
                <w:b/>
                <w:sz w:val="22"/>
                <w:szCs w:val="24"/>
              </w:rPr>
            </w:pPr>
            <w:bookmarkStart w:id="5242" w:name="_Toc23496646"/>
            <w:bookmarkStart w:id="5243" w:name="_Toc23552830"/>
            <w:bookmarkStart w:id="5244" w:name="_Toc23811183"/>
            <w:bookmarkStart w:id="5245" w:name="_Toc23880846"/>
            <w:bookmarkEnd w:id="5242"/>
            <w:bookmarkEnd w:id="5243"/>
            <w:bookmarkEnd w:id="5244"/>
            <w:bookmarkEnd w:id="5245"/>
          </w:p>
        </w:tc>
        <w:tc>
          <w:tcPr>
            <w:tcW w:w="3329" w:type="dxa"/>
          </w:tcPr>
          <w:p w14:paraId="593B7A10" w14:textId="15794C28" w:rsidR="004F2EF7" w:rsidRPr="0033182C" w:rsidDel="00F7680F" w:rsidRDefault="004F2EF7" w:rsidP="00C9053F">
            <w:pPr>
              <w:pStyle w:val="ListParagraph"/>
              <w:numPr>
                <w:ilvl w:val="0"/>
                <w:numId w:val="12"/>
              </w:numPr>
              <w:spacing w:after="0" w:line="240" w:lineRule="auto"/>
              <w:ind w:left="394"/>
              <w:rPr>
                <w:del w:id="5246" w:author="Windows User" w:date="2019-09-19T03:29:00Z"/>
                <w:rFonts w:cs="Times New Roman"/>
                <w:sz w:val="22"/>
                <w:szCs w:val="24"/>
              </w:rPr>
            </w:pPr>
            <w:del w:id="5247" w:author="Windows User" w:date="2019-09-19T03:29:00Z">
              <w:r w:rsidRPr="0033182C" w:rsidDel="00F7680F">
                <w:rPr>
                  <w:rFonts w:cs="Times New Roman"/>
                  <w:sz w:val="22"/>
                  <w:szCs w:val="24"/>
                </w:rPr>
                <w:delText>Menampilkan data sudut x,y pada aktuator</w:delText>
              </w:r>
              <w:bookmarkStart w:id="5248" w:name="_Toc23496647"/>
              <w:bookmarkStart w:id="5249" w:name="_Toc23552831"/>
              <w:bookmarkStart w:id="5250" w:name="_Toc23811184"/>
              <w:bookmarkStart w:id="5251" w:name="_Toc23880847"/>
              <w:bookmarkEnd w:id="5248"/>
              <w:bookmarkEnd w:id="5249"/>
              <w:bookmarkEnd w:id="5250"/>
              <w:bookmarkEnd w:id="5251"/>
            </w:del>
          </w:p>
        </w:tc>
        <w:bookmarkStart w:id="5252" w:name="_Toc23496648"/>
        <w:bookmarkStart w:id="5253" w:name="_Toc23552832"/>
        <w:bookmarkStart w:id="5254" w:name="_Toc23811185"/>
        <w:bookmarkStart w:id="5255" w:name="_Toc23880848"/>
        <w:bookmarkEnd w:id="5252"/>
        <w:bookmarkEnd w:id="5253"/>
        <w:bookmarkEnd w:id="5254"/>
        <w:bookmarkEnd w:id="5255"/>
      </w:tr>
    </w:tbl>
    <w:p w14:paraId="4C5E2A45" w14:textId="583CEAA0" w:rsidR="004F2EF7" w:rsidRPr="0033182C" w:rsidDel="00F7680F" w:rsidRDefault="004F2EF7" w:rsidP="004F2EF7">
      <w:pPr>
        <w:pStyle w:val="ListParagraph"/>
        <w:ind w:left="567"/>
        <w:rPr>
          <w:del w:id="5256" w:author="Windows User" w:date="2019-09-19T03:29:00Z"/>
          <w:rFonts w:cs="Times New Roman"/>
          <w:b/>
        </w:rPr>
      </w:pPr>
      <w:bookmarkStart w:id="5257" w:name="_Toc23496649"/>
      <w:bookmarkStart w:id="5258" w:name="_Toc23552833"/>
      <w:bookmarkStart w:id="5259" w:name="_Toc23811186"/>
      <w:bookmarkStart w:id="5260" w:name="_Toc23880849"/>
      <w:bookmarkEnd w:id="5257"/>
      <w:bookmarkEnd w:id="5258"/>
      <w:bookmarkEnd w:id="5259"/>
      <w:bookmarkEnd w:id="5260"/>
    </w:p>
    <w:p w14:paraId="4D479E42" w14:textId="235F0FA3" w:rsidR="004F2EF7" w:rsidRPr="0033182C" w:rsidDel="00F7680F" w:rsidRDefault="005234CD">
      <w:pPr>
        <w:pStyle w:val="Heading3"/>
        <w:numPr>
          <w:ilvl w:val="2"/>
          <w:numId w:val="43"/>
        </w:numPr>
        <w:ind w:left="357" w:hanging="357"/>
        <w:rPr>
          <w:del w:id="5261" w:author="Windows User" w:date="2019-09-19T03:29:00Z"/>
          <w:rFonts w:cs="Times New Roman"/>
        </w:rPr>
        <w:pPrChange w:id="5262" w:author="Windows User" w:date="2019-09-19T02:40:00Z">
          <w:pPr>
            <w:pStyle w:val="Heading3"/>
          </w:pPr>
        </w:pPrChange>
      </w:pPr>
      <w:del w:id="5263" w:author="Windows User" w:date="2019-09-19T03:29:00Z">
        <w:r w:rsidRPr="0033182C" w:rsidDel="00F7680F">
          <w:rPr>
            <w:rFonts w:cs="Times New Roman"/>
          </w:rPr>
          <w:delText>Lihat sudut x y (</w:delText>
        </w:r>
        <w:r w:rsidRPr="0033182C" w:rsidDel="00F7680F">
          <w:rPr>
            <w:rFonts w:cs="Times New Roman"/>
            <w:i/>
          </w:rPr>
          <w:delText>tracker</w:delText>
        </w:r>
        <w:r w:rsidRPr="0033182C" w:rsidDel="00F7680F">
          <w:rPr>
            <w:rFonts w:cs="Times New Roman"/>
          </w:rPr>
          <w:delText>)</w:delText>
        </w:r>
        <w:bookmarkStart w:id="5264" w:name="_Toc23496650"/>
        <w:bookmarkStart w:id="5265" w:name="_Toc23552834"/>
        <w:bookmarkStart w:id="5266" w:name="_Toc23811187"/>
        <w:bookmarkStart w:id="5267" w:name="_Toc23880850"/>
        <w:bookmarkEnd w:id="5264"/>
        <w:bookmarkEnd w:id="5265"/>
        <w:bookmarkEnd w:id="5266"/>
        <w:bookmarkEnd w:id="5267"/>
      </w:del>
    </w:p>
    <w:p w14:paraId="5E3D01F7" w14:textId="0ECD93B2" w:rsidR="00E75BB9" w:rsidRPr="0033182C" w:rsidDel="00F7680F" w:rsidRDefault="00E75BB9" w:rsidP="00E75BB9">
      <w:pPr>
        <w:ind w:firstLine="567"/>
        <w:rPr>
          <w:del w:id="5268" w:author="Windows User" w:date="2019-09-19T03:29:00Z"/>
          <w:rFonts w:cs="Times New Roman"/>
          <w:szCs w:val="24"/>
        </w:rPr>
      </w:pPr>
      <w:del w:id="5269" w:author="Windows User" w:date="2019-09-19T03:29:00Z">
        <w:r w:rsidRPr="0033182C" w:rsidDel="00F7680F">
          <w:rPr>
            <w:rFonts w:cs="Times New Roman"/>
            <w:szCs w:val="24"/>
          </w:rPr>
          <w:delText xml:space="preserve">Skenario ini menjelaskan alur untuk melihat sudut x,y pada </w:delText>
        </w:r>
        <w:r w:rsidRPr="0033182C" w:rsidDel="00F7680F">
          <w:rPr>
            <w:rFonts w:cs="Times New Roman"/>
            <w:i/>
            <w:szCs w:val="24"/>
          </w:rPr>
          <w:delText>tracker</w:delText>
        </w:r>
        <w:r w:rsidRPr="0033182C" w:rsidDel="00F7680F">
          <w:rPr>
            <w:rFonts w:cs="Times New Roman"/>
            <w:szCs w:val="24"/>
          </w:rPr>
          <w:delText xml:space="preserve">. Fitur ini bisa dilakukan oleh semua user. Skenario lihat sudut x,y </w:delText>
        </w:r>
        <w:r w:rsidRPr="0033182C" w:rsidDel="00F7680F">
          <w:rPr>
            <w:rFonts w:cs="Times New Roman"/>
            <w:i/>
            <w:szCs w:val="24"/>
          </w:rPr>
          <w:delText>tracker</w:delText>
        </w:r>
        <w:r w:rsidRPr="0033182C" w:rsidDel="00F7680F">
          <w:rPr>
            <w:rFonts w:cs="Times New Roman"/>
            <w:szCs w:val="24"/>
          </w:rPr>
          <w:delText xml:space="preserve"> dapat </w:delText>
        </w:r>
        <w:r w:rsidR="003E1410" w:rsidRPr="0033182C" w:rsidDel="00F7680F">
          <w:rPr>
            <w:rFonts w:cs="Times New Roman"/>
            <w:szCs w:val="24"/>
          </w:rPr>
          <w:delText xml:space="preserve">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4.10</w:delText>
        </w:r>
        <w:r w:rsidR="00C9053F" w:rsidRPr="0033182C" w:rsidDel="00F7680F">
          <w:rPr>
            <w:rFonts w:cs="Times New Roman"/>
            <w:szCs w:val="24"/>
          </w:rPr>
          <w:delText xml:space="preserve"> </w:delText>
        </w:r>
        <w:r w:rsidR="00C9053F" w:rsidRPr="0033182C" w:rsidDel="00F7680F">
          <w:rPr>
            <w:rFonts w:cs="Times New Roman"/>
            <w:sz w:val="22"/>
          </w:rPr>
          <w:delText xml:space="preserve">Lihat Sudut Tracker </w:delText>
        </w:r>
        <w:r w:rsidRPr="0033182C" w:rsidDel="00F7680F">
          <w:rPr>
            <w:rFonts w:cs="Times New Roman"/>
            <w:szCs w:val="24"/>
          </w:rPr>
          <w:delText>.</w:delText>
        </w:r>
        <w:bookmarkStart w:id="5270" w:name="_Toc23496651"/>
        <w:bookmarkStart w:id="5271" w:name="_Toc23552835"/>
        <w:bookmarkStart w:id="5272" w:name="_Toc23811188"/>
        <w:bookmarkStart w:id="5273" w:name="_Toc23880851"/>
        <w:bookmarkEnd w:id="5270"/>
        <w:bookmarkEnd w:id="5271"/>
        <w:bookmarkEnd w:id="5272"/>
        <w:bookmarkEnd w:id="5273"/>
      </w:del>
    </w:p>
    <w:p w14:paraId="74B1837E" w14:textId="1EFC73C7" w:rsidR="00C9053F" w:rsidRPr="0033182C" w:rsidDel="00F7680F" w:rsidRDefault="00C9053F" w:rsidP="00C9053F">
      <w:pPr>
        <w:pStyle w:val="Caption"/>
        <w:keepNext/>
        <w:jc w:val="center"/>
        <w:rPr>
          <w:del w:id="5274" w:author="Windows User" w:date="2019-09-19T03:29:00Z"/>
          <w:rFonts w:cs="Times New Roman"/>
          <w:i w:val="0"/>
          <w:color w:val="auto"/>
          <w:sz w:val="24"/>
        </w:rPr>
      </w:pPr>
      <w:del w:id="5275" w:author="Windows User" w:date="2019-09-19T03:29:00Z">
        <w:r w:rsidRPr="0033182C" w:rsidDel="00F7680F">
          <w:rPr>
            <w:rFonts w:cs="Times New Roman"/>
            <w:i w:val="0"/>
            <w:color w:val="auto"/>
            <w:sz w:val="24"/>
          </w:rPr>
          <w:delText xml:space="preserve">Tabel </w:delText>
        </w:r>
      </w:del>
      <w:del w:id="5276"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10</w:delText>
        </w:r>
        <w:r w:rsidR="007E74B5" w:rsidRPr="0033182C" w:rsidDel="00F10288">
          <w:rPr>
            <w:rFonts w:cs="Times New Roman"/>
            <w:i w:val="0"/>
          </w:rPr>
          <w:fldChar w:fldCharType="end"/>
        </w:r>
      </w:del>
      <w:del w:id="5277" w:author="Windows User" w:date="2019-09-19T03:29:00Z">
        <w:r w:rsidRPr="0033182C" w:rsidDel="00F7680F">
          <w:rPr>
            <w:rFonts w:cs="Times New Roman"/>
            <w:i w:val="0"/>
            <w:color w:val="auto"/>
            <w:sz w:val="24"/>
          </w:rPr>
          <w:delText xml:space="preserve"> Lihat Sudut Tracker</w:delText>
        </w:r>
        <w:bookmarkStart w:id="5278" w:name="_Toc23496652"/>
        <w:bookmarkStart w:id="5279" w:name="_Toc23552836"/>
        <w:bookmarkStart w:id="5280" w:name="_Toc23811189"/>
        <w:bookmarkStart w:id="5281" w:name="_Toc23880852"/>
        <w:bookmarkEnd w:id="5278"/>
        <w:bookmarkEnd w:id="5279"/>
        <w:bookmarkEnd w:id="5280"/>
        <w:bookmarkEnd w:id="5281"/>
      </w:del>
    </w:p>
    <w:tbl>
      <w:tblPr>
        <w:tblStyle w:val="TableGrid"/>
        <w:tblW w:w="7933" w:type="dxa"/>
        <w:tblLook w:val="04A0" w:firstRow="1" w:lastRow="0" w:firstColumn="1" w:lastColumn="0" w:noHBand="0" w:noVBand="1"/>
      </w:tblPr>
      <w:tblGrid>
        <w:gridCol w:w="4531"/>
        <w:gridCol w:w="73"/>
        <w:gridCol w:w="3329"/>
      </w:tblGrid>
      <w:tr w:rsidR="00A15854" w:rsidRPr="0033182C" w:rsidDel="00F7680F" w14:paraId="0C8A6D1E" w14:textId="04BC8781" w:rsidTr="00C9053F">
        <w:trPr>
          <w:del w:id="5282" w:author="Windows User" w:date="2019-09-19T03:29:00Z"/>
        </w:trPr>
        <w:tc>
          <w:tcPr>
            <w:tcW w:w="4531" w:type="dxa"/>
          </w:tcPr>
          <w:p w14:paraId="2835933F" w14:textId="016094FA" w:rsidR="00A15854" w:rsidRPr="0033182C" w:rsidDel="00F7680F" w:rsidRDefault="00A15854" w:rsidP="00E97240">
            <w:pPr>
              <w:spacing w:after="0" w:line="240" w:lineRule="auto"/>
              <w:rPr>
                <w:del w:id="5283" w:author="Windows User" w:date="2019-09-19T03:29:00Z"/>
                <w:rFonts w:cs="Times New Roman"/>
                <w:sz w:val="22"/>
                <w:szCs w:val="24"/>
                <w:lang w:val="en-ID"/>
              </w:rPr>
            </w:pPr>
            <w:del w:id="5284" w:author="Windows User" w:date="2019-09-19T03:29:00Z">
              <w:r w:rsidRPr="0033182C" w:rsidDel="00F7680F">
                <w:rPr>
                  <w:rFonts w:cs="Times New Roman"/>
                  <w:b/>
                  <w:sz w:val="22"/>
                  <w:szCs w:val="24"/>
                </w:rPr>
                <w:delText>Nama Usecase</w:delText>
              </w:r>
              <w:bookmarkStart w:id="5285" w:name="_Toc23496653"/>
              <w:bookmarkStart w:id="5286" w:name="_Toc23552837"/>
              <w:bookmarkStart w:id="5287" w:name="_Toc23811190"/>
              <w:bookmarkStart w:id="5288" w:name="_Toc23880853"/>
              <w:bookmarkEnd w:id="5285"/>
              <w:bookmarkEnd w:id="5286"/>
              <w:bookmarkEnd w:id="5287"/>
              <w:bookmarkEnd w:id="5288"/>
            </w:del>
          </w:p>
        </w:tc>
        <w:tc>
          <w:tcPr>
            <w:tcW w:w="3402" w:type="dxa"/>
            <w:gridSpan w:val="2"/>
          </w:tcPr>
          <w:p w14:paraId="2A5EA91C" w14:textId="6BAA70F6" w:rsidR="00A15854" w:rsidRPr="0033182C" w:rsidDel="00F7680F" w:rsidRDefault="00A15854" w:rsidP="00E97240">
            <w:pPr>
              <w:spacing w:after="0" w:line="240" w:lineRule="auto"/>
              <w:rPr>
                <w:del w:id="5289" w:author="Windows User" w:date="2019-09-19T03:29:00Z"/>
                <w:rFonts w:cs="Times New Roman"/>
                <w:sz w:val="22"/>
                <w:szCs w:val="24"/>
                <w:lang w:val="en-ID"/>
              </w:rPr>
            </w:pPr>
            <w:del w:id="5290" w:author="Windows User" w:date="2019-09-19T03:29:00Z">
              <w:r w:rsidRPr="0033182C" w:rsidDel="00F7680F">
                <w:rPr>
                  <w:rFonts w:cs="Times New Roman"/>
                  <w:sz w:val="22"/>
                  <w:szCs w:val="24"/>
                </w:rPr>
                <w:delText xml:space="preserve">Lihat sudut x,y </w:delText>
              </w:r>
              <w:r w:rsidRPr="0033182C" w:rsidDel="00F7680F">
                <w:rPr>
                  <w:rFonts w:cs="Times New Roman"/>
                  <w:i/>
                  <w:sz w:val="22"/>
                  <w:szCs w:val="24"/>
                </w:rPr>
                <w:delText>tracker</w:delText>
              </w:r>
              <w:bookmarkStart w:id="5291" w:name="_Toc23496654"/>
              <w:bookmarkStart w:id="5292" w:name="_Toc23552838"/>
              <w:bookmarkStart w:id="5293" w:name="_Toc23811191"/>
              <w:bookmarkStart w:id="5294" w:name="_Toc23880854"/>
              <w:bookmarkEnd w:id="5291"/>
              <w:bookmarkEnd w:id="5292"/>
              <w:bookmarkEnd w:id="5293"/>
              <w:bookmarkEnd w:id="5294"/>
            </w:del>
          </w:p>
        </w:tc>
        <w:bookmarkStart w:id="5295" w:name="_Toc23496655"/>
        <w:bookmarkStart w:id="5296" w:name="_Toc23552839"/>
        <w:bookmarkStart w:id="5297" w:name="_Toc23811192"/>
        <w:bookmarkStart w:id="5298" w:name="_Toc23880855"/>
        <w:bookmarkEnd w:id="5295"/>
        <w:bookmarkEnd w:id="5296"/>
        <w:bookmarkEnd w:id="5297"/>
        <w:bookmarkEnd w:id="5298"/>
      </w:tr>
      <w:tr w:rsidR="00A15854" w:rsidRPr="0033182C" w:rsidDel="00F7680F" w14:paraId="5B247E1D" w14:textId="2804C07D" w:rsidTr="00C9053F">
        <w:trPr>
          <w:del w:id="5299" w:author="Windows User" w:date="2019-09-19T03:29:00Z"/>
        </w:trPr>
        <w:tc>
          <w:tcPr>
            <w:tcW w:w="4531" w:type="dxa"/>
          </w:tcPr>
          <w:p w14:paraId="3588D87D" w14:textId="5810BD1A" w:rsidR="00A15854" w:rsidRPr="0033182C" w:rsidDel="00F7680F" w:rsidRDefault="00A15854" w:rsidP="00E97240">
            <w:pPr>
              <w:spacing w:after="0" w:line="240" w:lineRule="auto"/>
              <w:rPr>
                <w:del w:id="5300" w:author="Windows User" w:date="2019-09-19T03:29:00Z"/>
                <w:rFonts w:cs="Times New Roman"/>
                <w:sz w:val="22"/>
                <w:szCs w:val="24"/>
                <w:lang w:val="en-ID"/>
              </w:rPr>
            </w:pPr>
            <w:del w:id="5301" w:author="Windows User" w:date="2019-09-19T03:29:00Z">
              <w:r w:rsidRPr="0033182C" w:rsidDel="00F7680F">
                <w:rPr>
                  <w:rFonts w:cs="Times New Roman"/>
                  <w:b/>
                  <w:sz w:val="22"/>
                  <w:szCs w:val="24"/>
                </w:rPr>
                <w:delText>Aktor</w:delText>
              </w:r>
              <w:bookmarkStart w:id="5302" w:name="_Toc23496656"/>
              <w:bookmarkStart w:id="5303" w:name="_Toc23552840"/>
              <w:bookmarkStart w:id="5304" w:name="_Toc23811193"/>
              <w:bookmarkStart w:id="5305" w:name="_Toc23880856"/>
              <w:bookmarkEnd w:id="5302"/>
              <w:bookmarkEnd w:id="5303"/>
              <w:bookmarkEnd w:id="5304"/>
              <w:bookmarkEnd w:id="5305"/>
            </w:del>
          </w:p>
        </w:tc>
        <w:tc>
          <w:tcPr>
            <w:tcW w:w="3402" w:type="dxa"/>
            <w:gridSpan w:val="2"/>
          </w:tcPr>
          <w:p w14:paraId="5DE5FCEA" w14:textId="742E1C68" w:rsidR="00A15854" w:rsidRPr="0033182C" w:rsidDel="00F7680F" w:rsidRDefault="00A15854" w:rsidP="00E97240">
            <w:pPr>
              <w:spacing w:after="0" w:line="240" w:lineRule="auto"/>
              <w:rPr>
                <w:del w:id="5306" w:author="Windows User" w:date="2019-09-19T03:29:00Z"/>
                <w:rFonts w:cs="Times New Roman"/>
                <w:sz w:val="22"/>
                <w:szCs w:val="24"/>
                <w:lang w:val="en-ID"/>
              </w:rPr>
            </w:pPr>
            <w:del w:id="5307" w:author="Windows User" w:date="2019-09-19T03:29:00Z">
              <w:r w:rsidRPr="0033182C" w:rsidDel="00F7680F">
                <w:rPr>
                  <w:rFonts w:cs="Times New Roman"/>
                  <w:sz w:val="22"/>
                  <w:szCs w:val="24"/>
                </w:rPr>
                <w:delText>Senua aktor</w:delText>
              </w:r>
              <w:bookmarkStart w:id="5308" w:name="_Toc23496657"/>
              <w:bookmarkStart w:id="5309" w:name="_Toc23552841"/>
              <w:bookmarkStart w:id="5310" w:name="_Toc23811194"/>
              <w:bookmarkStart w:id="5311" w:name="_Toc23880857"/>
              <w:bookmarkEnd w:id="5308"/>
              <w:bookmarkEnd w:id="5309"/>
              <w:bookmarkEnd w:id="5310"/>
              <w:bookmarkEnd w:id="5311"/>
            </w:del>
          </w:p>
        </w:tc>
        <w:bookmarkStart w:id="5312" w:name="_Toc23496658"/>
        <w:bookmarkStart w:id="5313" w:name="_Toc23552842"/>
        <w:bookmarkStart w:id="5314" w:name="_Toc23811195"/>
        <w:bookmarkStart w:id="5315" w:name="_Toc23880858"/>
        <w:bookmarkEnd w:id="5312"/>
        <w:bookmarkEnd w:id="5313"/>
        <w:bookmarkEnd w:id="5314"/>
        <w:bookmarkEnd w:id="5315"/>
      </w:tr>
      <w:tr w:rsidR="00A15854" w:rsidRPr="0033182C" w:rsidDel="00F7680F" w14:paraId="7B827981" w14:textId="3499F9AC" w:rsidTr="00C9053F">
        <w:trPr>
          <w:del w:id="5316" w:author="Windows User" w:date="2019-09-19T03:29:00Z"/>
        </w:trPr>
        <w:tc>
          <w:tcPr>
            <w:tcW w:w="4531" w:type="dxa"/>
          </w:tcPr>
          <w:p w14:paraId="220707F6" w14:textId="4E4E81CA" w:rsidR="00A15854" w:rsidRPr="0033182C" w:rsidDel="00F7680F" w:rsidRDefault="00A15854" w:rsidP="00E97240">
            <w:pPr>
              <w:spacing w:after="0" w:line="240" w:lineRule="auto"/>
              <w:rPr>
                <w:del w:id="5317" w:author="Windows User" w:date="2019-09-19T03:29:00Z"/>
                <w:rFonts w:cs="Times New Roman"/>
                <w:sz w:val="22"/>
                <w:szCs w:val="24"/>
                <w:lang w:val="en-ID"/>
              </w:rPr>
            </w:pPr>
            <w:del w:id="5318" w:author="Windows User" w:date="2019-09-19T03:29:00Z">
              <w:r w:rsidRPr="0033182C" w:rsidDel="00F7680F">
                <w:rPr>
                  <w:rFonts w:cs="Times New Roman"/>
                  <w:b/>
                  <w:sz w:val="22"/>
                  <w:szCs w:val="24"/>
                </w:rPr>
                <w:delText>Deskripsi Singkat</w:delText>
              </w:r>
              <w:bookmarkStart w:id="5319" w:name="_Toc23496659"/>
              <w:bookmarkStart w:id="5320" w:name="_Toc23552843"/>
              <w:bookmarkStart w:id="5321" w:name="_Toc23811196"/>
              <w:bookmarkStart w:id="5322" w:name="_Toc23880859"/>
              <w:bookmarkEnd w:id="5319"/>
              <w:bookmarkEnd w:id="5320"/>
              <w:bookmarkEnd w:id="5321"/>
              <w:bookmarkEnd w:id="5322"/>
            </w:del>
          </w:p>
        </w:tc>
        <w:tc>
          <w:tcPr>
            <w:tcW w:w="3402" w:type="dxa"/>
            <w:gridSpan w:val="2"/>
          </w:tcPr>
          <w:p w14:paraId="02C931A7" w14:textId="1C24388B" w:rsidR="00A15854" w:rsidRPr="0033182C" w:rsidDel="00F7680F" w:rsidRDefault="00A15854" w:rsidP="00E97240">
            <w:pPr>
              <w:spacing w:after="0" w:line="240" w:lineRule="auto"/>
              <w:rPr>
                <w:del w:id="5323" w:author="Windows User" w:date="2019-09-19T03:29:00Z"/>
                <w:rFonts w:cs="Times New Roman"/>
                <w:sz w:val="22"/>
                <w:szCs w:val="24"/>
                <w:lang w:val="en-ID"/>
              </w:rPr>
            </w:pPr>
            <w:del w:id="5324" w:author="Windows User" w:date="2019-09-19T03:29:00Z">
              <w:r w:rsidRPr="0033182C" w:rsidDel="00F7680F">
                <w:rPr>
                  <w:rFonts w:cs="Times New Roman"/>
                  <w:sz w:val="22"/>
                  <w:szCs w:val="24"/>
                </w:rPr>
                <w:delText xml:space="preserve">Aktor melihat data sudut x,y pada </w:delText>
              </w:r>
              <w:r w:rsidRPr="0033182C" w:rsidDel="00F7680F">
                <w:rPr>
                  <w:rFonts w:cs="Times New Roman"/>
                  <w:i/>
                  <w:sz w:val="22"/>
                  <w:szCs w:val="24"/>
                </w:rPr>
                <w:delText>tracker</w:delText>
              </w:r>
              <w:bookmarkStart w:id="5325" w:name="_Toc23496660"/>
              <w:bookmarkStart w:id="5326" w:name="_Toc23552844"/>
              <w:bookmarkStart w:id="5327" w:name="_Toc23811197"/>
              <w:bookmarkStart w:id="5328" w:name="_Toc23880860"/>
              <w:bookmarkEnd w:id="5325"/>
              <w:bookmarkEnd w:id="5326"/>
              <w:bookmarkEnd w:id="5327"/>
              <w:bookmarkEnd w:id="5328"/>
            </w:del>
          </w:p>
        </w:tc>
        <w:bookmarkStart w:id="5329" w:name="_Toc23496661"/>
        <w:bookmarkStart w:id="5330" w:name="_Toc23552845"/>
        <w:bookmarkStart w:id="5331" w:name="_Toc23811198"/>
        <w:bookmarkStart w:id="5332" w:name="_Toc23880861"/>
        <w:bookmarkEnd w:id="5329"/>
        <w:bookmarkEnd w:id="5330"/>
        <w:bookmarkEnd w:id="5331"/>
        <w:bookmarkEnd w:id="5332"/>
      </w:tr>
      <w:tr w:rsidR="00A15854" w:rsidRPr="0033182C" w:rsidDel="00F7680F" w14:paraId="04021A97" w14:textId="058FAF4F" w:rsidTr="00C9053F">
        <w:trPr>
          <w:del w:id="5333" w:author="Windows User" w:date="2019-09-19T03:29:00Z"/>
        </w:trPr>
        <w:tc>
          <w:tcPr>
            <w:tcW w:w="4531" w:type="dxa"/>
          </w:tcPr>
          <w:p w14:paraId="577C3FA7" w14:textId="751F1CDF" w:rsidR="00A15854" w:rsidRPr="0033182C" w:rsidDel="00F7680F" w:rsidRDefault="00A15854" w:rsidP="00E97240">
            <w:pPr>
              <w:spacing w:after="0" w:line="240" w:lineRule="auto"/>
              <w:rPr>
                <w:del w:id="5334" w:author="Windows User" w:date="2019-09-19T03:29:00Z"/>
                <w:rFonts w:cs="Times New Roman"/>
                <w:sz w:val="22"/>
                <w:szCs w:val="24"/>
                <w:lang w:val="en-ID"/>
              </w:rPr>
            </w:pPr>
            <w:del w:id="5335" w:author="Windows User" w:date="2019-09-19T03:29:00Z">
              <w:r w:rsidRPr="0033182C" w:rsidDel="00F7680F">
                <w:rPr>
                  <w:rFonts w:cs="Times New Roman"/>
                  <w:b/>
                  <w:sz w:val="22"/>
                  <w:szCs w:val="24"/>
                </w:rPr>
                <w:delText>Prekondisi</w:delText>
              </w:r>
              <w:bookmarkStart w:id="5336" w:name="_Toc23496662"/>
              <w:bookmarkStart w:id="5337" w:name="_Toc23552846"/>
              <w:bookmarkStart w:id="5338" w:name="_Toc23811199"/>
              <w:bookmarkStart w:id="5339" w:name="_Toc23880862"/>
              <w:bookmarkEnd w:id="5336"/>
              <w:bookmarkEnd w:id="5337"/>
              <w:bookmarkEnd w:id="5338"/>
              <w:bookmarkEnd w:id="5339"/>
            </w:del>
          </w:p>
        </w:tc>
        <w:tc>
          <w:tcPr>
            <w:tcW w:w="3402" w:type="dxa"/>
            <w:gridSpan w:val="2"/>
          </w:tcPr>
          <w:p w14:paraId="54A2C8E7" w14:textId="3031E7A0" w:rsidR="00A15854" w:rsidRPr="0033182C" w:rsidDel="00F7680F" w:rsidRDefault="00A15854" w:rsidP="00E97240">
            <w:pPr>
              <w:spacing w:after="0" w:line="240" w:lineRule="auto"/>
              <w:rPr>
                <w:del w:id="5340" w:author="Windows User" w:date="2019-09-19T03:29:00Z"/>
                <w:rFonts w:cs="Times New Roman"/>
                <w:sz w:val="22"/>
                <w:szCs w:val="24"/>
                <w:lang w:val="en-ID"/>
              </w:rPr>
            </w:pPr>
            <w:del w:id="5341" w:author="Windows User" w:date="2019-09-19T03:29:00Z">
              <w:r w:rsidRPr="0033182C" w:rsidDel="00F7680F">
                <w:rPr>
                  <w:rFonts w:cs="Times New Roman"/>
                  <w:sz w:val="22"/>
                  <w:szCs w:val="24"/>
                </w:rPr>
                <w:delText>Aktor masuk halaman dashboard masing-masing</w:delText>
              </w:r>
              <w:bookmarkStart w:id="5342" w:name="_Toc23496663"/>
              <w:bookmarkStart w:id="5343" w:name="_Toc23552847"/>
              <w:bookmarkStart w:id="5344" w:name="_Toc23811200"/>
              <w:bookmarkStart w:id="5345" w:name="_Toc23880863"/>
              <w:bookmarkEnd w:id="5342"/>
              <w:bookmarkEnd w:id="5343"/>
              <w:bookmarkEnd w:id="5344"/>
              <w:bookmarkEnd w:id="5345"/>
            </w:del>
          </w:p>
        </w:tc>
        <w:bookmarkStart w:id="5346" w:name="_Toc23496664"/>
        <w:bookmarkStart w:id="5347" w:name="_Toc23552848"/>
        <w:bookmarkStart w:id="5348" w:name="_Toc23811201"/>
        <w:bookmarkStart w:id="5349" w:name="_Toc23880864"/>
        <w:bookmarkEnd w:id="5346"/>
        <w:bookmarkEnd w:id="5347"/>
        <w:bookmarkEnd w:id="5348"/>
        <w:bookmarkEnd w:id="5349"/>
      </w:tr>
      <w:tr w:rsidR="00A15854" w:rsidRPr="0033182C" w:rsidDel="00F7680F" w14:paraId="745BCC65" w14:textId="6D5CE3BD" w:rsidTr="00C9053F">
        <w:trPr>
          <w:del w:id="5350" w:author="Windows User" w:date="2019-09-19T03:29:00Z"/>
        </w:trPr>
        <w:tc>
          <w:tcPr>
            <w:tcW w:w="4531" w:type="dxa"/>
          </w:tcPr>
          <w:p w14:paraId="5FC2D012" w14:textId="197A64A9" w:rsidR="00A15854" w:rsidRPr="0033182C" w:rsidDel="00F7680F" w:rsidRDefault="00A15854" w:rsidP="00E97240">
            <w:pPr>
              <w:spacing w:after="0" w:line="240" w:lineRule="auto"/>
              <w:rPr>
                <w:del w:id="5351" w:author="Windows User" w:date="2019-09-19T03:29:00Z"/>
                <w:rFonts w:cs="Times New Roman"/>
                <w:sz w:val="22"/>
                <w:szCs w:val="24"/>
                <w:lang w:val="en-ID"/>
              </w:rPr>
            </w:pPr>
            <w:del w:id="5352" w:author="Windows User" w:date="2019-09-19T03:29:00Z">
              <w:r w:rsidRPr="0033182C" w:rsidDel="00F7680F">
                <w:rPr>
                  <w:rFonts w:cs="Times New Roman"/>
                  <w:b/>
                  <w:sz w:val="22"/>
                  <w:szCs w:val="24"/>
                </w:rPr>
                <w:delText>Pascakondisi</w:delText>
              </w:r>
              <w:bookmarkStart w:id="5353" w:name="_Toc23496665"/>
              <w:bookmarkStart w:id="5354" w:name="_Toc23552849"/>
              <w:bookmarkStart w:id="5355" w:name="_Toc23811202"/>
              <w:bookmarkStart w:id="5356" w:name="_Toc23880865"/>
              <w:bookmarkEnd w:id="5353"/>
              <w:bookmarkEnd w:id="5354"/>
              <w:bookmarkEnd w:id="5355"/>
              <w:bookmarkEnd w:id="5356"/>
            </w:del>
          </w:p>
        </w:tc>
        <w:tc>
          <w:tcPr>
            <w:tcW w:w="3402" w:type="dxa"/>
            <w:gridSpan w:val="2"/>
          </w:tcPr>
          <w:p w14:paraId="4FB52BBD" w14:textId="10677E17" w:rsidR="00A15854" w:rsidRPr="0033182C" w:rsidDel="00F7680F" w:rsidRDefault="00A15854" w:rsidP="00E97240">
            <w:pPr>
              <w:spacing w:after="0" w:line="240" w:lineRule="auto"/>
              <w:rPr>
                <w:del w:id="5357" w:author="Windows User" w:date="2019-09-19T03:29:00Z"/>
                <w:rFonts w:cs="Times New Roman"/>
                <w:sz w:val="22"/>
                <w:szCs w:val="24"/>
                <w:lang w:val="en-ID"/>
              </w:rPr>
            </w:pPr>
            <w:del w:id="5358" w:author="Windows User" w:date="2019-09-19T03:29:00Z">
              <w:r w:rsidRPr="0033182C" w:rsidDel="00F7680F">
                <w:rPr>
                  <w:rFonts w:cs="Times New Roman"/>
                  <w:sz w:val="22"/>
                  <w:szCs w:val="24"/>
                </w:rPr>
                <w:delText xml:space="preserve">Aktor dapat melihat posisi sudut x,y pada </w:delText>
              </w:r>
              <w:r w:rsidRPr="0033182C" w:rsidDel="00F7680F">
                <w:rPr>
                  <w:rFonts w:cs="Times New Roman"/>
                  <w:i/>
                  <w:sz w:val="22"/>
                  <w:szCs w:val="24"/>
                </w:rPr>
                <w:delText>tracker</w:delText>
              </w:r>
              <w:r w:rsidRPr="0033182C" w:rsidDel="00F7680F">
                <w:rPr>
                  <w:rFonts w:cs="Times New Roman"/>
                  <w:sz w:val="22"/>
                  <w:szCs w:val="24"/>
                </w:rPr>
                <w:delText xml:space="preserve"> </w:delText>
              </w:r>
              <w:bookmarkStart w:id="5359" w:name="_Toc23496666"/>
              <w:bookmarkStart w:id="5360" w:name="_Toc23552850"/>
              <w:bookmarkStart w:id="5361" w:name="_Toc23811203"/>
              <w:bookmarkStart w:id="5362" w:name="_Toc23880866"/>
              <w:bookmarkEnd w:id="5359"/>
              <w:bookmarkEnd w:id="5360"/>
              <w:bookmarkEnd w:id="5361"/>
              <w:bookmarkEnd w:id="5362"/>
            </w:del>
          </w:p>
        </w:tc>
        <w:bookmarkStart w:id="5363" w:name="_Toc23496667"/>
        <w:bookmarkStart w:id="5364" w:name="_Toc23552851"/>
        <w:bookmarkStart w:id="5365" w:name="_Toc23811204"/>
        <w:bookmarkStart w:id="5366" w:name="_Toc23880867"/>
        <w:bookmarkEnd w:id="5363"/>
        <w:bookmarkEnd w:id="5364"/>
        <w:bookmarkEnd w:id="5365"/>
        <w:bookmarkEnd w:id="5366"/>
      </w:tr>
      <w:tr w:rsidR="00A15854" w:rsidRPr="0033182C" w:rsidDel="00F7680F" w14:paraId="76F1CB35" w14:textId="099F289B" w:rsidTr="00C9053F">
        <w:trPr>
          <w:del w:id="5367" w:author="Windows User" w:date="2019-09-19T03:29:00Z"/>
        </w:trPr>
        <w:tc>
          <w:tcPr>
            <w:tcW w:w="7933" w:type="dxa"/>
            <w:gridSpan w:val="3"/>
          </w:tcPr>
          <w:p w14:paraId="00BD3DA0" w14:textId="651C4C12" w:rsidR="00A15854" w:rsidRPr="0033182C" w:rsidDel="00F7680F" w:rsidRDefault="00A15854" w:rsidP="00E97240">
            <w:pPr>
              <w:spacing w:after="0" w:line="240" w:lineRule="auto"/>
              <w:jc w:val="center"/>
              <w:rPr>
                <w:del w:id="5368" w:author="Windows User" w:date="2019-09-19T03:29:00Z"/>
                <w:rFonts w:cs="Times New Roman"/>
                <w:sz w:val="22"/>
                <w:szCs w:val="24"/>
              </w:rPr>
            </w:pPr>
            <w:del w:id="5369" w:author="Windows User" w:date="2019-09-19T03:29:00Z">
              <w:r w:rsidRPr="0033182C" w:rsidDel="00F7680F">
                <w:rPr>
                  <w:rFonts w:cs="Times New Roman"/>
                  <w:b/>
                  <w:bCs/>
                  <w:sz w:val="22"/>
                  <w:szCs w:val="24"/>
                </w:rPr>
                <w:delText>Flow Event</w:delText>
              </w:r>
              <w:bookmarkStart w:id="5370" w:name="_Toc23496668"/>
              <w:bookmarkStart w:id="5371" w:name="_Toc23552852"/>
              <w:bookmarkStart w:id="5372" w:name="_Toc23811205"/>
              <w:bookmarkStart w:id="5373" w:name="_Toc23880868"/>
              <w:bookmarkEnd w:id="5370"/>
              <w:bookmarkEnd w:id="5371"/>
              <w:bookmarkEnd w:id="5372"/>
              <w:bookmarkEnd w:id="5373"/>
            </w:del>
          </w:p>
        </w:tc>
        <w:bookmarkStart w:id="5374" w:name="_Toc23496669"/>
        <w:bookmarkStart w:id="5375" w:name="_Toc23552853"/>
        <w:bookmarkStart w:id="5376" w:name="_Toc23811206"/>
        <w:bookmarkStart w:id="5377" w:name="_Toc23880869"/>
        <w:bookmarkEnd w:id="5374"/>
        <w:bookmarkEnd w:id="5375"/>
        <w:bookmarkEnd w:id="5376"/>
        <w:bookmarkEnd w:id="5377"/>
      </w:tr>
      <w:tr w:rsidR="00A15854" w:rsidRPr="0033182C" w:rsidDel="00F7680F" w14:paraId="6A3CE9F2" w14:textId="137C5B87" w:rsidTr="00C9053F">
        <w:trPr>
          <w:del w:id="5378" w:author="Windows User" w:date="2019-09-19T03:29:00Z"/>
        </w:trPr>
        <w:tc>
          <w:tcPr>
            <w:tcW w:w="7933" w:type="dxa"/>
            <w:gridSpan w:val="3"/>
          </w:tcPr>
          <w:p w14:paraId="350DB747" w14:textId="6D05D2FE" w:rsidR="00A15854" w:rsidRPr="0033182C" w:rsidDel="00F7680F" w:rsidRDefault="00A15854" w:rsidP="00E97240">
            <w:pPr>
              <w:spacing w:after="0" w:line="240" w:lineRule="auto"/>
              <w:jc w:val="center"/>
              <w:rPr>
                <w:del w:id="5379" w:author="Windows User" w:date="2019-09-19T03:29:00Z"/>
                <w:rFonts w:cs="Times New Roman"/>
                <w:sz w:val="22"/>
                <w:szCs w:val="24"/>
              </w:rPr>
            </w:pPr>
            <w:del w:id="5380" w:author="Windows User" w:date="2019-09-19T03:29:00Z">
              <w:r w:rsidRPr="0033182C" w:rsidDel="00F7680F">
                <w:rPr>
                  <w:rFonts w:cs="Times New Roman"/>
                  <w:b/>
                  <w:sz w:val="22"/>
                  <w:szCs w:val="24"/>
                </w:rPr>
                <w:delText xml:space="preserve">Normal Flow :Lihat sudut x y </w:delText>
              </w:r>
              <w:r w:rsidRPr="0033182C" w:rsidDel="00F7680F">
                <w:rPr>
                  <w:rFonts w:cs="Times New Roman"/>
                  <w:b/>
                  <w:i/>
                  <w:sz w:val="22"/>
                  <w:szCs w:val="24"/>
                </w:rPr>
                <w:delText>tracker</w:delText>
              </w:r>
              <w:bookmarkStart w:id="5381" w:name="_Toc23496670"/>
              <w:bookmarkStart w:id="5382" w:name="_Toc23552854"/>
              <w:bookmarkStart w:id="5383" w:name="_Toc23811207"/>
              <w:bookmarkStart w:id="5384" w:name="_Toc23880870"/>
              <w:bookmarkEnd w:id="5381"/>
              <w:bookmarkEnd w:id="5382"/>
              <w:bookmarkEnd w:id="5383"/>
              <w:bookmarkEnd w:id="5384"/>
            </w:del>
          </w:p>
        </w:tc>
        <w:bookmarkStart w:id="5385" w:name="_Toc23496671"/>
        <w:bookmarkStart w:id="5386" w:name="_Toc23552855"/>
        <w:bookmarkStart w:id="5387" w:name="_Toc23811208"/>
        <w:bookmarkStart w:id="5388" w:name="_Toc23880871"/>
        <w:bookmarkEnd w:id="5385"/>
        <w:bookmarkEnd w:id="5386"/>
        <w:bookmarkEnd w:id="5387"/>
        <w:bookmarkEnd w:id="5388"/>
      </w:tr>
      <w:tr w:rsidR="00A15854" w:rsidRPr="0033182C" w:rsidDel="00F7680F" w14:paraId="0AB53F07" w14:textId="2F11D003" w:rsidTr="00C9053F">
        <w:trPr>
          <w:trHeight w:val="371"/>
          <w:del w:id="5389" w:author="Windows User" w:date="2019-09-19T03:29:00Z"/>
        </w:trPr>
        <w:tc>
          <w:tcPr>
            <w:tcW w:w="4604" w:type="dxa"/>
            <w:gridSpan w:val="2"/>
          </w:tcPr>
          <w:p w14:paraId="3DE7C9DF" w14:textId="5C265300" w:rsidR="00A15854" w:rsidRPr="0033182C" w:rsidDel="00F7680F" w:rsidRDefault="00A15854" w:rsidP="00E97240">
            <w:pPr>
              <w:spacing w:after="0" w:line="240" w:lineRule="auto"/>
              <w:rPr>
                <w:del w:id="5390" w:author="Windows User" w:date="2019-09-19T03:29:00Z"/>
                <w:rFonts w:cs="Times New Roman"/>
                <w:b/>
                <w:sz w:val="22"/>
                <w:szCs w:val="24"/>
              </w:rPr>
            </w:pPr>
            <w:del w:id="5391" w:author="Windows User" w:date="2019-09-19T03:29:00Z">
              <w:r w:rsidRPr="0033182C" w:rsidDel="00F7680F">
                <w:rPr>
                  <w:rFonts w:cs="Times New Roman"/>
                  <w:sz w:val="22"/>
                  <w:szCs w:val="24"/>
                </w:rPr>
                <w:delText>Aksi Aktor</w:delText>
              </w:r>
              <w:bookmarkStart w:id="5392" w:name="_Toc23496672"/>
              <w:bookmarkStart w:id="5393" w:name="_Toc23552856"/>
              <w:bookmarkStart w:id="5394" w:name="_Toc23811209"/>
              <w:bookmarkStart w:id="5395" w:name="_Toc23880872"/>
              <w:bookmarkEnd w:id="5392"/>
              <w:bookmarkEnd w:id="5393"/>
              <w:bookmarkEnd w:id="5394"/>
              <w:bookmarkEnd w:id="5395"/>
            </w:del>
          </w:p>
        </w:tc>
        <w:tc>
          <w:tcPr>
            <w:tcW w:w="3329" w:type="dxa"/>
          </w:tcPr>
          <w:p w14:paraId="00384B81" w14:textId="6D9959AA" w:rsidR="00A15854" w:rsidRPr="0033182C" w:rsidDel="00F7680F" w:rsidRDefault="00A15854" w:rsidP="00E97240">
            <w:pPr>
              <w:spacing w:after="0" w:line="240" w:lineRule="auto"/>
              <w:rPr>
                <w:del w:id="5396" w:author="Windows User" w:date="2019-09-19T03:29:00Z"/>
                <w:rFonts w:cs="Times New Roman"/>
                <w:b/>
                <w:sz w:val="22"/>
                <w:szCs w:val="24"/>
              </w:rPr>
            </w:pPr>
            <w:del w:id="5397" w:author="Windows User" w:date="2019-09-19T03:29:00Z">
              <w:r w:rsidRPr="0033182C" w:rsidDel="00F7680F">
                <w:rPr>
                  <w:rFonts w:cs="Times New Roman"/>
                  <w:sz w:val="22"/>
                  <w:szCs w:val="24"/>
                </w:rPr>
                <w:delText>Reaksi Sistem</w:delText>
              </w:r>
              <w:bookmarkStart w:id="5398" w:name="_Toc23496673"/>
              <w:bookmarkStart w:id="5399" w:name="_Toc23552857"/>
              <w:bookmarkStart w:id="5400" w:name="_Toc23811210"/>
              <w:bookmarkStart w:id="5401" w:name="_Toc23880873"/>
              <w:bookmarkEnd w:id="5398"/>
              <w:bookmarkEnd w:id="5399"/>
              <w:bookmarkEnd w:id="5400"/>
              <w:bookmarkEnd w:id="5401"/>
            </w:del>
          </w:p>
        </w:tc>
        <w:bookmarkStart w:id="5402" w:name="_Toc23496674"/>
        <w:bookmarkStart w:id="5403" w:name="_Toc23552858"/>
        <w:bookmarkStart w:id="5404" w:name="_Toc23811211"/>
        <w:bookmarkStart w:id="5405" w:name="_Toc23880874"/>
        <w:bookmarkEnd w:id="5402"/>
        <w:bookmarkEnd w:id="5403"/>
        <w:bookmarkEnd w:id="5404"/>
        <w:bookmarkEnd w:id="5405"/>
      </w:tr>
      <w:tr w:rsidR="00A15854" w:rsidRPr="0033182C" w:rsidDel="00F7680F" w14:paraId="20395CF4" w14:textId="2241B6CF" w:rsidTr="00C9053F">
        <w:trPr>
          <w:trHeight w:val="371"/>
          <w:del w:id="5406" w:author="Windows User" w:date="2019-09-19T03:29:00Z"/>
        </w:trPr>
        <w:tc>
          <w:tcPr>
            <w:tcW w:w="4604" w:type="dxa"/>
            <w:gridSpan w:val="2"/>
          </w:tcPr>
          <w:p w14:paraId="663F94A2" w14:textId="646B4322" w:rsidR="00A15854" w:rsidRPr="0033182C" w:rsidDel="00F7680F" w:rsidRDefault="00A15854" w:rsidP="00E97240">
            <w:pPr>
              <w:pStyle w:val="ListParagraph"/>
              <w:numPr>
                <w:ilvl w:val="0"/>
                <w:numId w:val="13"/>
              </w:numPr>
              <w:spacing w:after="0" w:line="240" w:lineRule="auto"/>
              <w:rPr>
                <w:del w:id="5407" w:author="Windows User" w:date="2019-09-19T03:29:00Z"/>
                <w:rFonts w:cs="Times New Roman"/>
                <w:sz w:val="22"/>
                <w:szCs w:val="24"/>
              </w:rPr>
            </w:pPr>
            <w:del w:id="5408" w:author="Windows User" w:date="2019-09-19T03:29:00Z">
              <w:r w:rsidRPr="0033182C" w:rsidDel="00F7680F">
                <w:rPr>
                  <w:rFonts w:cs="Times New Roman"/>
                  <w:sz w:val="22"/>
                  <w:szCs w:val="24"/>
                </w:rPr>
                <w:delText xml:space="preserve">Klik menu sudut  pilih </w:delText>
              </w:r>
              <w:r w:rsidRPr="0033182C" w:rsidDel="00F7680F">
                <w:rPr>
                  <w:rFonts w:cs="Times New Roman"/>
                  <w:i/>
                  <w:sz w:val="22"/>
                  <w:szCs w:val="24"/>
                </w:rPr>
                <w:delText>tracker</w:delText>
              </w:r>
              <w:bookmarkStart w:id="5409" w:name="_Toc23496675"/>
              <w:bookmarkStart w:id="5410" w:name="_Toc23552859"/>
              <w:bookmarkStart w:id="5411" w:name="_Toc23811212"/>
              <w:bookmarkStart w:id="5412" w:name="_Toc23880875"/>
              <w:bookmarkEnd w:id="5409"/>
              <w:bookmarkEnd w:id="5410"/>
              <w:bookmarkEnd w:id="5411"/>
              <w:bookmarkEnd w:id="5412"/>
            </w:del>
          </w:p>
        </w:tc>
        <w:tc>
          <w:tcPr>
            <w:tcW w:w="3329" w:type="dxa"/>
          </w:tcPr>
          <w:p w14:paraId="3035EFB2" w14:textId="01FB56E8" w:rsidR="00A15854" w:rsidRPr="0033182C" w:rsidDel="00F7680F" w:rsidRDefault="00A15854" w:rsidP="00E97240">
            <w:pPr>
              <w:spacing w:after="0" w:line="240" w:lineRule="auto"/>
              <w:rPr>
                <w:del w:id="5413" w:author="Windows User" w:date="2019-09-19T03:29:00Z"/>
                <w:rFonts w:cs="Times New Roman"/>
                <w:sz w:val="22"/>
                <w:szCs w:val="24"/>
              </w:rPr>
            </w:pPr>
            <w:bookmarkStart w:id="5414" w:name="_Toc23496676"/>
            <w:bookmarkStart w:id="5415" w:name="_Toc23552860"/>
            <w:bookmarkStart w:id="5416" w:name="_Toc23811213"/>
            <w:bookmarkStart w:id="5417" w:name="_Toc23880876"/>
            <w:bookmarkEnd w:id="5414"/>
            <w:bookmarkEnd w:id="5415"/>
            <w:bookmarkEnd w:id="5416"/>
            <w:bookmarkEnd w:id="5417"/>
          </w:p>
        </w:tc>
        <w:bookmarkStart w:id="5418" w:name="_Toc23496677"/>
        <w:bookmarkStart w:id="5419" w:name="_Toc23552861"/>
        <w:bookmarkStart w:id="5420" w:name="_Toc23811214"/>
        <w:bookmarkStart w:id="5421" w:name="_Toc23880877"/>
        <w:bookmarkEnd w:id="5418"/>
        <w:bookmarkEnd w:id="5419"/>
        <w:bookmarkEnd w:id="5420"/>
        <w:bookmarkEnd w:id="5421"/>
      </w:tr>
      <w:tr w:rsidR="00A15854" w:rsidRPr="0033182C" w:rsidDel="00F7680F" w14:paraId="693C9320" w14:textId="50EB8564" w:rsidTr="00C9053F">
        <w:trPr>
          <w:trHeight w:val="370"/>
          <w:del w:id="5422" w:author="Windows User" w:date="2019-09-19T03:29:00Z"/>
        </w:trPr>
        <w:tc>
          <w:tcPr>
            <w:tcW w:w="4604" w:type="dxa"/>
            <w:gridSpan w:val="2"/>
          </w:tcPr>
          <w:p w14:paraId="53AFB596" w14:textId="4E0EE357" w:rsidR="00A15854" w:rsidRPr="0033182C" w:rsidDel="00F7680F" w:rsidRDefault="00A15854" w:rsidP="00E97240">
            <w:pPr>
              <w:pStyle w:val="ListParagraph"/>
              <w:spacing w:after="0" w:line="240" w:lineRule="auto"/>
              <w:rPr>
                <w:del w:id="5423" w:author="Windows User" w:date="2019-09-19T03:29:00Z"/>
                <w:rFonts w:cs="Times New Roman"/>
                <w:sz w:val="22"/>
                <w:szCs w:val="24"/>
              </w:rPr>
            </w:pPr>
            <w:bookmarkStart w:id="5424" w:name="_Toc23496678"/>
            <w:bookmarkStart w:id="5425" w:name="_Toc23552862"/>
            <w:bookmarkStart w:id="5426" w:name="_Toc23811215"/>
            <w:bookmarkStart w:id="5427" w:name="_Toc23880878"/>
            <w:bookmarkEnd w:id="5424"/>
            <w:bookmarkEnd w:id="5425"/>
            <w:bookmarkEnd w:id="5426"/>
            <w:bookmarkEnd w:id="5427"/>
          </w:p>
          <w:p w14:paraId="16D61722" w14:textId="2C345DAB" w:rsidR="00A15854" w:rsidRPr="0033182C" w:rsidDel="00F7680F" w:rsidRDefault="00A15854" w:rsidP="00E97240">
            <w:pPr>
              <w:pStyle w:val="ListParagraph"/>
              <w:spacing w:after="0" w:line="240" w:lineRule="auto"/>
              <w:rPr>
                <w:del w:id="5428" w:author="Windows User" w:date="2019-09-19T03:29:00Z"/>
                <w:rFonts w:cs="Times New Roman"/>
                <w:sz w:val="22"/>
                <w:szCs w:val="24"/>
              </w:rPr>
            </w:pPr>
            <w:bookmarkStart w:id="5429" w:name="_Toc23496679"/>
            <w:bookmarkStart w:id="5430" w:name="_Toc23552863"/>
            <w:bookmarkStart w:id="5431" w:name="_Toc23811216"/>
            <w:bookmarkStart w:id="5432" w:name="_Toc23880879"/>
            <w:bookmarkEnd w:id="5429"/>
            <w:bookmarkEnd w:id="5430"/>
            <w:bookmarkEnd w:id="5431"/>
            <w:bookmarkEnd w:id="5432"/>
          </w:p>
          <w:p w14:paraId="2E422C73" w14:textId="6FFA3386" w:rsidR="00A15854" w:rsidRPr="0033182C" w:rsidDel="00F7680F" w:rsidRDefault="00A15854" w:rsidP="00E97240">
            <w:pPr>
              <w:spacing w:after="0" w:line="240" w:lineRule="auto"/>
              <w:rPr>
                <w:del w:id="5433" w:author="Windows User" w:date="2019-09-19T03:29:00Z"/>
                <w:rFonts w:cs="Times New Roman"/>
                <w:b/>
                <w:sz w:val="22"/>
                <w:szCs w:val="24"/>
              </w:rPr>
            </w:pPr>
            <w:bookmarkStart w:id="5434" w:name="_Toc23496680"/>
            <w:bookmarkStart w:id="5435" w:name="_Toc23552864"/>
            <w:bookmarkStart w:id="5436" w:name="_Toc23811217"/>
            <w:bookmarkStart w:id="5437" w:name="_Toc23880880"/>
            <w:bookmarkEnd w:id="5434"/>
            <w:bookmarkEnd w:id="5435"/>
            <w:bookmarkEnd w:id="5436"/>
            <w:bookmarkEnd w:id="5437"/>
          </w:p>
        </w:tc>
        <w:tc>
          <w:tcPr>
            <w:tcW w:w="3329" w:type="dxa"/>
          </w:tcPr>
          <w:p w14:paraId="3BAFFAFD" w14:textId="1BBA30B6" w:rsidR="00A15854" w:rsidRPr="0033182C" w:rsidDel="00F7680F" w:rsidRDefault="00A15854" w:rsidP="00E97240">
            <w:pPr>
              <w:pStyle w:val="ListParagraph"/>
              <w:numPr>
                <w:ilvl w:val="0"/>
                <w:numId w:val="13"/>
              </w:numPr>
              <w:spacing w:after="0" w:line="240" w:lineRule="auto"/>
              <w:rPr>
                <w:del w:id="5438" w:author="Windows User" w:date="2019-09-19T03:29:00Z"/>
                <w:rFonts w:cs="Times New Roman"/>
                <w:sz w:val="22"/>
                <w:szCs w:val="24"/>
              </w:rPr>
            </w:pPr>
            <w:del w:id="5439" w:author="Windows User" w:date="2019-09-19T03:29:00Z">
              <w:r w:rsidRPr="0033182C" w:rsidDel="00F7680F">
                <w:rPr>
                  <w:rFonts w:cs="Times New Roman"/>
                  <w:sz w:val="22"/>
                  <w:szCs w:val="24"/>
                </w:rPr>
                <w:delText xml:space="preserve">Menampilkan data sudut x,y pada </w:delText>
              </w:r>
              <w:r w:rsidRPr="0033182C" w:rsidDel="00F7680F">
                <w:rPr>
                  <w:rFonts w:cs="Times New Roman"/>
                  <w:i/>
                  <w:sz w:val="22"/>
                  <w:szCs w:val="24"/>
                </w:rPr>
                <w:delText>tracker</w:delText>
              </w:r>
              <w:bookmarkStart w:id="5440" w:name="_Toc23496681"/>
              <w:bookmarkStart w:id="5441" w:name="_Toc23552865"/>
              <w:bookmarkStart w:id="5442" w:name="_Toc23811218"/>
              <w:bookmarkStart w:id="5443" w:name="_Toc23880881"/>
              <w:bookmarkEnd w:id="5440"/>
              <w:bookmarkEnd w:id="5441"/>
              <w:bookmarkEnd w:id="5442"/>
              <w:bookmarkEnd w:id="5443"/>
            </w:del>
          </w:p>
        </w:tc>
        <w:bookmarkStart w:id="5444" w:name="_Toc23496682"/>
        <w:bookmarkStart w:id="5445" w:name="_Toc23552866"/>
        <w:bookmarkStart w:id="5446" w:name="_Toc23811219"/>
        <w:bookmarkStart w:id="5447" w:name="_Toc23880882"/>
        <w:bookmarkEnd w:id="5444"/>
        <w:bookmarkEnd w:id="5445"/>
        <w:bookmarkEnd w:id="5446"/>
        <w:bookmarkEnd w:id="5447"/>
      </w:tr>
    </w:tbl>
    <w:p w14:paraId="197492EF" w14:textId="76692DE8" w:rsidR="00A15854" w:rsidRPr="0033182C" w:rsidDel="00F7680F" w:rsidRDefault="00A15854" w:rsidP="00A15854">
      <w:pPr>
        <w:pStyle w:val="ListParagraph"/>
        <w:ind w:left="567"/>
        <w:rPr>
          <w:del w:id="5448" w:author="Windows User" w:date="2019-09-19T03:29:00Z"/>
          <w:rFonts w:cs="Times New Roman"/>
          <w:b/>
        </w:rPr>
      </w:pPr>
      <w:bookmarkStart w:id="5449" w:name="_Toc23496683"/>
      <w:bookmarkStart w:id="5450" w:name="_Toc23552867"/>
      <w:bookmarkStart w:id="5451" w:name="_Toc23811220"/>
      <w:bookmarkStart w:id="5452" w:name="_Toc23880883"/>
      <w:bookmarkEnd w:id="5449"/>
      <w:bookmarkEnd w:id="5450"/>
      <w:bookmarkEnd w:id="5451"/>
      <w:bookmarkEnd w:id="5452"/>
    </w:p>
    <w:p w14:paraId="7F15169B" w14:textId="452546CC" w:rsidR="004F2EF7" w:rsidRPr="0033182C" w:rsidDel="00F7680F" w:rsidRDefault="005234CD">
      <w:pPr>
        <w:pStyle w:val="Heading3"/>
        <w:numPr>
          <w:ilvl w:val="2"/>
          <w:numId w:val="43"/>
        </w:numPr>
        <w:ind w:left="357" w:hanging="357"/>
        <w:rPr>
          <w:del w:id="5453" w:author="Windows User" w:date="2019-09-19T03:29:00Z"/>
          <w:rFonts w:cs="Times New Roman"/>
        </w:rPr>
        <w:pPrChange w:id="5454" w:author="Windows User" w:date="2019-09-19T02:40:00Z">
          <w:pPr>
            <w:pStyle w:val="Heading3"/>
          </w:pPr>
        </w:pPrChange>
      </w:pPr>
      <w:del w:id="5455" w:author="Windows User" w:date="2019-09-19T03:29:00Z">
        <w:r w:rsidRPr="0033182C" w:rsidDel="00F7680F">
          <w:rPr>
            <w:rFonts w:cs="Times New Roman"/>
          </w:rPr>
          <w:delText>Lihat Data Arus</w:delText>
        </w:r>
        <w:bookmarkStart w:id="5456" w:name="_Toc23496684"/>
        <w:bookmarkStart w:id="5457" w:name="_Toc23552868"/>
        <w:bookmarkStart w:id="5458" w:name="_Toc23811221"/>
        <w:bookmarkStart w:id="5459" w:name="_Toc23880884"/>
        <w:bookmarkEnd w:id="5456"/>
        <w:bookmarkEnd w:id="5457"/>
        <w:bookmarkEnd w:id="5458"/>
        <w:bookmarkEnd w:id="5459"/>
      </w:del>
    </w:p>
    <w:p w14:paraId="24AF3E72" w14:textId="50026257" w:rsidR="003E1410" w:rsidRPr="0033182C" w:rsidDel="00F7680F" w:rsidRDefault="00E75BB9" w:rsidP="00C9053F">
      <w:pPr>
        <w:ind w:firstLine="567"/>
        <w:rPr>
          <w:del w:id="5460" w:author="Windows User" w:date="2019-09-19T03:29:00Z"/>
          <w:rFonts w:cs="Times New Roman"/>
          <w:sz w:val="36"/>
          <w:szCs w:val="24"/>
        </w:rPr>
      </w:pPr>
      <w:del w:id="5461" w:author="Windows User" w:date="2019-09-19T03:29:00Z">
        <w:r w:rsidRPr="0033182C" w:rsidDel="00F7680F">
          <w:rPr>
            <w:rFonts w:cs="Times New Roman"/>
            <w:szCs w:val="24"/>
          </w:rPr>
          <w:delText>Skenario ini menjelaskan alur untuk melihat data arus yang dihasilkan. Fitur ini bisa dilakukan oleh semua user. Skenario lihat data arus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4.11</w:delText>
        </w:r>
        <w:r w:rsidR="00C9053F" w:rsidRPr="0033182C" w:rsidDel="00F7680F">
          <w:rPr>
            <w:rFonts w:cs="Times New Roman"/>
            <w:szCs w:val="24"/>
          </w:rPr>
          <w:delText>.</w:delText>
        </w:r>
        <w:bookmarkStart w:id="5462" w:name="_Toc23496685"/>
        <w:bookmarkStart w:id="5463" w:name="_Toc23552869"/>
        <w:bookmarkStart w:id="5464" w:name="_Toc23811222"/>
        <w:bookmarkStart w:id="5465" w:name="_Toc23880885"/>
        <w:bookmarkEnd w:id="5462"/>
        <w:bookmarkEnd w:id="5463"/>
        <w:bookmarkEnd w:id="5464"/>
        <w:bookmarkEnd w:id="5465"/>
      </w:del>
    </w:p>
    <w:p w14:paraId="4E5C894E" w14:textId="03678613" w:rsidR="00C9053F" w:rsidRPr="0033182C" w:rsidDel="00F7680F" w:rsidRDefault="00C9053F" w:rsidP="00C9053F">
      <w:pPr>
        <w:pStyle w:val="Caption"/>
        <w:keepNext/>
        <w:jc w:val="center"/>
        <w:rPr>
          <w:del w:id="5466" w:author="Windows User" w:date="2019-09-19T03:29:00Z"/>
          <w:rFonts w:cs="Times New Roman"/>
          <w:i w:val="0"/>
          <w:color w:val="auto"/>
          <w:sz w:val="24"/>
        </w:rPr>
      </w:pPr>
      <w:del w:id="5467" w:author="Windows User" w:date="2019-09-19T03:29:00Z">
        <w:r w:rsidRPr="0033182C" w:rsidDel="00F7680F">
          <w:rPr>
            <w:rFonts w:cs="Times New Roman"/>
            <w:i w:val="0"/>
            <w:color w:val="auto"/>
            <w:sz w:val="24"/>
          </w:rPr>
          <w:delText xml:space="preserve">Tabel </w:delText>
        </w:r>
      </w:del>
      <w:del w:id="5468"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11</w:delText>
        </w:r>
        <w:r w:rsidR="007E74B5" w:rsidRPr="0033182C" w:rsidDel="00F10288">
          <w:rPr>
            <w:rFonts w:cs="Times New Roman"/>
            <w:i w:val="0"/>
          </w:rPr>
          <w:fldChar w:fldCharType="end"/>
        </w:r>
      </w:del>
      <w:del w:id="5469" w:author="Windows User" w:date="2019-09-19T03:29:00Z">
        <w:r w:rsidRPr="0033182C" w:rsidDel="00F7680F">
          <w:rPr>
            <w:rFonts w:cs="Times New Roman"/>
            <w:i w:val="0"/>
            <w:color w:val="auto"/>
            <w:sz w:val="24"/>
          </w:rPr>
          <w:delText xml:space="preserve"> Lihat Data Arus</w:delText>
        </w:r>
        <w:bookmarkStart w:id="5470" w:name="_Toc23496686"/>
        <w:bookmarkStart w:id="5471" w:name="_Toc23552870"/>
        <w:bookmarkStart w:id="5472" w:name="_Toc23811223"/>
        <w:bookmarkStart w:id="5473" w:name="_Toc23880886"/>
        <w:bookmarkEnd w:id="5470"/>
        <w:bookmarkEnd w:id="5471"/>
        <w:bookmarkEnd w:id="5472"/>
        <w:bookmarkEnd w:id="5473"/>
      </w:del>
    </w:p>
    <w:tbl>
      <w:tblPr>
        <w:tblStyle w:val="TableGrid"/>
        <w:tblW w:w="7933" w:type="dxa"/>
        <w:tblLook w:val="04A0" w:firstRow="1" w:lastRow="0" w:firstColumn="1" w:lastColumn="0" w:noHBand="0" w:noVBand="1"/>
      </w:tblPr>
      <w:tblGrid>
        <w:gridCol w:w="4531"/>
        <w:gridCol w:w="73"/>
        <w:gridCol w:w="3329"/>
      </w:tblGrid>
      <w:tr w:rsidR="00A15854" w:rsidRPr="0033182C" w:rsidDel="00F7680F" w14:paraId="4697A485" w14:textId="5B4FCFCF" w:rsidTr="00C9053F">
        <w:trPr>
          <w:del w:id="5474" w:author="Windows User" w:date="2019-09-19T03:29:00Z"/>
        </w:trPr>
        <w:tc>
          <w:tcPr>
            <w:tcW w:w="4531" w:type="dxa"/>
          </w:tcPr>
          <w:p w14:paraId="738BEA24" w14:textId="1894A64A" w:rsidR="00A15854" w:rsidRPr="0033182C" w:rsidDel="00F7680F" w:rsidRDefault="00A15854" w:rsidP="00E97240">
            <w:pPr>
              <w:spacing w:after="0" w:line="240" w:lineRule="auto"/>
              <w:rPr>
                <w:del w:id="5475" w:author="Windows User" w:date="2019-09-19T03:29:00Z"/>
                <w:rFonts w:cs="Times New Roman"/>
                <w:sz w:val="22"/>
                <w:szCs w:val="24"/>
                <w:lang w:val="en-ID"/>
              </w:rPr>
            </w:pPr>
            <w:del w:id="5476" w:author="Windows User" w:date="2019-09-19T03:29:00Z">
              <w:r w:rsidRPr="0033182C" w:rsidDel="00F7680F">
                <w:rPr>
                  <w:rFonts w:cs="Times New Roman"/>
                  <w:b/>
                  <w:sz w:val="22"/>
                  <w:szCs w:val="24"/>
                </w:rPr>
                <w:delText>Nama Usecase</w:delText>
              </w:r>
              <w:bookmarkStart w:id="5477" w:name="_Toc23496687"/>
              <w:bookmarkStart w:id="5478" w:name="_Toc23552871"/>
              <w:bookmarkStart w:id="5479" w:name="_Toc23811224"/>
              <w:bookmarkStart w:id="5480" w:name="_Toc23880887"/>
              <w:bookmarkEnd w:id="5477"/>
              <w:bookmarkEnd w:id="5478"/>
              <w:bookmarkEnd w:id="5479"/>
              <w:bookmarkEnd w:id="5480"/>
            </w:del>
          </w:p>
        </w:tc>
        <w:tc>
          <w:tcPr>
            <w:tcW w:w="3402" w:type="dxa"/>
            <w:gridSpan w:val="2"/>
          </w:tcPr>
          <w:p w14:paraId="59A268B4" w14:textId="5F83B8A7" w:rsidR="00A15854" w:rsidRPr="0033182C" w:rsidDel="00F7680F" w:rsidRDefault="00A15854" w:rsidP="00E97240">
            <w:pPr>
              <w:spacing w:after="0" w:line="240" w:lineRule="auto"/>
              <w:rPr>
                <w:del w:id="5481" w:author="Windows User" w:date="2019-09-19T03:29:00Z"/>
                <w:rFonts w:cs="Times New Roman"/>
                <w:sz w:val="22"/>
                <w:szCs w:val="24"/>
                <w:lang w:val="en-ID"/>
              </w:rPr>
            </w:pPr>
            <w:del w:id="5482" w:author="Windows User" w:date="2019-09-19T03:29:00Z">
              <w:r w:rsidRPr="0033182C" w:rsidDel="00F7680F">
                <w:rPr>
                  <w:rFonts w:cs="Times New Roman"/>
                  <w:sz w:val="22"/>
                  <w:szCs w:val="24"/>
                </w:rPr>
                <w:delText>Lihat data arus</w:delText>
              </w:r>
              <w:bookmarkStart w:id="5483" w:name="_Toc23496688"/>
              <w:bookmarkStart w:id="5484" w:name="_Toc23552872"/>
              <w:bookmarkStart w:id="5485" w:name="_Toc23811225"/>
              <w:bookmarkStart w:id="5486" w:name="_Toc23880888"/>
              <w:bookmarkEnd w:id="5483"/>
              <w:bookmarkEnd w:id="5484"/>
              <w:bookmarkEnd w:id="5485"/>
              <w:bookmarkEnd w:id="5486"/>
            </w:del>
          </w:p>
        </w:tc>
        <w:bookmarkStart w:id="5487" w:name="_Toc23496689"/>
        <w:bookmarkStart w:id="5488" w:name="_Toc23552873"/>
        <w:bookmarkStart w:id="5489" w:name="_Toc23811226"/>
        <w:bookmarkStart w:id="5490" w:name="_Toc23880889"/>
        <w:bookmarkEnd w:id="5487"/>
        <w:bookmarkEnd w:id="5488"/>
        <w:bookmarkEnd w:id="5489"/>
        <w:bookmarkEnd w:id="5490"/>
      </w:tr>
      <w:tr w:rsidR="00A15854" w:rsidRPr="0033182C" w:rsidDel="00F7680F" w14:paraId="770134E4" w14:textId="50408542" w:rsidTr="00C9053F">
        <w:trPr>
          <w:del w:id="5491" w:author="Windows User" w:date="2019-09-19T03:29:00Z"/>
        </w:trPr>
        <w:tc>
          <w:tcPr>
            <w:tcW w:w="4531" w:type="dxa"/>
          </w:tcPr>
          <w:p w14:paraId="428F6812" w14:textId="0D2D08F2" w:rsidR="00A15854" w:rsidRPr="0033182C" w:rsidDel="00F7680F" w:rsidRDefault="00A15854" w:rsidP="00E97240">
            <w:pPr>
              <w:spacing w:after="0" w:line="240" w:lineRule="auto"/>
              <w:rPr>
                <w:del w:id="5492" w:author="Windows User" w:date="2019-09-19T03:29:00Z"/>
                <w:rFonts w:cs="Times New Roman"/>
                <w:sz w:val="22"/>
                <w:szCs w:val="24"/>
                <w:lang w:val="en-ID"/>
              </w:rPr>
            </w:pPr>
            <w:del w:id="5493" w:author="Windows User" w:date="2019-09-19T03:29:00Z">
              <w:r w:rsidRPr="0033182C" w:rsidDel="00F7680F">
                <w:rPr>
                  <w:rFonts w:cs="Times New Roman"/>
                  <w:b/>
                  <w:sz w:val="22"/>
                  <w:szCs w:val="24"/>
                </w:rPr>
                <w:delText>Aktor</w:delText>
              </w:r>
              <w:bookmarkStart w:id="5494" w:name="_Toc23496690"/>
              <w:bookmarkStart w:id="5495" w:name="_Toc23552874"/>
              <w:bookmarkStart w:id="5496" w:name="_Toc23811227"/>
              <w:bookmarkStart w:id="5497" w:name="_Toc23880890"/>
              <w:bookmarkEnd w:id="5494"/>
              <w:bookmarkEnd w:id="5495"/>
              <w:bookmarkEnd w:id="5496"/>
              <w:bookmarkEnd w:id="5497"/>
            </w:del>
          </w:p>
        </w:tc>
        <w:tc>
          <w:tcPr>
            <w:tcW w:w="3402" w:type="dxa"/>
            <w:gridSpan w:val="2"/>
          </w:tcPr>
          <w:p w14:paraId="129847A5" w14:textId="4E4BE296" w:rsidR="00A15854" w:rsidRPr="0033182C" w:rsidDel="00F7680F" w:rsidRDefault="00A15854" w:rsidP="00E97240">
            <w:pPr>
              <w:spacing w:after="0" w:line="240" w:lineRule="auto"/>
              <w:rPr>
                <w:del w:id="5498" w:author="Windows User" w:date="2019-09-19T03:29:00Z"/>
                <w:rFonts w:cs="Times New Roman"/>
                <w:sz w:val="22"/>
                <w:szCs w:val="24"/>
                <w:lang w:val="en-ID"/>
              </w:rPr>
            </w:pPr>
            <w:del w:id="5499" w:author="Windows User" w:date="2019-09-19T03:29:00Z">
              <w:r w:rsidRPr="0033182C" w:rsidDel="00F7680F">
                <w:rPr>
                  <w:rFonts w:cs="Times New Roman"/>
                  <w:sz w:val="22"/>
                  <w:szCs w:val="24"/>
                </w:rPr>
                <w:delText>Senua aktor</w:delText>
              </w:r>
              <w:bookmarkStart w:id="5500" w:name="_Toc23496691"/>
              <w:bookmarkStart w:id="5501" w:name="_Toc23552875"/>
              <w:bookmarkStart w:id="5502" w:name="_Toc23811228"/>
              <w:bookmarkStart w:id="5503" w:name="_Toc23880891"/>
              <w:bookmarkEnd w:id="5500"/>
              <w:bookmarkEnd w:id="5501"/>
              <w:bookmarkEnd w:id="5502"/>
              <w:bookmarkEnd w:id="5503"/>
            </w:del>
          </w:p>
        </w:tc>
        <w:bookmarkStart w:id="5504" w:name="_Toc23496692"/>
        <w:bookmarkStart w:id="5505" w:name="_Toc23552876"/>
        <w:bookmarkStart w:id="5506" w:name="_Toc23811229"/>
        <w:bookmarkStart w:id="5507" w:name="_Toc23880892"/>
        <w:bookmarkEnd w:id="5504"/>
        <w:bookmarkEnd w:id="5505"/>
        <w:bookmarkEnd w:id="5506"/>
        <w:bookmarkEnd w:id="5507"/>
      </w:tr>
      <w:tr w:rsidR="00A15854" w:rsidRPr="0033182C" w:rsidDel="00F7680F" w14:paraId="06781409" w14:textId="170A7F12" w:rsidTr="00C9053F">
        <w:trPr>
          <w:del w:id="5508" w:author="Windows User" w:date="2019-09-19T03:29:00Z"/>
        </w:trPr>
        <w:tc>
          <w:tcPr>
            <w:tcW w:w="4531" w:type="dxa"/>
          </w:tcPr>
          <w:p w14:paraId="045718A0" w14:textId="34758128" w:rsidR="00A15854" w:rsidRPr="0033182C" w:rsidDel="00F7680F" w:rsidRDefault="00A15854" w:rsidP="00E97240">
            <w:pPr>
              <w:spacing w:after="0" w:line="240" w:lineRule="auto"/>
              <w:rPr>
                <w:del w:id="5509" w:author="Windows User" w:date="2019-09-19T03:29:00Z"/>
                <w:rFonts w:cs="Times New Roman"/>
                <w:sz w:val="22"/>
                <w:szCs w:val="24"/>
                <w:lang w:val="en-ID"/>
              </w:rPr>
            </w:pPr>
            <w:del w:id="5510" w:author="Windows User" w:date="2019-09-19T03:29:00Z">
              <w:r w:rsidRPr="0033182C" w:rsidDel="00F7680F">
                <w:rPr>
                  <w:rFonts w:cs="Times New Roman"/>
                  <w:b/>
                  <w:sz w:val="22"/>
                  <w:szCs w:val="24"/>
                </w:rPr>
                <w:delText>Deskripsi Singkat</w:delText>
              </w:r>
              <w:bookmarkStart w:id="5511" w:name="_Toc23496693"/>
              <w:bookmarkStart w:id="5512" w:name="_Toc23552877"/>
              <w:bookmarkStart w:id="5513" w:name="_Toc23811230"/>
              <w:bookmarkStart w:id="5514" w:name="_Toc23880893"/>
              <w:bookmarkEnd w:id="5511"/>
              <w:bookmarkEnd w:id="5512"/>
              <w:bookmarkEnd w:id="5513"/>
              <w:bookmarkEnd w:id="5514"/>
            </w:del>
          </w:p>
        </w:tc>
        <w:tc>
          <w:tcPr>
            <w:tcW w:w="3402" w:type="dxa"/>
            <w:gridSpan w:val="2"/>
          </w:tcPr>
          <w:p w14:paraId="1C58671A" w14:textId="6AB40401" w:rsidR="00A15854" w:rsidRPr="0033182C" w:rsidDel="00F7680F" w:rsidRDefault="00A15854" w:rsidP="00E97240">
            <w:pPr>
              <w:spacing w:after="0" w:line="240" w:lineRule="auto"/>
              <w:rPr>
                <w:del w:id="5515" w:author="Windows User" w:date="2019-09-19T03:29:00Z"/>
                <w:rFonts w:cs="Times New Roman"/>
                <w:sz w:val="22"/>
                <w:szCs w:val="24"/>
                <w:lang w:val="en-ID"/>
              </w:rPr>
            </w:pPr>
            <w:del w:id="5516" w:author="Windows User" w:date="2019-09-19T03:29:00Z">
              <w:r w:rsidRPr="0033182C" w:rsidDel="00F7680F">
                <w:rPr>
                  <w:rFonts w:cs="Times New Roman"/>
                  <w:sz w:val="22"/>
                  <w:szCs w:val="24"/>
                </w:rPr>
                <w:delText>Aktor melihat data arus</w:delText>
              </w:r>
              <w:bookmarkStart w:id="5517" w:name="_Toc23496694"/>
              <w:bookmarkStart w:id="5518" w:name="_Toc23552878"/>
              <w:bookmarkStart w:id="5519" w:name="_Toc23811231"/>
              <w:bookmarkStart w:id="5520" w:name="_Toc23880894"/>
              <w:bookmarkEnd w:id="5517"/>
              <w:bookmarkEnd w:id="5518"/>
              <w:bookmarkEnd w:id="5519"/>
              <w:bookmarkEnd w:id="5520"/>
            </w:del>
          </w:p>
        </w:tc>
        <w:bookmarkStart w:id="5521" w:name="_Toc23496695"/>
        <w:bookmarkStart w:id="5522" w:name="_Toc23552879"/>
        <w:bookmarkStart w:id="5523" w:name="_Toc23811232"/>
        <w:bookmarkStart w:id="5524" w:name="_Toc23880895"/>
        <w:bookmarkEnd w:id="5521"/>
        <w:bookmarkEnd w:id="5522"/>
        <w:bookmarkEnd w:id="5523"/>
        <w:bookmarkEnd w:id="5524"/>
      </w:tr>
      <w:tr w:rsidR="00A15854" w:rsidRPr="0033182C" w:rsidDel="00F7680F" w14:paraId="4A310ACE" w14:textId="10A39E95" w:rsidTr="00C9053F">
        <w:trPr>
          <w:del w:id="5525" w:author="Windows User" w:date="2019-09-19T03:29:00Z"/>
        </w:trPr>
        <w:tc>
          <w:tcPr>
            <w:tcW w:w="4531" w:type="dxa"/>
          </w:tcPr>
          <w:p w14:paraId="47A54A9A" w14:textId="518227D9" w:rsidR="00A15854" w:rsidRPr="0033182C" w:rsidDel="00F7680F" w:rsidRDefault="00A15854" w:rsidP="00E97240">
            <w:pPr>
              <w:spacing w:after="0" w:line="240" w:lineRule="auto"/>
              <w:rPr>
                <w:del w:id="5526" w:author="Windows User" w:date="2019-09-19T03:29:00Z"/>
                <w:rFonts w:cs="Times New Roman"/>
                <w:sz w:val="22"/>
                <w:szCs w:val="24"/>
                <w:lang w:val="en-ID"/>
              </w:rPr>
            </w:pPr>
            <w:del w:id="5527" w:author="Windows User" w:date="2019-09-19T03:29:00Z">
              <w:r w:rsidRPr="0033182C" w:rsidDel="00F7680F">
                <w:rPr>
                  <w:rFonts w:cs="Times New Roman"/>
                  <w:b/>
                  <w:sz w:val="22"/>
                  <w:szCs w:val="24"/>
                </w:rPr>
                <w:delText>Prekondisi</w:delText>
              </w:r>
              <w:bookmarkStart w:id="5528" w:name="_Toc23496696"/>
              <w:bookmarkStart w:id="5529" w:name="_Toc23552880"/>
              <w:bookmarkStart w:id="5530" w:name="_Toc23811233"/>
              <w:bookmarkStart w:id="5531" w:name="_Toc23880896"/>
              <w:bookmarkEnd w:id="5528"/>
              <w:bookmarkEnd w:id="5529"/>
              <w:bookmarkEnd w:id="5530"/>
              <w:bookmarkEnd w:id="5531"/>
            </w:del>
          </w:p>
        </w:tc>
        <w:tc>
          <w:tcPr>
            <w:tcW w:w="3402" w:type="dxa"/>
            <w:gridSpan w:val="2"/>
          </w:tcPr>
          <w:p w14:paraId="2B2BCBAA" w14:textId="663815A7" w:rsidR="00A15854" w:rsidRPr="0033182C" w:rsidDel="00F7680F" w:rsidRDefault="00A15854" w:rsidP="00E97240">
            <w:pPr>
              <w:spacing w:after="0" w:line="240" w:lineRule="auto"/>
              <w:rPr>
                <w:del w:id="5532" w:author="Windows User" w:date="2019-09-19T03:29:00Z"/>
                <w:rFonts w:cs="Times New Roman"/>
                <w:sz w:val="22"/>
                <w:szCs w:val="24"/>
                <w:lang w:val="en-ID"/>
              </w:rPr>
            </w:pPr>
            <w:del w:id="5533" w:author="Windows User" w:date="2019-09-19T03:29:00Z">
              <w:r w:rsidRPr="0033182C" w:rsidDel="00F7680F">
                <w:rPr>
                  <w:rFonts w:cs="Times New Roman"/>
                  <w:sz w:val="22"/>
                  <w:szCs w:val="24"/>
                </w:rPr>
                <w:delText>Aktor masuk halaman dashboard masing-masing</w:delText>
              </w:r>
              <w:bookmarkStart w:id="5534" w:name="_Toc23496697"/>
              <w:bookmarkStart w:id="5535" w:name="_Toc23552881"/>
              <w:bookmarkStart w:id="5536" w:name="_Toc23811234"/>
              <w:bookmarkStart w:id="5537" w:name="_Toc23880897"/>
              <w:bookmarkEnd w:id="5534"/>
              <w:bookmarkEnd w:id="5535"/>
              <w:bookmarkEnd w:id="5536"/>
              <w:bookmarkEnd w:id="5537"/>
            </w:del>
          </w:p>
        </w:tc>
        <w:bookmarkStart w:id="5538" w:name="_Toc23496698"/>
        <w:bookmarkStart w:id="5539" w:name="_Toc23552882"/>
        <w:bookmarkStart w:id="5540" w:name="_Toc23811235"/>
        <w:bookmarkStart w:id="5541" w:name="_Toc23880898"/>
        <w:bookmarkEnd w:id="5538"/>
        <w:bookmarkEnd w:id="5539"/>
        <w:bookmarkEnd w:id="5540"/>
        <w:bookmarkEnd w:id="5541"/>
      </w:tr>
      <w:tr w:rsidR="00A15854" w:rsidRPr="0033182C" w:rsidDel="00F7680F" w14:paraId="48C48B80" w14:textId="097623F3" w:rsidTr="00C9053F">
        <w:trPr>
          <w:del w:id="5542" w:author="Windows User" w:date="2019-09-19T03:29:00Z"/>
        </w:trPr>
        <w:tc>
          <w:tcPr>
            <w:tcW w:w="4531" w:type="dxa"/>
          </w:tcPr>
          <w:p w14:paraId="567856B4" w14:textId="6988B385" w:rsidR="00A15854" w:rsidRPr="0033182C" w:rsidDel="00F7680F" w:rsidRDefault="00A15854" w:rsidP="00E97240">
            <w:pPr>
              <w:spacing w:after="0" w:line="240" w:lineRule="auto"/>
              <w:rPr>
                <w:del w:id="5543" w:author="Windows User" w:date="2019-09-19T03:29:00Z"/>
                <w:rFonts w:cs="Times New Roman"/>
                <w:sz w:val="22"/>
                <w:szCs w:val="24"/>
                <w:lang w:val="en-ID"/>
              </w:rPr>
            </w:pPr>
            <w:del w:id="5544" w:author="Windows User" w:date="2019-09-19T03:29:00Z">
              <w:r w:rsidRPr="0033182C" w:rsidDel="00F7680F">
                <w:rPr>
                  <w:rFonts w:cs="Times New Roman"/>
                  <w:b/>
                  <w:sz w:val="22"/>
                  <w:szCs w:val="24"/>
                </w:rPr>
                <w:delText>Pascakondisi</w:delText>
              </w:r>
              <w:bookmarkStart w:id="5545" w:name="_Toc23496699"/>
              <w:bookmarkStart w:id="5546" w:name="_Toc23552883"/>
              <w:bookmarkStart w:id="5547" w:name="_Toc23811236"/>
              <w:bookmarkStart w:id="5548" w:name="_Toc23880899"/>
              <w:bookmarkEnd w:id="5545"/>
              <w:bookmarkEnd w:id="5546"/>
              <w:bookmarkEnd w:id="5547"/>
              <w:bookmarkEnd w:id="5548"/>
            </w:del>
          </w:p>
        </w:tc>
        <w:tc>
          <w:tcPr>
            <w:tcW w:w="3402" w:type="dxa"/>
            <w:gridSpan w:val="2"/>
          </w:tcPr>
          <w:p w14:paraId="61A3175F" w14:textId="2BF5A2E0" w:rsidR="00A15854" w:rsidRPr="0033182C" w:rsidDel="00F7680F" w:rsidRDefault="00A15854" w:rsidP="00E97240">
            <w:pPr>
              <w:spacing w:after="0" w:line="240" w:lineRule="auto"/>
              <w:rPr>
                <w:del w:id="5549" w:author="Windows User" w:date="2019-09-19T03:29:00Z"/>
                <w:rFonts w:cs="Times New Roman"/>
                <w:sz w:val="22"/>
                <w:szCs w:val="24"/>
                <w:lang w:val="en-ID"/>
              </w:rPr>
            </w:pPr>
            <w:del w:id="5550" w:author="Windows User" w:date="2019-09-19T03:29:00Z">
              <w:r w:rsidRPr="0033182C" w:rsidDel="00F7680F">
                <w:rPr>
                  <w:rFonts w:cs="Times New Roman"/>
                  <w:sz w:val="22"/>
                  <w:szCs w:val="24"/>
                </w:rPr>
                <w:delText>Aktor dapat melihat data arus yang dihasilakan</w:delText>
              </w:r>
              <w:bookmarkStart w:id="5551" w:name="_Toc23496700"/>
              <w:bookmarkStart w:id="5552" w:name="_Toc23552884"/>
              <w:bookmarkStart w:id="5553" w:name="_Toc23811237"/>
              <w:bookmarkStart w:id="5554" w:name="_Toc23880900"/>
              <w:bookmarkEnd w:id="5551"/>
              <w:bookmarkEnd w:id="5552"/>
              <w:bookmarkEnd w:id="5553"/>
              <w:bookmarkEnd w:id="5554"/>
            </w:del>
          </w:p>
        </w:tc>
        <w:bookmarkStart w:id="5555" w:name="_Toc23496701"/>
        <w:bookmarkStart w:id="5556" w:name="_Toc23552885"/>
        <w:bookmarkStart w:id="5557" w:name="_Toc23811238"/>
        <w:bookmarkStart w:id="5558" w:name="_Toc23880901"/>
        <w:bookmarkEnd w:id="5555"/>
        <w:bookmarkEnd w:id="5556"/>
        <w:bookmarkEnd w:id="5557"/>
        <w:bookmarkEnd w:id="5558"/>
      </w:tr>
      <w:tr w:rsidR="00A15854" w:rsidRPr="0033182C" w:rsidDel="00F7680F" w14:paraId="29E55A62" w14:textId="538973A5" w:rsidTr="00C9053F">
        <w:trPr>
          <w:del w:id="5559" w:author="Windows User" w:date="2019-09-19T03:29:00Z"/>
        </w:trPr>
        <w:tc>
          <w:tcPr>
            <w:tcW w:w="7933" w:type="dxa"/>
            <w:gridSpan w:val="3"/>
          </w:tcPr>
          <w:p w14:paraId="37288E3C" w14:textId="09B3D89B" w:rsidR="00A15854" w:rsidRPr="0033182C" w:rsidDel="00F7680F" w:rsidRDefault="00A15854" w:rsidP="00E97240">
            <w:pPr>
              <w:spacing w:after="0" w:line="240" w:lineRule="auto"/>
              <w:jc w:val="center"/>
              <w:rPr>
                <w:del w:id="5560" w:author="Windows User" w:date="2019-09-19T03:29:00Z"/>
                <w:rFonts w:cs="Times New Roman"/>
                <w:sz w:val="22"/>
                <w:szCs w:val="24"/>
              </w:rPr>
            </w:pPr>
            <w:del w:id="5561" w:author="Windows User" w:date="2019-09-19T03:29:00Z">
              <w:r w:rsidRPr="0033182C" w:rsidDel="00F7680F">
                <w:rPr>
                  <w:rFonts w:cs="Times New Roman"/>
                  <w:b/>
                  <w:bCs/>
                  <w:sz w:val="22"/>
                  <w:szCs w:val="24"/>
                </w:rPr>
                <w:delText>Flow Event</w:delText>
              </w:r>
              <w:bookmarkStart w:id="5562" w:name="_Toc23496702"/>
              <w:bookmarkStart w:id="5563" w:name="_Toc23552886"/>
              <w:bookmarkStart w:id="5564" w:name="_Toc23811239"/>
              <w:bookmarkStart w:id="5565" w:name="_Toc23880902"/>
              <w:bookmarkEnd w:id="5562"/>
              <w:bookmarkEnd w:id="5563"/>
              <w:bookmarkEnd w:id="5564"/>
              <w:bookmarkEnd w:id="5565"/>
            </w:del>
          </w:p>
        </w:tc>
        <w:bookmarkStart w:id="5566" w:name="_Toc23496703"/>
        <w:bookmarkStart w:id="5567" w:name="_Toc23552887"/>
        <w:bookmarkStart w:id="5568" w:name="_Toc23811240"/>
        <w:bookmarkStart w:id="5569" w:name="_Toc23880903"/>
        <w:bookmarkEnd w:id="5566"/>
        <w:bookmarkEnd w:id="5567"/>
        <w:bookmarkEnd w:id="5568"/>
        <w:bookmarkEnd w:id="5569"/>
      </w:tr>
      <w:tr w:rsidR="00A15854" w:rsidRPr="0033182C" w:rsidDel="00F7680F" w14:paraId="63D5AAF4" w14:textId="0232360B" w:rsidTr="00C9053F">
        <w:trPr>
          <w:del w:id="5570" w:author="Windows User" w:date="2019-09-19T03:29:00Z"/>
        </w:trPr>
        <w:tc>
          <w:tcPr>
            <w:tcW w:w="7933" w:type="dxa"/>
            <w:gridSpan w:val="3"/>
          </w:tcPr>
          <w:p w14:paraId="5EC9191F" w14:textId="6BB46276" w:rsidR="00A15854" w:rsidRPr="0033182C" w:rsidDel="00F7680F" w:rsidRDefault="00A15854" w:rsidP="00E97240">
            <w:pPr>
              <w:spacing w:after="0" w:line="240" w:lineRule="auto"/>
              <w:jc w:val="center"/>
              <w:rPr>
                <w:del w:id="5571" w:author="Windows User" w:date="2019-09-19T03:29:00Z"/>
                <w:rFonts w:cs="Times New Roman"/>
                <w:sz w:val="22"/>
                <w:szCs w:val="24"/>
              </w:rPr>
            </w:pPr>
            <w:del w:id="5572" w:author="Windows User" w:date="2019-09-19T03:29:00Z">
              <w:r w:rsidRPr="0033182C" w:rsidDel="00F7680F">
                <w:rPr>
                  <w:rFonts w:cs="Times New Roman"/>
                  <w:b/>
                  <w:sz w:val="22"/>
                  <w:szCs w:val="24"/>
                </w:rPr>
                <w:delText>Normal Flow : Lihat data arus</w:delText>
              </w:r>
              <w:bookmarkStart w:id="5573" w:name="_Toc23496704"/>
              <w:bookmarkStart w:id="5574" w:name="_Toc23552888"/>
              <w:bookmarkStart w:id="5575" w:name="_Toc23811241"/>
              <w:bookmarkStart w:id="5576" w:name="_Toc23880904"/>
              <w:bookmarkEnd w:id="5573"/>
              <w:bookmarkEnd w:id="5574"/>
              <w:bookmarkEnd w:id="5575"/>
              <w:bookmarkEnd w:id="5576"/>
            </w:del>
          </w:p>
        </w:tc>
        <w:bookmarkStart w:id="5577" w:name="_Toc23496705"/>
        <w:bookmarkStart w:id="5578" w:name="_Toc23552889"/>
        <w:bookmarkStart w:id="5579" w:name="_Toc23811242"/>
        <w:bookmarkStart w:id="5580" w:name="_Toc23880905"/>
        <w:bookmarkEnd w:id="5577"/>
        <w:bookmarkEnd w:id="5578"/>
        <w:bookmarkEnd w:id="5579"/>
        <w:bookmarkEnd w:id="5580"/>
      </w:tr>
      <w:tr w:rsidR="00A15854" w:rsidRPr="0033182C" w:rsidDel="00F7680F" w14:paraId="5C66FDF3" w14:textId="7F6A443B" w:rsidTr="00C9053F">
        <w:trPr>
          <w:trHeight w:val="371"/>
          <w:del w:id="5581" w:author="Windows User" w:date="2019-09-19T03:29:00Z"/>
        </w:trPr>
        <w:tc>
          <w:tcPr>
            <w:tcW w:w="4604" w:type="dxa"/>
            <w:gridSpan w:val="2"/>
          </w:tcPr>
          <w:p w14:paraId="170C33AD" w14:textId="23D605A7" w:rsidR="00A15854" w:rsidRPr="0033182C" w:rsidDel="00F7680F" w:rsidRDefault="00A15854" w:rsidP="00E97240">
            <w:pPr>
              <w:spacing w:after="0" w:line="240" w:lineRule="auto"/>
              <w:rPr>
                <w:del w:id="5582" w:author="Windows User" w:date="2019-09-19T03:29:00Z"/>
                <w:rFonts w:cs="Times New Roman"/>
                <w:b/>
                <w:sz w:val="22"/>
                <w:szCs w:val="24"/>
              </w:rPr>
            </w:pPr>
            <w:del w:id="5583" w:author="Windows User" w:date="2019-09-19T03:29:00Z">
              <w:r w:rsidRPr="0033182C" w:rsidDel="00F7680F">
                <w:rPr>
                  <w:rFonts w:cs="Times New Roman"/>
                  <w:sz w:val="22"/>
                  <w:szCs w:val="24"/>
                </w:rPr>
                <w:delText>Aksi Aktor</w:delText>
              </w:r>
              <w:bookmarkStart w:id="5584" w:name="_Toc23496706"/>
              <w:bookmarkStart w:id="5585" w:name="_Toc23552890"/>
              <w:bookmarkStart w:id="5586" w:name="_Toc23811243"/>
              <w:bookmarkStart w:id="5587" w:name="_Toc23880906"/>
              <w:bookmarkEnd w:id="5584"/>
              <w:bookmarkEnd w:id="5585"/>
              <w:bookmarkEnd w:id="5586"/>
              <w:bookmarkEnd w:id="5587"/>
            </w:del>
          </w:p>
        </w:tc>
        <w:tc>
          <w:tcPr>
            <w:tcW w:w="3329" w:type="dxa"/>
          </w:tcPr>
          <w:p w14:paraId="4A272FF1" w14:textId="75314D2A" w:rsidR="00A15854" w:rsidRPr="0033182C" w:rsidDel="00F7680F" w:rsidRDefault="00A15854" w:rsidP="00E97240">
            <w:pPr>
              <w:spacing w:after="0" w:line="240" w:lineRule="auto"/>
              <w:rPr>
                <w:del w:id="5588" w:author="Windows User" w:date="2019-09-19T03:29:00Z"/>
                <w:rFonts w:cs="Times New Roman"/>
                <w:b/>
                <w:sz w:val="22"/>
                <w:szCs w:val="24"/>
              </w:rPr>
            </w:pPr>
            <w:del w:id="5589" w:author="Windows User" w:date="2019-09-19T03:29:00Z">
              <w:r w:rsidRPr="0033182C" w:rsidDel="00F7680F">
                <w:rPr>
                  <w:rFonts w:cs="Times New Roman"/>
                  <w:sz w:val="22"/>
                  <w:szCs w:val="24"/>
                </w:rPr>
                <w:delText>Reaksi Sistem</w:delText>
              </w:r>
              <w:bookmarkStart w:id="5590" w:name="_Toc23496707"/>
              <w:bookmarkStart w:id="5591" w:name="_Toc23552891"/>
              <w:bookmarkStart w:id="5592" w:name="_Toc23811244"/>
              <w:bookmarkStart w:id="5593" w:name="_Toc23880907"/>
              <w:bookmarkEnd w:id="5590"/>
              <w:bookmarkEnd w:id="5591"/>
              <w:bookmarkEnd w:id="5592"/>
              <w:bookmarkEnd w:id="5593"/>
            </w:del>
          </w:p>
        </w:tc>
        <w:bookmarkStart w:id="5594" w:name="_Toc23496708"/>
        <w:bookmarkStart w:id="5595" w:name="_Toc23552892"/>
        <w:bookmarkStart w:id="5596" w:name="_Toc23811245"/>
        <w:bookmarkStart w:id="5597" w:name="_Toc23880908"/>
        <w:bookmarkEnd w:id="5594"/>
        <w:bookmarkEnd w:id="5595"/>
        <w:bookmarkEnd w:id="5596"/>
        <w:bookmarkEnd w:id="5597"/>
      </w:tr>
      <w:tr w:rsidR="00A15854" w:rsidRPr="0033182C" w:rsidDel="00F7680F" w14:paraId="413E8DF8" w14:textId="0557457A" w:rsidTr="00C9053F">
        <w:trPr>
          <w:trHeight w:val="371"/>
          <w:del w:id="5598" w:author="Windows User" w:date="2019-09-19T03:29:00Z"/>
        </w:trPr>
        <w:tc>
          <w:tcPr>
            <w:tcW w:w="4604" w:type="dxa"/>
            <w:gridSpan w:val="2"/>
          </w:tcPr>
          <w:p w14:paraId="76294577" w14:textId="441CB12B" w:rsidR="00A15854" w:rsidRPr="0033182C" w:rsidDel="00F7680F" w:rsidRDefault="00A15854" w:rsidP="00E97240">
            <w:pPr>
              <w:pStyle w:val="ListParagraph"/>
              <w:numPr>
                <w:ilvl w:val="0"/>
                <w:numId w:val="14"/>
              </w:numPr>
              <w:spacing w:after="0" w:line="240" w:lineRule="auto"/>
              <w:rPr>
                <w:del w:id="5599" w:author="Windows User" w:date="2019-09-19T03:29:00Z"/>
                <w:rFonts w:cs="Times New Roman"/>
                <w:sz w:val="22"/>
                <w:szCs w:val="24"/>
              </w:rPr>
            </w:pPr>
            <w:del w:id="5600" w:author="Windows User" w:date="2019-09-19T03:29:00Z">
              <w:r w:rsidRPr="0033182C" w:rsidDel="00F7680F">
                <w:rPr>
                  <w:rFonts w:cs="Times New Roman"/>
                  <w:sz w:val="22"/>
                  <w:szCs w:val="24"/>
                </w:rPr>
                <w:delText xml:space="preserve">Klik menu </w:delText>
              </w:r>
              <w:r w:rsidR="00FA0809" w:rsidRPr="0033182C" w:rsidDel="00F7680F">
                <w:rPr>
                  <w:rFonts w:cs="Times New Roman"/>
                  <w:sz w:val="22"/>
                  <w:szCs w:val="24"/>
                </w:rPr>
                <w:delText xml:space="preserve"> A</w:delText>
              </w:r>
              <w:r w:rsidRPr="0033182C" w:rsidDel="00F7680F">
                <w:rPr>
                  <w:rFonts w:cs="Times New Roman"/>
                  <w:sz w:val="22"/>
                  <w:szCs w:val="24"/>
                </w:rPr>
                <w:delText>rus</w:delText>
              </w:r>
              <w:bookmarkStart w:id="5601" w:name="_Toc23496709"/>
              <w:bookmarkStart w:id="5602" w:name="_Toc23552893"/>
              <w:bookmarkStart w:id="5603" w:name="_Toc23811246"/>
              <w:bookmarkStart w:id="5604" w:name="_Toc23880909"/>
              <w:bookmarkEnd w:id="5601"/>
              <w:bookmarkEnd w:id="5602"/>
              <w:bookmarkEnd w:id="5603"/>
              <w:bookmarkEnd w:id="5604"/>
            </w:del>
          </w:p>
        </w:tc>
        <w:tc>
          <w:tcPr>
            <w:tcW w:w="3329" w:type="dxa"/>
          </w:tcPr>
          <w:p w14:paraId="285ADF8B" w14:textId="1BC590F8" w:rsidR="00A15854" w:rsidRPr="0033182C" w:rsidDel="00F7680F" w:rsidRDefault="00A15854" w:rsidP="00E97240">
            <w:pPr>
              <w:spacing w:after="0" w:line="240" w:lineRule="auto"/>
              <w:rPr>
                <w:del w:id="5605" w:author="Windows User" w:date="2019-09-19T03:29:00Z"/>
                <w:rFonts w:cs="Times New Roman"/>
                <w:sz w:val="22"/>
                <w:szCs w:val="24"/>
              </w:rPr>
            </w:pPr>
            <w:bookmarkStart w:id="5606" w:name="_Toc23496710"/>
            <w:bookmarkStart w:id="5607" w:name="_Toc23552894"/>
            <w:bookmarkStart w:id="5608" w:name="_Toc23811247"/>
            <w:bookmarkStart w:id="5609" w:name="_Toc23880910"/>
            <w:bookmarkEnd w:id="5606"/>
            <w:bookmarkEnd w:id="5607"/>
            <w:bookmarkEnd w:id="5608"/>
            <w:bookmarkEnd w:id="5609"/>
          </w:p>
        </w:tc>
        <w:bookmarkStart w:id="5610" w:name="_Toc23496711"/>
        <w:bookmarkStart w:id="5611" w:name="_Toc23552895"/>
        <w:bookmarkStart w:id="5612" w:name="_Toc23811248"/>
        <w:bookmarkStart w:id="5613" w:name="_Toc23880911"/>
        <w:bookmarkEnd w:id="5610"/>
        <w:bookmarkEnd w:id="5611"/>
        <w:bookmarkEnd w:id="5612"/>
        <w:bookmarkEnd w:id="5613"/>
      </w:tr>
      <w:tr w:rsidR="00A15854" w:rsidRPr="0033182C" w:rsidDel="00F7680F" w14:paraId="3089EDC8" w14:textId="193CE4CA" w:rsidTr="00C9053F">
        <w:trPr>
          <w:trHeight w:val="370"/>
          <w:del w:id="5614" w:author="Windows User" w:date="2019-09-19T03:29:00Z"/>
        </w:trPr>
        <w:tc>
          <w:tcPr>
            <w:tcW w:w="4604" w:type="dxa"/>
            <w:gridSpan w:val="2"/>
          </w:tcPr>
          <w:p w14:paraId="17D93EF5" w14:textId="00110276" w:rsidR="00A15854" w:rsidRPr="0033182C" w:rsidDel="00F7680F" w:rsidRDefault="00A15854" w:rsidP="00E97240">
            <w:pPr>
              <w:pStyle w:val="ListParagraph"/>
              <w:spacing w:after="0" w:line="240" w:lineRule="auto"/>
              <w:rPr>
                <w:del w:id="5615" w:author="Windows User" w:date="2019-09-19T03:29:00Z"/>
                <w:rFonts w:cs="Times New Roman"/>
                <w:sz w:val="22"/>
                <w:szCs w:val="24"/>
              </w:rPr>
            </w:pPr>
            <w:bookmarkStart w:id="5616" w:name="_Toc23496712"/>
            <w:bookmarkStart w:id="5617" w:name="_Toc23552896"/>
            <w:bookmarkStart w:id="5618" w:name="_Toc23811249"/>
            <w:bookmarkStart w:id="5619" w:name="_Toc23880912"/>
            <w:bookmarkEnd w:id="5616"/>
            <w:bookmarkEnd w:id="5617"/>
            <w:bookmarkEnd w:id="5618"/>
            <w:bookmarkEnd w:id="5619"/>
          </w:p>
          <w:p w14:paraId="04510B02" w14:textId="279811A1" w:rsidR="00A15854" w:rsidRPr="0033182C" w:rsidDel="00F7680F" w:rsidRDefault="00A15854" w:rsidP="00E97240">
            <w:pPr>
              <w:pStyle w:val="ListParagraph"/>
              <w:spacing w:after="0" w:line="240" w:lineRule="auto"/>
              <w:rPr>
                <w:del w:id="5620" w:author="Windows User" w:date="2019-09-19T03:29:00Z"/>
                <w:rFonts w:cs="Times New Roman"/>
                <w:sz w:val="22"/>
                <w:szCs w:val="24"/>
              </w:rPr>
            </w:pPr>
            <w:bookmarkStart w:id="5621" w:name="_Toc23496713"/>
            <w:bookmarkStart w:id="5622" w:name="_Toc23552897"/>
            <w:bookmarkStart w:id="5623" w:name="_Toc23811250"/>
            <w:bookmarkStart w:id="5624" w:name="_Toc23880913"/>
            <w:bookmarkEnd w:id="5621"/>
            <w:bookmarkEnd w:id="5622"/>
            <w:bookmarkEnd w:id="5623"/>
            <w:bookmarkEnd w:id="5624"/>
          </w:p>
          <w:p w14:paraId="34200293" w14:textId="0FE92024" w:rsidR="00A15854" w:rsidRPr="0033182C" w:rsidDel="00F7680F" w:rsidRDefault="00A15854" w:rsidP="00E97240">
            <w:pPr>
              <w:spacing w:after="0" w:line="240" w:lineRule="auto"/>
              <w:rPr>
                <w:del w:id="5625" w:author="Windows User" w:date="2019-09-19T03:29:00Z"/>
                <w:rFonts w:cs="Times New Roman"/>
                <w:b/>
                <w:sz w:val="22"/>
                <w:szCs w:val="24"/>
              </w:rPr>
            </w:pPr>
            <w:bookmarkStart w:id="5626" w:name="_Toc23496714"/>
            <w:bookmarkStart w:id="5627" w:name="_Toc23552898"/>
            <w:bookmarkStart w:id="5628" w:name="_Toc23811251"/>
            <w:bookmarkStart w:id="5629" w:name="_Toc23880914"/>
            <w:bookmarkEnd w:id="5626"/>
            <w:bookmarkEnd w:id="5627"/>
            <w:bookmarkEnd w:id="5628"/>
            <w:bookmarkEnd w:id="5629"/>
          </w:p>
        </w:tc>
        <w:tc>
          <w:tcPr>
            <w:tcW w:w="3329" w:type="dxa"/>
          </w:tcPr>
          <w:p w14:paraId="4B0F99BE" w14:textId="7D82AD3C" w:rsidR="00A15854" w:rsidRPr="0033182C" w:rsidDel="00F7680F" w:rsidRDefault="00A15854" w:rsidP="00E97240">
            <w:pPr>
              <w:pStyle w:val="ListParagraph"/>
              <w:numPr>
                <w:ilvl w:val="0"/>
                <w:numId w:val="14"/>
              </w:numPr>
              <w:spacing w:after="0" w:line="240" w:lineRule="auto"/>
              <w:rPr>
                <w:del w:id="5630" w:author="Windows User" w:date="2019-09-19T03:29:00Z"/>
                <w:rFonts w:cs="Times New Roman"/>
                <w:sz w:val="22"/>
                <w:szCs w:val="24"/>
              </w:rPr>
            </w:pPr>
            <w:del w:id="5631" w:author="Windows User" w:date="2019-09-19T03:29:00Z">
              <w:r w:rsidRPr="0033182C" w:rsidDel="00F7680F">
                <w:rPr>
                  <w:rFonts w:cs="Times New Roman"/>
                  <w:sz w:val="22"/>
                  <w:szCs w:val="24"/>
                </w:rPr>
                <w:delText>Menampilkan data arus</w:delText>
              </w:r>
              <w:bookmarkStart w:id="5632" w:name="_Toc23496715"/>
              <w:bookmarkStart w:id="5633" w:name="_Toc23552899"/>
              <w:bookmarkStart w:id="5634" w:name="_Toc23811252"/>
              <w:bookmarkStart w:id="5635" w:name="_Toc23880915"/>
              <w:bookmarkEnd w:id="5632"/>
              <w:bookmarkEnd w:id="5633"/>
              <w:bookmarkEnd w:id="5634"/>
              <w:bookmarkEnd w:id="5635"/>
            </w:del>
          </w:p>
        </w:tc>
        <w:bookmarkStart w:id="5636" w:name="_Toc23496716"/>
        <w:bookmarkStart w:id="5637" w:name="_Toc23552900"/>
        <w:bookmarkStart w:id="5638" w:name="_Toc23811253"/>
        <w:bookmarkStart w:id="5639" w:name="_Toc23880916"/>
        <w:bookmarkEnd w:id="5636"/>
        <w:bookmarkEnd w:id="5637"/>
        <w:bookmarkEnd w:id="5638"/>
        <w:bookmarkEnd w:id="5639"/>
      </w:tr>
    </w:tbl>
    <w:p w14:paraId="16346824" w14:textId="5021D4F3" w:rsidR="00A15854" w:rsidRPr="0033182C" w:rsidDel="00F7680F" w:rsidRDefault="00A15854" w:rsidP="00A15854">
      <w:pPr>
        <w:pStyle w:val="ListParagraph"/>
        <w:ind w:left="567"/>
        <w:rPr>
          <w:del w:id="5640" w:author="Windows User" w:date="2019-09-19T03:29:00Z"/>
          <w:rFonts w:cs="Times New Roman"/>
          <w:b/>
        </w:rPr>
      </w:pPr>
      <w:bookmarkStart w:id="5641" w:name="_Toc23496717"/>
      <w:bookmarkStart w:id="5642" w:name="_Toc23552901"/>
      <w:bookmarkStart w:id="5643" w:name="_Toc23811254"/>
      <w:bookmarkStart w:id="5644" w:name="_Toc23880917"/>
      <w:bookmarkEnd w:id="5641"/>
      <w:bookmarkEnd w:id="5642"/>
      <w:bookmarkEnd w:id="5643"/>
      <w:bookmarkEnd w:id="5644"/>
    </w:p>
    <w:p w14:paraId="2C65C9E0" w14:textId="5E757DCC" w:rsidR="004F2EF7" w:rsidRPr="0033182C" w:rsidDel="00F7680F" w:rsidRDefault="005234CD" w:rsidP="008177D7">
      <w:pPr>
        <w:pStyle w:val="ListParagraph"/>
        <w:numPr>
          <w:ilvl w:val="0"/>
          <w:numId w:val="10"/>
        </w:numPr>
        <w:ind w:left="567" w:hanging="567"/>
        <w:rPr>
          <w:del w:id="5645" w:author="Windows User" w:date="2019-09-19T03:29:00Z"/>
          <w:rFonts w:cs="Times New Roman"/>
          <w:b/>
        </w:rPr>
      </w:pPr>
      <w:del w:id="5646" w:author="Windows User" w:date="2019-09-19T03:29:00Z">
        <w:r w:rsidRPr="0033182C" w:rsidDel="00F7680F">
          <w:rPr>
            <w:rFonts w:cs="Times New Roman"/>
            <w:b/>
          </w:rPr>
          <w:delText>Lihat Data Tegangan</w:delText>
        </w:r>
        <w:bookmarkStart w:id="5647" w:name="_Toc23496718"/>
        <w:bookmarkStart w:id="5648" w:name="_Toc23552902"/>
        <w:bookmarkStart w:id="5649" w:name="_Toc23811255"/>
        <w:bookmarkStart w:id="5650" w:name="_Toc23880918"/>
        <w:bookmarkEnd w:id="5647"/>
        <w:bookmarkEnd w:id="5648"/>
        <w:bookmarkEnd w:id="5649"/>
        <w:bookmarkEnd w:id="5650"/>
      </w:del>
    </w:p>
    <w:p w14:paraId="302C1B26" w14:textId="403B113B" w:rsidR="003E1410" w:rsidRPr="0033182C" w:rsidDel="00F7680F" w:rsidRDefault="00E75BB9" w:rsidP="00C9053F">
      <w:pPr>
        <w:ind w:firstLine="567"/>
        <w:rPr>
          <w:del w:id="5651" w:author="Windows User" w:date="2019-09-19T03:29:00Z"/>
          <w:rFonts w:cs="Times New Roman"/>
          <w:szCs w:val="24"/>
        </w:rPr>
      </w:pPr>
      <w:del w:id="5652" w:author="Windows User" w:date="2019-09-19T03:29:00Z">
        <w:r w:rsidRPr="0033182C" w:rsidDel="00F7680F">
          <w:rPr>
            <w:rFonts w:cs="Times New Roman"/>
            <w:szCs w:val="24"/>
          </w:rPr>
          <w:delText>Skenario ini menjelaskan alur untuk melihat data tegangan yang dihasilkan. Fitur ini bisa dilakukan oleh semua user. Skenario lihat data tegangan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4.12.</w:delText>
        </w:r>
        <w:bookmarkStart w:id="5653" w:name="_Toc23496719"/>
        <w:bookmarkStart w:id="5654" w:name="_Toc23552903"/>
        <w:bookmarkStart w:id="5655" w:name="_Toc23811256"/>
        <w:bookmarkStart w:id="5656" w:name="_Toc23880919"/>
        <w:bookmarkEnd w:id="5653"/>
        <w:bookmarkEnd w:id="5654"/>
        <w:bookmarkEnd w:id="5655"/>
        <w:bookmarkEnd w:id="5656"/>
      </w:del>
    </w:p>
    <w:p w14:paraId="14CA4D9A" w14:textId="19F160C7" w:rsidR="00C9053F" w:rsidRPr="0033182C" w:rsidDel="00F7680F" w:rsidRDefault="00C9053F" w:rsidP="00C9053F">
      <w:pPr>
        <w:pStyle w:val="Caption"/>
        <w:keepNext/>
        <w:jc w:val="center"/>
        <w:rPr>
          <w:del w:id="5657" w:author="Windows User" w:date="2019-09-19T03:29:00Z"/>
          <w:rFonts w:cs="Times New Roman"/>
          <w:i w:val="0"/>
          <w:color w:val="auto"/>
          <w:sz w:val="24"/>
          <w:szCs w:val="24"/>
        </w:rPr>
      </w:pPr>
      <w:del w:id="5658" w:author="Windows User" w:date="2019-09-19T03:29:00Z">
        <w:r w:rsidRPr="0033182C" w:rsidDel="00F7680F">
          <w:rPr>
            <w:rFonts w:cs="Times New Roman"/>
            <w:i w:val="0"/>
            <w:color w:val="auto"/>
            <w:sz w:val="24"/>
            <w:szCs w:val="24"/>
          </w:rPr>
          <w:delText xml:space="preserve">Tabel </w:delText>
        </w:r>
      </w:del>
      <w:del w:id="5659" w:author="Windows User" w:date="2019-09-18T15:48:00Z">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STYLEREF 1 \s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4</w:delText>
        </w:r>
        <w:r w:rsidR="007E74B5" w:rsidRPr="0033182C" w:rsidDel="00F10288">
          <w:rPr>
            <w:rFonts w:cs="Times New Roman"/>
            <w:i w:val="0"/>
            <w:szCs w:val="24"/>
          </w:rPr>
          <w:fldChar w:fldCharType="end"/>
        </w:r>
        <w:r w:rsidR="007E74B5" w:rsidRPr="0033182C" w:rsidDel="00F10288">
          <w:rPr>
            <w:rFonts w:cs="Times New Roman"/>
            <w:i w:val="0"/>
            <w:color w:val="auto"/>
            <w:sz w:val="24"/>
            <w:szCs w:val="24"/>
          </w:rPr>
          <w:delText>.</w:delText>
        </w:r>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SEQ Tabel \* ARABIC \s 1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12</w:delText>
        </w:r>
        <w:r w:rsidR="007E74B5" w:rsidRPr="0033182C" w:rsidDel="00F10288">
          <w:rPr>
            <w:rFonts w:cs="Times New Roman"/>
            <w:i w:val="0"/>
            <w:szCs w:val="24"/>
          </w:rPr>
          <w:fldChar w:fldCharType="end"/>
        </w:r>
      </w:del>
      <w:del w:id="5660" w:author="Windows User" w:date="2019-09-19T03:29:00Z">
        <w:r w:rsidRPr="0033182C" w:rsidDel="00F7680F">
          <w:rPr>
            <w:rFonts w:cs="Times New Roman"/>
            <w:i w:val="0"/>
            <w:color w:val="auto"/>
            <w:sz w:val="24"/>
            <w:szCs w:val="24"/>
          </w:rPr>
          <w:delText xml:space="preserve"> Lihat Data Arus</w:delText>
        </w:r>
        <w:bookmarkStart w:id="5661" w:name="_Toc23496720"/>
        <w:bookmarkStart w:id="5662" w:name="_Toc23552904"/>
        <w:bookmarkStart w:id="5663" w:name="_Toc23811257"/>
        <w:bookmarkStart w:id="5664" w:name="_Toc23880920"/>
        <w:bookmarkEnd w:id="5661"/>
        <w:bookmarkEnd w:id="5662"/>
        <w:bookmarkEnd w:id="5663"/>
        <w:bookmarkEnd w:id="5664"/>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4B902DC8" w14:textId="18DF049D" w:rsidTr="00C9053F">
        <w:trPr>
          <w:del w:id="5665" w:author="Windows User" w:date="2019-09-19T03:29:00Z"/>
        </w:trPr>
        <w:tc>
          <w:tcPr>
            <w:tcW w:w="4531" w:type="dxa"/>
          </w:tcPr>
          <w:p w14:paraId="674D50B5" w14:textId="19ADE7D3" w:rsidR="00FA0809" w:rsidRPr="0033182C" w:rsidDel="00F7680F" w:rsidRDefault="00FA0809" w:rsidP="00E97240">
            <w:pPr>
              <w:spacing w:after="0" w:line="240" w:lineRule="auto"/>
              <w:rPr>
                <w:del w:id="5666" w:author="Windows User" w:date="2019-09-19T03:29:00Z"/>
                <w:rFonts w:cs="Times New Roman"/>
                <w:sz w:val="22"/>
                <w:szCs w:val="24"/>
                <w:lang w:val="en-ID"/>
              </w:rPr>
            </w:pPr>
            <w:del w:id="5667" w:author="Windows User" w:date="2019-09-19T03:29:00Z">
              <w:r w:rsidRPr="0033182C" w:rsidDel="00F7680F">
                <w:rPr>
                  <w:rFonts w:cs="Times New Roman"/>
                  <w:b/>
                  <w:sz w:val="22"/>
                  <w:szCs w:val="24"/>
                </w:rPr>
                <w:delText>Nama Usecase</w:delText>
              </w:r>
              <w:bookmarkStart w:id="5668" w:name="_Toc23496721"/>
              <w:bookmarkStart w:id="5669" w:name="_Toc23552905"/>
              <w:bookmarkStart w:id="5670" w:name="_Toc23811258"/>
              <w:bookmarkStart w:id="5671" w:name="_Toc23880921"/>
              <w:bookmarkEnd w:id="5668"/>
              <w:bookmarkEnd w:id="5669"/>
              <w:bookmarkEnd w:id="5670"/>
              <w:bookmarkEnd w:id="5671"/>
            </w:del>
          </w:p>
        </w:tc>
        <w:tc>
          <w:tcPr>
            <w:tcW w:w="3402" w:type="dxa"/>
            <w:gridSpan w:val="2"/>
          </w:tcPr>
          <w:p w14:paraId="1C1E2578" w14:textId="78F63869" w:rsidR="00FA0809" w:rsidRPr="0033182C" w:rsidDel="00F7680F" w:rsidRDefault="00FA0809" w:rsidP="00E97240">
            <w:pPr>
              <w:spacing w:after="0" w:line="240" w:lineRule="auto"/>
              <w:rPr>
                <w:del w:id="5672" w:author="Windows User" w:date="2019-09-19T03:29:00Z"/>
                <w:rFonts w:cs="Times New Roman"/>
                <w:sz w:val="22"/>
                <w:szCs w:val="24"/>
                <w:lang w:val="en-ID"/>
              </w:rPr>
            </w:pPr>
            <w:del w:id="5673" w:author="Windows User" w:date="2019-09-19T03:29:00Z">
              <w:r w:rsidRPr="0033182C" w:rsidDel="00F7680F">
                <w:rPr>
                  <w:rFonts w:cs="Times New Roman"/>
                  <w:sz w:val="22"/>
                  <w:szCs w:val="24"/>
                </w:rPr>
                <w:delText>Lihat data tegangan</w:delText>
              </w:r>
              <w:bookmarkStart w:id="5674" w:name="_Toc23496722"/>
              <w:bookmarkStart w:id="5675" w:name="_Toc23552906"/>
              <w:bookmarkStart w:id="5676" w:name="_Toc23811259"/>
              <w:bookmarkStart w:id="5677" w:name="_Toc23880922"/>
              <w:bookmarkEnd w:id="5674"/>
              <w:bookmarkEnd w:id="5675"/>
              <w:bookmarkEnd w:id="5676"/>
              <w:bookmarkEnd w:id="5677"/>
            </w:del>
          </w:p>
        </w:tc>
        <w:bookmarkStart w:id="5678" w:name="_Toc23496723"/>
        <w:bookmarkStart w:id="5679" w:name="_Toc23552907"/>
        <w:bookmarkStart w:id="5680" w:name="_Toc23811260"/>
        <w:bookmarkStart w:id="5681" w:name="_Toc23880923"/>
        <w:bookmarkEnd w:id="5678"/>
        <w:bookmarkEnd w:id="5679"/>
        <w:bookmarkEnd w:id="5680"/>
        <w:bookmarkEnd w:id="5681"/>
      </w:tr>
      <w:tr w:rsidR="00FA0809" w:rsidRPr="0033182C" w:rsidDel="00F7680F" w14:paraId="0B6F4110" w14:textId="470F1C6A" w:rsidTr="00C9053F">
        <w:trPr>
          <w:del w:id="5682" w:author="Windows User" w:date="2019-09-19T03:29:00Z"/>
        </w:trPr>
        <w:tc>
          <w:tcPr>
            <w:tcW w:w="4531" w:type="dxa"/>
          </w:tcPr>
          <w:p w14:paraId="75392C8B" w14:textId="04A83E97" w:rsidR="00FA0809" w:rsidRPr="0033182C" w:rsidDel="00F7680F" w:rsidRDefault="00FA0809" w:rsidP="00E97240">
            <w:pPr>
              <w:spacing w:after="0" w:line="240" w:lineRule="auto"/>
              <w:rPr>
                <w:del w:id="5683" w:author="Windows User" w:date="2019-09-19T03:29:00Z"/>
                <w:rFonts w:cs="Times New Roman"/>
                <w:sz w:val="22"/>
                <w:szCs w:val="24"/>
                <w:lang w:val="en-ID"/>
              </w:rPr>
            </w:pPr>
            <w:del w:id="5684" w:author="Windows User" w:date="2019-09-19T03:29:00Z">
              <w:r w:rsidRPr="0033182C" w:rsidDel="00F7680F">
                <w:rPr>
                  <w:rFonts w:cs="Times New Roman"/>
                  <w:b/>
                  <w:sz w:val="22"/>
                  <w:szCs w:val="24"/>
                </w:rPr>
                <w:delText>Aktor</w:delText>
              </w:r>
              <w:bookmarkStart w:id="5685" w:name="_Toc23496724"/>
              <w:bookmarkStart w:id="5686" w:name="_Toc23552908"/>
              <w:bookmarkStart w:id="5687" w:name="_Toc23811261"/>
              <w:bookmarkStart w:id="5688" w:name="_Toc23880924"/>
              <w:bookmarkEnd w:id="5685"/>
              <w:bookmarkEnd w:id="5686"/>
              <w:bookmarkEnd w:id="5687"/>
              <w:bookmarkEnd w:id="5688"/>
            </w:del>
          </w:p>
        </w:tc>
        <w:tc>
          <w:tcPr>
            <w:tcW w:w="3402" w:type="dxa"/>
            <w:gridSpan w:val="2"/>
          </w:tcPr>
          <w:p w14:paraId="2D6EB700" w14:textId="529F5F12" w:rsidR="00FA0809" w:rsidRPr="0033182C" w:rsidDel="00F7680F" w:rsidRDefault="00FA0809" w:rsidP="00E97240">
            <w:pPr>
              <w:spacing w:after="0" w:line="240" w:lineRule="auto"/>
              <w:rPr>
                <w:del w:id="5689" w:author="Windows User" w:date="2019-09-19T03:29:00Z"/>
                <w:rFonts w:cs="Times New Roman"/>
                <w:sz w:val="22"/>
                <w:szCs w:val="24"/>
                <w:lang w:val="en-ID"/>
              </w:rPr>
            </w:pPr>
            <w:del w:id="5690" w:author="Windows User" w:date="2019-09-19T03:29:00Z">
              <w:r w:rsidRPr="0033182C" w:rsidDel="00F7680F">
                <w:rPr>
                  <w:rFonts w:cs="Times New Roman"/>
                  <w:sz w:val="22"/>
                  <w:szCs w:val="24"/>
                </w:rPr>
                <w:delText>Senua aktor</w:delText>
              </w:r>
              <w:bookmarkStart w:id="5691" w:name="_Toc23496725"/>
              <w:bookmarkStart w:id="5692" w:name="_Toc23552909"/>
              <w:bookmarkStart w:id="5693" w:name="_Toc23811262"/>
              <w:bookmarkStart w:id="5694" w:name="_Toc23880925"/>
              <w:bookmarkEnd w:id="5691"/>
              <w:bookmarkEnd w:id="5692"/>
              <w:bookmarkEnd w:id="5693"/>
              <w:bookmarkEnd w:id="5694"/>
            </w:del>
          </w:p>
        </w:tc>
        <w:bookmarkStart w:id="5695" w:name="_Toc23496726"/>
        <w:bookmarkStart w:id="5696" w:name="_Toc23552910"/>
        <w:bookmarkStart w:id="5697" w:name="_Toc23811263"/>
        <w:bookmarkStart w:id="5698" w:name="_Toc23880926"/>
        <w:bookmarkEnd w:id="5695"/>
        <w:bookmarkEnd w:id="5696"/>
        <w:bookmarkEnd w:id="5697"/>
        <w:bookmarkEnd w:id="5698"/>
      </w:tr>
      <w:tr w:rsidR="00FA0809" w:rsidRPr="0033182C" w:rsidDel="00F7680F" w14:paraId="24242645" w14:textId="0007E79B" w:rsidTr="00C9053F">
        <w:trPr>
          <w:del w:id="5699" w:author="Windows User" w:date="2019-09-19T03:29:00Z"/>
        </w:trPr>
        <w:tc>
          <w:tcPr>
            <w:tcW w:w="4531" w:type="dxa"/>
          </w:tcPr>
          <w:p w14:paraId="461FAFEB" w14:textId="113D3603" w:rsidR="00FA0809" w:rsidRPr="0033182C" w:rsidDel="00F7680F" w:rsidRDefault="00FA0809" w:rsidP="00E97240">
            <w:pPr>
              <w:spacing w:after="0" w:line="240" w:lineRule="auto"/>
              <w:rPr>
                <w:del w:id="5700" w:author="Windows User" w:date="2019-09-19T03:29:00Z"/>
                <w:rFonts w:cs="Times New Roman"/>
                <w:sz w:val="22"/>
                <w:szCs w:val="24"/>
                <w:lang w:val="en-ID"/>
              </w:rPr>
            </w:pPr>
            <w:del w:id="5701" w:author="Windows User" w:date="2019-09-19T03:29:00Z">
              <w:r w:rsidRPr="0033182C" w:rsidDel="00F7680F">
                <w:rPr>
                  <w:rFonts w:cs="Times New Roman"/>
                  <w:b/>
                  <w:sz w:val="22"/>
                  <w:szCs w:val="24"/>
                </w:rPr>
                <w:delText>Deskripsi Singkat</w:delText>
              </w:r>
              <w:bookmarkStart w:id="5702" w:name="_Toc23496727"/>
              <w:bookmarkStart w:id="5703" w:name="_Toc23552911"/>
              <w:bookmarkStart w:id="5704" w:name="_Toc23811264"/>
              <w:bookmarkStart w:id="5705" w:name="_Toc23880927"/>
              <w:bookmarkEnd w:id="5702"/>
              <w:bookmarkEnd w:id="5703"/>
              <w:bookmarkEnd w:id="5704"/>
              <w:bookmarkEnd w:id="5705"/>
            </w:del>
          </w:p>
        </w:tc>
        <w:tc>
          <w:tcPr>
            <w:tcW w:w="3402" w:type="dxa"/>
            <w:gridSpan w:val="2"/>
          </w:tcPr>
          <w:p w14:paraId="48ACB18C" w14:textId="68C24618" w:rsidR="00FA0809" w:rsidRPr="0033182C" w:rsidDel="00F7680F" w:rsidRDefault="00FA0809" w:rsidP="00E97240">
            <w:pPr>
              <w:spacing w:after="0" w:line="240" w:lineRule="auto"/>
              <w:rPr>
                <w:del w:id="5706" w:author="Windows User" w:date="2019-09-19T03:29:00Z"/>
                <w:rFonts w:cs="Times New Roman"/>
                <w:sz w:val="22"/>
                <w:szCs w:val="24"/>
                <w:lang w:val="en-ID"/>
              </w:rPr>
            </w:pPr>
            <w:del w:id="5707" w:author="Windows User" w:date="2019-09-19T03:29:00Z">
              <w:r w:rsidRPr="0033182C" w:rsidDel="00F7680F">
                <w:rPr>
                  <w:rFonts w:cs="Times New Roman"/>
                  <w:sz w:val="22"/>
                  <w:szCs w:val="24"/>
                </w:rPr>
                <w:delText>Aktor melihat data tegangan</w:delText>
              </w:r>
              <w:bookmarkStart w:id="5708" w:name="_Toc23496728"/>
              <w:bookmarkStart w:id="5709" w:name="_Toc23552912"/>
              <w:bookmarkStart w:id="5710" w:name="_Toc23811265"/>
              <w:bookmarkStart w:id="5711" w:name="_Toc23880928"/>
              <w:bookmarkEnd w:id="5708"/>
              <w:bookmarkEnd w:id="5709"/>
              <w:bookmarkEnd w:id="5710"/>
              <w:bookmarkEnd w:id="5711"/>
            </w:del>
          </w:p>
        </w:tc>
        <w:bookmarkStart w:id="5712" w:name="_Toc23496729"/>
        <w:bookmarkStart w:id="5713" w:name="_Toc23552913"/>
        <w:bookmarkStart w:id="5714" w:name="_Toc23811266"/>
        <w:bookmarkStart w:id="5715" w:name="_Toc23880929"/>
        <w:bookmarkEnd w:id="5712"/>
        <w:bookmarkEnd w:id="5713"/>
        <w:bookmarkEnd w:id="5714"/>
        <w:bookmarkEnd w:id="5715"/>
      </w:tr>
      <w:tr w:rsidR="00FA0809" w:rsidRPr="0033182C" w:rsidDel="00F7680F" w14:paraId="38EDD877" w14:textId="195DC529" w:rsidTr="00C9053F">
        <w:trPr>
          <w:del w:id="5716" w:author="Windows User" w:date="2019-09-19T03:29:00Z"/>
        </w:trPr>
        <w:tc>
          <w:tcPr>
            <w:tcW w:w="4531" w:type="dxa"/>
          </w:tcPr>
          <w:p w14:paraId="19DCF9D0" w14:textId="005951E1" w:rsidR="00FA0809" w:rsidRPr="0033182C" w:rsidDel="00F7680F" w:rsidRDefault="00FA0809" w:rsidP="00E97240">
            <w:pPr>
              <w:spacing w:after="0" w:line="240" w:lineRule="auto"/>
              <w:rPr>
                <w:del w:id="5717" w:author="Windows User" w:date="2019-09-19T03:29:00Z"/>
                <w:rFonts w:cs="Times New Roman"/>
                <w:sz w:val="22"/>
                <w:szCs w:val="24"/>
                <w:lang w:val="en-ID"/>
              </w:rPr>
            </w:pPr>
            <w:del w:id="5718" w:author="Windows User" w:date="2019-09-19T03:29:00Z">
              <w:r w:rsidRPr="0033182C" w:rsidDel="00F7680F">
                <w:rPr>
                  <w:rFonts w:cs="Times New Roman"/>
                  <w:b/>
                  <w:sz w:val="22"/>
                  <w:szCs w:val="24"/>
                </w:rPr>
                <w:delText>Prekondisi</w:delText>
              </w:r>
              <w:bookmarkStart w:id="5719" w:name="_Toc23496730"/>
              <w:bookmarkStart w:id="5720" w:name="_Toc23552914"/>
              <w:bookmarkStart w:id="5721" w:name="_Toc23811267"/>
              <w:bookmarkStart w:id="5722" w:name="_Toc23880930"/>
              <w:bookmarkEnd w:id="5719"/>
              <w:bookmarkEnd w:id="5720"/>
              <w:bookmarkEnd w:id="5721"/>
              <w:bookmarkEnd w:id="5722"/>
            </w:del>
          </w:p>
        </w:tc>
        <w:tc>
          <w:tcPr>
            <w:tcW w:w="3402" w:type="dxa"/>
            <w:gridSpan w:val="2"/>
          </w:tcPr>
          <w:p w14:paraId="4D6864BF" w14:textId="04966999" w:rsidR="00FA0809" w:rsidRPr="0033182C" w:rsidDel="00F7680F" w:rsidRDefault="00FA0809" w:rsidP="00E97240">
            <w:pPr>
              <w:spacing w:after="0" w:line="240" w:lineRule="auto"/>
              <w:rPr>
                <w:del w:id="5723" w:author="Windows User" w:date="2019-09-19T03:29:00Z"/>
                <w:rFonts w:cs="Times New Roman"/>
                <w:sz w:val="22"/>
                <w:szCs w:val="24"/>
                <w:lang w:val="en-ID"/>
              </w:rPr>
            </w:pPr>
            <w:del w:id="5724" w:author="Windows User" w:date="2019-09-19T03:29:00Z">
              <w:r w:rsidRPr="0033182C" w:rsidDel="00F7680F">
                <w:rPr>
                  <w:rFonts w:cs="Times New Roman"/>
                  <w:sz w:val="22"/>
                  <w:szCs w:val="24"/>
                </w:rPr>
                <w:delText>Aktor masuk halaman dashboard masing-masing</w:delText>
              </w:r>
              <w:bookmarkStart w:id="5725" w:name="_Toc23496731"/>
              <w:bookmarkStart w:id="5726" w:name="_Toc23552915"/>
              <w:bookmarkStart w:id="5727" w:name="_Toc23811268"/>
              <w:bookmarkStart w:id="5728" w:name="_Toc23880931"/>
              <w:bookmarkEnd w:id="5725"/>
              <w:bookmarkEnd w:id="5726"/>
              <w:bookmarkEnd w:id="5727"/>
              <w:bookmarkEnd w:id="5728"/>
            </w:del>
          </w:p>
        </w:tc>
        <w:bookmarkStart w:id="5729" w:name="_Toc23496732"/>
        <w:bookmarkStart w:id="5730" w:name="_Toc23552916"/>
        <w:bookmarkStart w:id="5731" w:name="_Toc23811269"/>
        <w:bookmarkStart w:id="5732" w:name="_Toc23880932"/>
        <w:bookmarkEnd w:id="5729"/>
        <w:bookmarkEnd w:id="5730"/>
        <w:bookmarkEnd w:id="5731"/>
        <w:bookmarkEnd w:id="5732"/>
      </w:tr>
      <w:tr w:rsidR="00FA0809" w:rsidRPr="0033182C" w:rsidDel="00F7680F" w14:paraId="08AC8C27" w14:textId="6BB98E01" w:rsidTr="00C9053F">
        <w:trPr>
          <w:del w:id="5733" w:author="Windows User" w:date="2019-09-19T03:29:00Z"/>
        </w:trPr>
        <w:tc>
          <w:tcPr>
            <w:tcW w:w="4531" w:type="dxa"/>
          </w:tcPr>
          <w:p w14:paraId="17962859" w14:textId="60922AF6" w:rsidR="00FA0809" w:rsidRPr="0033182C" w:rsidDel="00F7680F" w:rsidRDefault="00FA0809" w:rsidP="00E97240">
            <w:pPr>
              <w:spacing w:after="0" w:line="240" w:lineRule="auto"/>
              <w:rPr>
                <w:del w:id="5734" w:author="Windows User" w:date="2019-09-19T03:29:00Z"/>
                <w:rFonts w:cs="Times New Roman"/>
                <w:sz w:val="22"/>
                <w:szCs w:val="24"/>
                <w:lang w:val="en-ID"/>
              </w:rPr>
            </w:pPr>
            <w:del w:id="5735" w:author="Windows User" w:date="2019-09-19T03:29:00Z">
              <w:r w:rsidRPr="0033182C" w:rsidDel="00F7680F">
                <w:rPr>
                  <w:rFonts w:cs="Times New Roman"/>
                  <w:b/>
                  <w:sz w:val="22"/>
                  <w:szCs w:val="24"/>
                </w:rPr>
                <w:delText>Pascakondisi</w:delText>
              </w:r>
              <w:bookmarkStart w:id="5736" w:name="_Toc23496733"/>
              <w:bookmarkStart w:id="5737" w:name="_Toc23552917"/>
              <w:bookmarkStart w:id="5738" w:name="_Toc23811270"/>
              <w:bookmarkStart w:id="5739" w:name="_Toc23880933"/>
              <w:bookmarkEnd w:id="5736"/>
              <w:bookmarkEnd w:id="5737"/>
              <w:bookmarkEnd w:id="5738"/>
              <w:bookmarkEnd w:id="5739"/>
            </w:del>
          </w:p>
        </w:tc>
        <w:tc>
          <w:tcPr>
            <w:tcW w:w="3402" w:type="dxa"/>
            <w:gridSpan w:val="2"/>
          </w:tcPr>
          <w:p w14:paraId="76968D02" w14:textId="3F063204" w:rsidR="00FA0809" w:rsidRPr="0033182C" w:rsidDel="00F7680F" w:rsidRDefault="00FA0809" w:rsidP="00E97240">
            <w:pPr>
              <w:spacing w:after="0" w:line="240" w:lineRule="auto"/>
              <w:rPr>
                <w:del w:id="5740" w:author="Windows User" w:date="2019-09-19T03:29:00Z"/>
                <w:rFonts w:cs="Times New Roman"/>
                <w:sz w:val="22"/>
                <w:szCs w:val="24"/>
                <w:lang w:val="en-ID"/>
              </w:rPr>
            </w:pPr>
            <w:del w:id="5741" w:author="Windows User" w:date="2019-09-19T03:29:00Z">
              <w:r w:rsidRPr="0033182C" w:rsidDel="00F7680F">
                <w:rPr>
                  <w:rFonts w:cs="Times New Roman"/>
                  <w:sz w:val="22"/>
                  <w:szCs w:val="24"/>
                </w:rPr>
                <w:delText>Aktor dapat melihat data tegangan yang dihasilakan</w:delText>
              </w:r>
              <w:bookmarkStart w:id="5742" w:name="_Toc23496734"/>
              <w:bookmarkStart w:id="5743" w:name="_Toc23552918"/>
              <w:bookmarkStart w:id="5744" w:name="_Toc23811271"/>
              <w:bookmarkStart w:id="5745" w:name="_Toc23880934"/>
              <w:bookmarkEnd w:id="5742"/>
              <w:bookmarkEnd w:id="5743"/>
              <w:bookmarkEnd w:id="5744"/>
              <w:bookmarkEnd w:id="5745"/>
            </w:del>
          </w:p>
        </w:tc>
        <w:bookmarkStart w:id="5746" w:name="_Toc23496735"/>
        <w:bookmarkStart w:id="5747" w:name="_Toc23552919"/>
        <w:bookmarkStart w:id="5748" w:name="_Toc23811272"/>
        <w:bookmarkStart w:id="5749" w:name="_Toc23880935"/>
        <w:bookmarkEnd w:id="5746"/>
        <w:bookmarkEnd w:id="5747"/>
        <w:bookmarkEnd w:id="5748"/>
        <w:bookmarkEnd w:id="5749"/>
      </w:tr>
      <w:tr w:rsidR="00FA0809" w:rsidRPr="0033182C" w:rsidDel="00F7680F" w14:paraId="57967F68" w14:textId="7BB6BC70" w:rsidTr="00C9053F">
        <w:trPr>
          <w:del w:id="5750" w:author="Windows User" w:date="2019-09-19T03:29:00Z"/>
        </w:trPr>
        <w:tc>
          <w:tcPr>
            <w:tcW w:w="7933" w:type="dxa"/>
            <w:gridSpan w:val="3"/>
          </w:tcPr>
          <w:p w14:paraId="5E89628C" w14:textId="658A0A37" w:rsidR="00FA0809" w:rsidRPr="0033182C" w:rsidDel="00F7680F" w:rsidRDefault="00FA0809" w:rsidP="00E97240">
            <w:pPr>
              <w:spacing w:after="0" w:line="240" w:lineRule="auto"/>
              <w:jc w:val="center"/>
              <w:rPr>
                <w:del w:id="5751" w:author="Windows User" w:date="2019-09-19T03:29:00Z"/>
                <w:rFonts w:cs="Times New Roman"/>
                <w:sz w:val="22"/>
                <w:szCs w:val="24"/>
              </w:rPr>
            </w:pPr>
            <w:del w:id="5752" w:author="Windows User" w:date="2019-09-19T03:29:00Z">
              <w:r w:rsidRPr="0033182C" w:rsidDel="00F7680F">
                <w:rPr>
                  <w:rFonts w:cs="Times New Roman"/>
                  <w:b/>
                  <w:bCs/>
                  <w:sz w:val="22"/>
                  <w:szCs w:val="24"/>
                </w:rPr>
                <w:delText>Flow Event</w:delText>
              </w:r>
              <w:bookmarkStart w:id="5753" w:name="_Toc23496736"/>
              <w:bookmarkStart w:id="5754" w:name="_Toc23552920"/>
              <w:bookmarkStart w:id="5755" w:name="_Toc23811273"/>
              <w:bookmarkStart w:id="5756" w:name="_Toc23880936"/>
              <w:bookmarkEnd w:id="5753"/>
              <w:bookmarkEnd w:id="5754"/>
              <w:bookmarkEnd w:id="5755"/>
              <w:bookmarkEnd w:id="5756"/>
            </w:del>
          </w:p>
        </w:tc>
        <w:bookmarkStart w:id="5757" w:name="_Toc23496737"/>
        <w:bookmarkStart w:id="5758" w:name="_Toc23552921"/>
        <w:bookmarkStart w:id="5759" w:name="_Toc23811274"/>
        <w:bookmarkStart w:id="5760" w:name="_Toc23880937"/>
        <w:bookmarkEnd w:id="5757"/>
        <w:bookmarkEnd w:id="5758"/>
        <w:bookmarkEnd w:id="5759"/>
        <w:bookmarkEnd w:id="5760"/>
      </w:tr>
      <w:tr w:rsidR="00FA0809" w:rsidRPr="0033182C" w:rsidDel="00F7680F" w14:paraId="508EDC09" w14:textId="7572C3AB" w:rsidTr="00C9053F">
        <w:trPr>
          <w:del w:id="5761" w:author="Windows User" w:date="2019-09-19T03:29:00Z"/>
        </w:trPr>
        <w:tc>
          <w:tcPr>
            <w:tcW w:w="7933" w:type="dxa"/>
            <w:gridSpan w:val="3"/>
          </w:tcPr>
          <w:p w14:paraId="43A29DDC" w14:textId="30CAF702" w:rsidR="00FA0809" w:rsidRPr="0033182C" w:rsidDel="00F7680F" w:rsidRDefault="00FA0809" w:rsidP="00E97240">
            <w:pPr>
              <w:spacing w:after="0" w:line="240" w:lineRule="auto"/>
              <w:jc w:val="center"/>
              <w:rPr>
                <w:del w:id="5762" w:author="Windows User" w:date="2019-09-19T03:29:00Z"/>
                <w:rFonts w:cs="Times New Roman"/>
                <w:sz w:val="22"/>
                <w:szCs w:val="24"/>
              </w:rPr>
            </w:pPr>
            <w:del w:id="5763" w:author="Windows User" w:date="2019-09-19T03:29:00Z">
              <w:r w:rsidRPr="0033182C" w:rsidDel="00F7680F">
                <w:rPr>
                  <w:rFonts w:cs="Times New Roman"/>
                  <w:b/>
                  <w:sz w:val="22"/>
                  <w:szCs w:val="24"/>
                </w:rPr>
                <w:delText>Normal Flow : Lihat data tegangan</w:delText>
              </w:r>
              <w:bookmarkStart w:id="5764" w:name="_Toc23496738"/>
              <w:bookmarkStart w:id="5765" w:name="_Toc23552922"/>
              <w:bookmarkStart w:id="5766" w:name="_Toc23811275"/>
              <w:bookmarkStart w:id="5767" w:name="_Toc23880938"/>
              <w:bookmarkEnd w:id="5764"/>
              <w:bookmarkEnd w:id="5765"/>
              <w:bookmarkEnd w:id="5766"/>
              <w:bookmarkEnd w:id="5767"/>
            </w:del>
          </w:p>
        </w:tc>
        <w:bookmarkStart w:id="5768" w:name="_Toc23496739"/>
        <w:bookmarkStart w:id="5769" w:name="_Toc23552923"/>
        <w:bookmarkStart w:id="5770" w:name="_Toc23811276"/>
        <w:bookmarkStart w:id="5771" w:name="_Toc23880939"/>
        <w:bookmarkEnd w:id="5768"/>
        <w:bookmarkEnd w:id="5769"/>
        <w:bookmarkEnd w:id="5770"/>
        <w:bookmarkEnd w:id="5771"/>
      </w:tr>
      <w:tr w:rsidR="00FA0809" w:rsidRPr="0033182C" w:rsidDel="00F7680F" w14:paraId="2EAA2CDB" w14:textId="43D54CDA" w:rsidTr="00C9053F">
        <w:trPr>
          <w:trHeight w:val="371"/>
          <w:del w:id="5772" w:author="Windows User" w:date="2019-09-19T03:29:00Z"/>
        </w:trPr>
        <w:tc>
          <w:tcPr>
            <w:tcW w:w="4604" w:type="dxa"/>
            <w:gridSpan w:val="2"/>
          </w:tcPr>
          <w:p w14:paraId="139C1A51" w14:textId="1DFFAA6D" w:rsidR="00FA0809" w:rsidRPr="0033182C" w:rsidDel="00F7680F" w:rsidRDefault="00FA0809" w:rsidP="00E97240">
            <w:pPr>
              <w:spacing w:after="0" w:line="240" w:lineRule="auto"/>
              <w:rPr>
                <w:del w:id="5773" w:author="Windows User" w:date="2019-09-19T03:29:00Z"/>
                <w:rFonts w:cs="Times New Roman"/>
                <w:b/>
                <w:sz w:val="22"/>
                <w:szCs w:val="24"/>
              </w:rPr>
            </w:pPr>
            <w:del w:id="5774" w:author="Windows User" w:date="2019-09-19T03:29:00Z">
              <w:r w:rsidRPr="0033182C" w:rsidDel="00F7680F">
                <w:rPr>
                  <w:rFonts w:cs="Times New Roman"/>
                  <w:sz w:val="22"/>
                  <w:szCs w:val="24"/>
                </w:rPr>
                <w:delText>Aksi Aktor</w:delText>
              </w:r>
              <w:bookmarkStart w:id="5775" w:name="_Toc23496740"/>
              <w:bookmarkStart w:id="5776" w:name="_Toc23552924"/>
              <w:bookmarkStart w:id="5777" w:name="_Toc23811277"/>
              <w:bookmarkStart w:id="5778" w:name="_Toc23880940"/>
              <w:bookmarkEnd w:id="5775"/>
              <w:bookmarkEnd w:id="5776"/>
              <w:bookmarkEnd w:id="5777"/>
              <w:bookmarkEnd w:id="5778"/>
            </w:del>
          </w:p>
        </w:tc>
        <w:tc>
          <w:tcPr>
            <w:tcW w:w="3329" w:type="dxa"/>
          </w:tcPr>
          <w:p w14:paraId="66AA4F1E" w14:textId="68168ABC" w:rsidR="00FA0809" w:rsidRPr="0033182C" w:rsidDel="00F7680F" w:rsidRDefault="00FA0809" w:rsidP="00E97240">
            <w:pPr>
              <w:spacing w:after="0" w:line="240" w:lineRule="auto"/>
              <w:rPr>
                <w:del w:id="5779" w:author="Windows User" w:date="2019-09-19T03:29:00Z"/>
                <w:rFonts w:cs="Times New Roman"/>
                <w:b/>
                <w:sz w:val="22"/>
                <w:szCs w:val="24"/>
              </w:rPr>
            </w:pPr>
            <w:del w:id="5780" w:author="Windows User" w:date="2019-09-19T03:29:00Z">
              <w:r w:rsidRPr="0033182C" w:rsidDel="00F7680F">
                <w:rPr>
                  <w:rFonts w:cs="Times New Roman"/>
                  <w:sz w:val="22"/>
                  <w:szCs w:val="24"/>
                </w:rPr>
                <w:delText>Reaksi Sistem</w:delText>
              </w:r>
              <w:bookmarkStart w:id="5781" w:name="_Toc23496741"/>
              <w:bookmarkStart w:id="5782" w:name="_Toc23552925"/>
              <w:bookmarkStart w:id="5783" w:name="_Toc23811278"/>
              <w:bookmarkStart w:id="5784" w:name="_Toc23880941"/>
              <w:bookmarkEnd w:id="5781"/>
              <w:bookmarkEnd w:id="5782"/>
              <w:bookmarkEnd w:id="5783"/>
              <w:bookmarkEnd w:id="5784"/>
            </w:del>
          </w:p>
        </w:tc>
        <w:bookmarkStart w:id="5785" w:name="_Toc23496742"/>
        <w:bookmarkStart w:id="5786" w:name="_Toc23552926"/>
        <w:bookmarkStart w:id="5787" w:name="_Toc23811279"/>
        <w:bookmarkStart w:id="5788" w:name="_Toc23880942"/>
        <w:bookmarkEnd w:id="5785"/>
        <w:bookmarkEnd w:id="5786"/>
        <w:bookmarkEnd w:id="5787"/>
        <w:bookmarkEnd w:id="5788"/>
      </w:tr>
      <w:tr w:rsidR="00FA0809" w:rsidRPr="0033182C" w:rsidDel="00F7680F" w14:paraId="533497EA" w14:textId="399CDFA4" w:rsidTr="00C9053F">
        <w:trPr>
          <w:trHeight w:val="371"/>
          <w:del w:id="5789" w:author="Windows User" w:date="2019-09-19T03:29:00Z"/>
        </w:trPr>
        <w:tc>
          <w:tcPr>
            <w:tcW w:w="4604" w:type="dxa"/>
            <w:gridSpan w:val="2"/>
          </w:tcPr>
          <w:p w14:paraId="5187AA2B" w14:textId="68F21904" w:rsidR="00FA0809" w:rsidRPr="0033182C" w:rsidDel="00F7680F" w:rsidRDefault="00FA0809" w:rsidP="00E97240">
            <w:pPr>
              <w:pStyle w:val="ListParagraph"/>
              <w:numPr>
                <w:ilvl w:val="0"/>
                <w:numId w:val="15"/>
              </w:numPr>
              <w:spacing w:after="0" w:line="240" w:lineRule="auto"/>
              <w:rPr>
                <w:del w:id="5790" w:author="Windows User" w:date="2019-09-19T03:29:00Z"/>
                <w:rFonts w:cs="Times New Roman"/>
                <w:sz w:val="22"/>
                <w:szCs w:val="24"/>
              </w:rPr>
            </w:pPr>
            <w:del w:id="5791" w:author="Windows User" w:date="2019-09-19T03:29:00Z">
              <w:r w:rsidRPr="0033182C" w:rsidDel="00F7680F">
                <w:rPr>
                  <w:rFonts w:cs="Times New Roman"/>
                  <w:sz w:val="22"/>
                  <w:szCs w:val="24"/>
                </w:rPr>
                <w:delText>Klik menu Tegangan</w:delText>
              </w:r>
              <w:bookmarkStart w:id="5792" w:name="_Toc23496743"/>
              <w:bookmarkStart w:id="5793" w:name="_Toc23552927"/>
              <w:bookmarkStart w:id="5794" w:name="_Toc23811280"/>
              <w:bookmarkStart w:id="5795" w:name="_Toc23880943"/>
              <w:bookmarkEnd w:id="5792"/>
              <w:bookmarkEnd w:id="5793"/>
              <w:bookmarkEnd w:id="5794"/>
              <w:bookmarkEnd w:id="5795"/>
            </w:del>
          </w:p>
        </w:tc>
        <w:tc>
          <w:tcPr>
            <w:tcW w:w="3329" w:type="dxa"/>
          </w:tcPr>
          <w:p w14:paraId="5C9820F1" w14:textId="2AB695C8" w:rsidR="00FA0809" w:rsidRPr="0033182C" w:rsidDel="00F7680F" w:rsidRDefault="00FA0809" w:rsidP="00E97240">
            <w:pPr>
              <w:spacing w:after="0" w:line="240" w:lineRule="auto"/>
              <w:rPr>
                <w:del w:id="5796" w:author="Windows User" w:date="2019-09-19T03:29:00Z"/>
                <w:rFonts w:cs="Times New Roman"/>
                <w:sz w:val="22"/>
                <w:szCs w:val="24"/>
              </w:rPr>
            </w:pPr>
            <w:bookmarkStart w:id="5797" w:name="_Toc23496744"/>
            <w:bookmarkStart w:id="5798" w:name="_Toc23552928"/>
            <w:bookmarkStart w:id="5799" w:name="_Toc23811281"/>
            <w:bookmarkStart w:id="5800" w:name="_Toc23880944"/>
            <w:bookmarkEnd w:id="5797"/>
            <w:bookmarkEnd w:id="5798"/>
            <w:bookmarkEnd w:id="5799"/>
            <w:bookmarkEnd w:id="5800"/>
          </w:p>
        </w:tc>
        <w:bookmarkStart w:id="5801" w:name="_Toc23496745"/>
        <w:bookmarkStart w:id="5802" w:name="_Toc23552929"/>
        <w:bookmarkStart w:id="5803" w:name="_Toc23811282"/>
        <w:bookmarkStart w:id="5804" w:name="_Toc23880945"/>
        <w:bookmarkEnd w:id="5801"/>
        <w:bookmarkEnd w:id="5802"/>
        <w:bookmarkEnd w:id="5803"/>
        <w:bookmarkEnd w:id="5804"/>
      </w:tr>
      <w:tr w:rsidR="00FA0809" w:rsidRPr="0033182C" w:rsidDel="00F7680F" w14:paraId="48FD60ED" w14:textId="43F4433E" w:rsidTr="00C9053F">
        <w:trPr>
          <w:trHeight w:val="370"/>
          <w:del w:id="5805" w:author="Windows User" w:date="2019-09-19T03:29:00Z"/>
        </w:trPr>
        <w:tc>
          <w:tcPr>
            <w:tcW w:w="4604" w:type="dxa"/>
            <w:gridSpan w:val="2"/>
          </w:tcPr>
          <w:p w14:paraId="23B4C819" w14:textId="523C6314" w:rsidR="00FA0809" w:rsidRPr="0033182C" w:rsidDel="00F7680F" w:rsidRDefault="00FA0809" w:rsidP="00E97240">
            <w:pPr>
              <w:pStyle w:val="ListParagraph"/>
              <w:spacing w:after="0" w:line="240" w:lineRule="auto"/>
              <w:rPr>
                <w:del w:id="5806" w:author="Windows User" w:date="2019-09-19T03:29:00Z"/>
                <w:rFonts w:cs="Times New Roman"/>
                <w:sz w:val="22"/>
                <w:szCs w:val="24"/>
              </w:rPr>
            </w:pPr>
            <w:bookmarkStart w:id="5807" w:name="_Toc23496746"/>
            <w:bookmarkStart w:id="5808" w:name="_Toc23552930"/>
            <w:bookmarkStart w:id="5809" w:name="_Toc23811283"/>
            <w:bookmarkStart w:id="5810" w:name="_Toc23880946"/>
            <w:bookmarkEnd w:id="5807"/>
            <w:bookmarkEnd w:id="5808"/>
            <w:bookmarkEnd w:id="5809"/>
            <w:bookmarkEnd w:id="5810"/>
          </w:p>
          <w:p w14:paraId="696D239F" w14:textId="71B1E18F" w:rsidR="00FA0809" w:rsidRPr="0033182C" w:rsidDel="00F7680F" w:rsidRDefault="00FA0809" w:rsidP="00E97240">
            <w:pPr>
              <w:pStyle w:val="ListParagraph"/>
              <w:spacing w:after="0" w:line="240" w:lineRule="auto"/>
              <w:rPr>
                <w:del w:id="5811" w:author="Windows User" w:date="2019-09-19T03:29:00Z"/>
                <w:rFonts w:cs="Times New Roman"/>
                <w:sz w:val="22"/>
                <w:szCs w:val="24"/>
              </w:rPr>
            </w:pPr>
            <w:bookmarkStart w:id="5812" w:name="_Toc23496747"/>
            <w:bookmarkStart w:id="5813" w:name="_Toc23552931"/>
            <w:bookmarkStart w:id="5814" w:name="_Toc23811284"/>
            <w:bookmarkStart w:id="5815" w:name="_Toc23880947"/>
            <w:bookmarkEnd w:id="5812"/>
            <w:bookmarkEnd w:id="5813"/>
            <w:bookmarkEnd w:id="5814"/>
            <w:bookmarkEnd w:id="5815"/>
          </w:p>
          <w:p w14:paraId="1AFC81FA" w14:textId="50272F59" w:rsidR="00FA0809" w:rsidRPr="0033182C" w:rsidDel="00F7680F" w:rsidRDefault="00FA0809" w:rsidP="00E97240">
            <w:pPr>
              <w:spacing w:after="0" w:line="240" w:lineRule="auto"/>
              <w:rPr>
                <w:del w:id="5816" w:author="Windows User" w:date="2019-09-19T03:29:00Z"/>
                <w:rFonts w:cs="Times New Roman"/>
                <w:b/>
                <w:sz w:val="22"/>
                <w:szCs w:val="24"/>
              </w:rPr>
            </w:pPr>
            <w:bookmarkStart w:id="5817" w:name="_Toc23496748"/>
            <w:bookmarkStart w:id="5818" w:name="_Toc23552932"/>
            <w:bookmarkStart w:id="5819" w:name="_Toc23811285"/>
            <w:bookmarkStart w:id="5820" w:name="_Toc23880948"/>
            <w:bookmarkEnd w:id="5817"/>
            <w:bookmarkEnd w:id="5818"/>
            <w:bookmarkEnd w:id="5819"/>
            <w:bookmarkEnd w:id="5820"/>
          </w:p>
        </w:tc>
        <w:tc>
          <w:tcPr>
            <w:tcW w:w="3329" w:type="dxa"/>
          </w:tcPr>
          <w:p w14:paraId="641306EB" w14:textId="0A5041AD" w:rsidR="00FA0809" w:rsidRPr="0033182C" w:rsidDel="00F7680F" w:rsidRDefault="00FA0809" w:rsidP="00E97240">
            <w:pPr>
              <w:pStyle w:val="ListParagraph"/>
              <w:numPr>
                <w:ilvl w:val="0"/>
                <w:numId w:val="15"/>
              </w:numPr>
              <w:spacing w:after="0" w:line="240" w:lineRule="auto"/>
              <w:rPr>
                <w:del w:id="5821" w:author="Windows User" w:date="2019-09-19T03:29:00Z"/>
                <w:rFonts w:cs="Times New Roman"/>
                <w:sz w:val="22"/>
                <w:szCs w:val="24"/>
              </w:rPr>
            </w:pPr>
            <w:del w:id="5822" w:author="Windows User" w:date="2019-09-19T03:29:00Z">
              <w:r w:rsidRPr="0033182C" w:rsidDel="00F7680F">
                <w:rPr>
                  <w:rFonts w:cs="Times New Roman"/>
                  <w:sz w:val="22"/>
                  <w:szCs w:val="24"/>
                </w:rPr>
                <w:delText>Menampilkan data tegangan</w:delText>
              </w:r>
              <w:bookmarkStart w:id="5823" w:name="_Toc23496749"/>
              <w:bookmarkStart w:id="5824" w:name="_Toc23552933"/>
              <w:bookmarkStart w:id="5825" w:name="_Toc23811286"/>
              <w:bookmarkStart w:id="5826" w:name="_Toc23880949"/>
              <w:bookmarkEnd w:id="5823"/>
              <w:bookmarkEnd w:id="5824"/>
              <w:bookmarkEnd w:id="5825"/>
              <w:bookmarkEnd w:id="5826"/>
            </w:del>
          </w:p>
        </w:tc>
        <w:bookmarkStart w:id="5827" w:name="_Toc23496750"/>
        <w:bookmarkStart w:id="5828" w:name="_Toc23552934"/>
        <w:bookmarkStart w:id="5829" w:name="_Toc23811287"/>
        <w:bookmarkStart w:id="5830" w:name="_Toc23880950"/>
        <w:bookmarkEnd w:id="5827"/>
        <w:bookmarkEnd w:id="5828"/>
        <w:bookmarkEnd w:id="5829"/>
        <w:bookmarkEnd w:id="5830"/>
      </w:tr>
    </w:tbl>
    <w:p w14:paraId="79EF2AE3" w14:textId="0CC4809C" w:rsidR="00FA0809" w:rsidRPr="0033182C" w:rsidDel="00F7680F" w:rsidRDefault="00FA0809" w:rsidP="00FA0809">
      <w:pPr>
        <w:pStyle w:val="ListParagraph"/>
        <w:ind w:left="567"/>
        <w:rPr>
          <w:del w:id="5831" w:author="Windows User" w:date="2019-09-19T03:29:00Z"/>
          <w:rFonts w:cs="Times New Roman"/>
          <w:b/>
        </w:rPr>
      </w:pPr>
      <w:bookmarkStart w:id="5832" w:name="_Toc23496751"/>
      <w:bookmarkStart w:id="5833" w:name="_Toc23552935"/>
      <w:bookmarkStart w:id="5834" w:name="_Toc23811288"/>
      <w:bookmarkStart w:id="5835" w:name="_Toc23880951"/>
      <w:bookmarkEnd w:id="5832"/>
      <w:bookmarkEnd w:id="5833"/>
      <w:bookmarkEnd w:id="5834"/>
      <w:bookmarkEnd w:id="5835"/>
    </w:p>
    <w:p w14:paraId="68DC8697" w14:textId="06E93A9D" w:rsidR="004F2EF7" w:rsidRPr="0033182C" w:rsidDel="00F7680F" w:rsidRDefault="00FA0809">
      <w:pPr>
        <w:pStyle w:val="Heading3"/>
        <w:numPr>
          <w:ilvl w:val="2"/>
          <w:numId w:val="43"/>
        </w:numPr>
        <w:ind w:left="357" w:hanging="357"/>
        <w:rPr>
          <w:del w:id="5836" w:author="Windows User" w:date="2019-09-19T03:29:00Z"/>
          <w:rFonts w:cs="Times New Roman"/>
        </w:rPr>
        <w:pPrChange w:id="5837" w:author="Windows User" w:date="2019-09-19T02:40:00Z">
          <w:pPr>
            <w:pStyle w:val="Heading3"/>
          </w:pPr>
        </w:pPrChange>
      </w:pPr>
      <w:del w:id="5838" w:author="Windows User" w:date="2019-09-19T03:29:00Z">
        <w:r w:rsidRPr="0033182C" w:rsidDel="00F7680F">
          <w:rPr>
            <w:rFonts w:cs="Times New Roman"/>
          </w:rPr>
          <w:delText xml:space="preserve">Lihat </w:delText>
        </w:r>
        <w:r w:rsidR="0090212E" w:rsidRPr="0033182C" w:rsidDel="00F7680F">
          <w:rPr>
            <w:rFonts w:cs="Times New Roman"/>
          </w:rPr>
          <w:delText>Grafik Arus</w:delText>
        </w:r>
        <w:bookmarkStart w:id="5839" w:name="_Toc23496752"/>
        <w:bookmarkStart w:id="5840" w:name="_Toc23552936"/>
        <w:bookmarkStart w:id="5841" w:name="_Toc23811289"/>
        <w:bookmarkStart w:id="5842" w:name="_Toc23880952"/>
        <w:bookmarkEnd w:id="5839"/>
        <w:bookmarkEnd w:id="5840"/>
        <w:bookmarkEnd w:id="5841"/>
        <w:bookmarkEnd w:id="5842"/>
      </w:del>
    </w:p>
    <w:p w14:paraId="1FE7B844" w14:textId="7E4318BA" w:rsidR="003E1410" w:rsidRPr="0033182C" w:rsidDel="00F7680F" w:rsidRDefault="00E75BB9" w:rsidP="00C9053F">
      <w:pPr>
        <w:spacing w:after="0"/>
        <w:ind w:firstLine="567"/>
        <w:rPr>
          <w:del w:id="5843" w:author="Windows User" w:date="2019-09-19T03:29:00Z"/>
          <w:rFonts w:cs="Times New Roman"/>
          <w:szCs w:val="24"/>
        </w:rPr>
      </w:pPr>
      <w:del w:id="5844" w:author="Windows User" w:date="2019-09-19T03:29:00Z">
        <w:r w:rsidRPr="0033182C" w:rsidDel="00F7680F">
          <w:rPr>
            <w:rFonts w:cs="Times New Roman"/>
            <w:szCs w:val="24"/>
          </w:rPr>
          <w:delText>Skenario ini menjelaskan alur untuk melihat grafik arus yang dihasilkan. Fitur ini bisa dilakukan oleh semua user. Skenario lihat grafik arus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4.13</w:delText>
        </w:r>
        <w:r w:rsidRPr="0033182C" w:rsidDel="00F7680F">
          <w:rPr>
            <w:rFonts w:cs="Times New Roman"/>
            <w:szCs w:val="24"/>
          </w:rPr>
          <w:delText>.</w:delText>
        </w:r>
        <w:bookmarkStart w:id="5845" w:name="_Toc23496753"/>
        <w:bookmarkStart w:id="5846" w:name="_Toc23552937"/>
        <w:bookmarkStart w:id="5847" w:name="_Toc23811290"/>
        <w:bookmarkStart w:id="5848" w:name="_Toc23880953"/>
        <w:bookmarkEnd w:id="5845"/>
        <w:bookmarkEnd w:id="5846"/>
        <w:bookmarkEnd w:id="5847"/>
        <w:bookmarkEnd w:id="5848"/>
      </w:del>
    </w:p>
    <w:p w14:paraId="361C0D85" w14:textId="5666EDAA" w:rsidR="00C9053F" w:rsidRPr="0033182C" w:rsidDel="00F7680F" w:rsidRDefault="00C9053F" w:rsidP="00C9053F">
      <w:pPr>
        <w:pStyle w:val="Caption"/>
        <w:keepNext/>
        <w:spacing w:after="0" w:line="360" w:lineRule="auto"/>
        <w:jc w:val="center"/>
        <w:rPr>
          <w:del w:id="5849" w:author="Windows User" w:date="2019-09-19T03:29:00Z"/>
          <w:rFonts w:cs="Times New Roman"/>
          <w:i w:val="0"/>
          <w:color w:val="auto"/>
          <w:sz w:val="24"/>
        </w:rPr>
      </w:pPr>
      <w:del w:id="5850" w:author="Windows User" w:date="2019-09-19T03:29:00Z">
        <w:r w:rsidRPr="0033182C" w:rsidDel="00F7680F">
          <w:rPr>
            <w:rFonts w:cs="Times New Roman"/>
            <w:i w:val="0"/>
            <w:color w:val="auto"/>
            <w:sz w:val="24"/>
          </w:rPr>
          <w:delText xml:space="preserve">Tabel </w:delText>
        </w:r>
      </w:del>
      <w:del w:id="5851"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13</w:delText>
        </w:r>
        <w:r w:rsidR="007E74B5" w:rsidRPr="0033182C" w:rsidDel="00F10288">
          <w:rPr>
            <w:rFonts w:cs="Times New Roman"/>
            <w:i w:val="0"/>
          </w:rPr>
          <w:fldChar w:fldCharType="end"/>
        </w:r>
      </w:del>
      <w:del w:id="5852" w:author="Windows User" w:date="2019-09-19T03:29:00Z">
        <w:r w:rsidRPr="0033182C" w:rsidDel="00F7680F">
          <w:rPr>
            <w:rFonts w:cs="Times New Roman"/>
            <w:i w:val="0"/>
            <w:color w:val="auto"/>
            <w:sz w:val="24"/>
          </w:rPr>
          <w:delText xml:space="preserve"> Lihat Grafik Arus</w:delText>
        </w:r>
        <w:bookmarkStart w:id="5853" w:name="_Toc23496754"/>
        <w:bookmarkStart w:id="5854" w:name="_Toc23552938"/>
        <w:bookmarkStart w:id="5855" w:name="_Toc23811291"/>
        <w:bookmarkStart w:id="5856" w:name="_Toc23880954"/>
        <w:bookmarkEnd w:id="5853"/>
        <w:bookmarkEnd w:id="5854"/>
        <w:bookmarkEnd w:id="5855"/>
        <w:bookmarkEnd w:id="5856"/>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0EF414DD" w14:textId="54AB65D9" w:rsidTr="00C9053F">
        <w:trPr>
          <w:del w:id="5857" w:author="Windows User" w:date="2019-09-19T03:29:00Z"/>
        </w:trPr>
        <w:tc>
          <w:tcPr>
            <w:tcW w:w="4531" w:type="dxa"/>
          </w:tcPr>
          <w:p w14:paraId="50F80F7D" w14:textId="2F7FF2DA" w:rsidR="00FA0809" w:rsidRPr="0033182C" w:rsidDel="00F7680F" w:rsidRDefault="00FA0809" w:rsidP="00C9053F">
            <w:pPr>
              <w:spacing w:after="0" w:line="240" w:lineRule="auto"/>
              <w:rPr>
                <w:del w:id="5858" w:author="Windows User" w:date="2019-09-19T03:29:00Z"/>
                <w:rFonts w:cs="Times New Roman"/>
                <w:sz w:val="22"/>
                <w:szCs w:val="24"/>
                <w:lang w:val="en-ID"/>
              </w:rPr>
            </w:pPr>
            <w:del w:id="5859" w:author="Windows User" w:date="2019-09-19T03:29:00Z">
              <w:r w:rsidRPr="0033182C" w:rsidDel="00F7680F">
                <w:rPr>
                  <w:rFonts w:cs="Times New Roman"/>
                  <w:b/>
                  <w:sz w:val="22"/>
                  <w:szCs w:val="24"/>
                </w:rPr>
                <w:delText>Nama Usecase</w:delText>
              </w:r>
              <w:bookmarkStart w:id="5860" w:name="_Toc23496755"/>
              <w:bookmarkStart w:id="5861" w:name="_Toc23552939"/>
              <w:bookmarkStart w:id="5862" w:name="_Toc23811292"/>
              <w:bookmarkStart w:id="5863" w:name="_Toc23880955"/>
              <w:bookmarkEnd w:id="5860"/>
              <w:bookmarkEnd w:id="5861"/>
              <w:bookmarkEnd w:id="5862"/>
              <w:bookmarkEnd w:id="5863"/>
            </w:del>
          </w:p>
        </w:tc>
        <w:tc>
          <w:tcPr>
            <w:tcW w:w="3402" w:type="dxa"/>
            <w:gridSpan w:val="2"/>
          </w:tcPr>
          <w:p w14:paraId="57771882" w14:textId="075B4D26" w:rsidR="00FA0809" w:rsidRPr="0033182C" w:rsidDel="00F7680F" w:rsidRDefault="00FA0809" w:rsidP="00C9053F">
            <w:pPr>
              <w:spacing w:after="0" w:line="240" w:lineRule="auto"/>
              <w:rPr>
                <w:del w:id="5864" w:author="Windows User" w:date="2019-09-19T03:29:00Z"/>
                <w:rFonts w:cs="Times New Roman"/>
                <w:sz w:val="22"/>
                <w:szCs w:val="24"/>
                <w:lang w:val="en-ID"/>
              </w:rPr>
            </w:pPr>
            <w:del w:id="5865" w:author="Windows User" w:date="2019-09-19T03:29:00Z">
              <w:r w:rsidRPr="0033182C" w:rsidDel="00F7680F">
                <w:rPr>
                  <w:rFonts w:cs="Times New Roman"/>
                  <w:sz w:val="22"/>
                  <w:szCs w:val="24"/>
                </w:rPr>
                <w:delText>Lihat Grafik Arus</w:delText>
              </w:r>
              <w:bookmarkStart w:id="5866" w:name="_Toc23496756"/>
              <w:bookmarkStart w:id="5867" w:name="_Toc23552940"/>
              <w:bookmarkStart w:id="5868" w:name="_Toc23811293"/>
              <w:bookmarkStart w:id="5869" w:name="_Toc23880956"/>
              <w:bookmarkEnd w:id="5866"/>
              <w:bookmarkEnd w:id="5867"/>
              <w:bookmarkEnd w:id="5868"/>
              <w:bookmarkEnd w:id="5869"/>
            </w:del>
          </w:p>
        </w:tc>
        <w:bookmarkStart w:id="5870" w:name="_Toc23496757"/>
        <w:bookmarkStart w:id="5871" w:name="_Toc23552941"/>
        <w:bookmarkStart w:id="5872" w:name="_Toc23811294"/>
        <w:bookmarkStart w:id="5873" w:name="_Toc23880957"/>
        <w:bookmarkEnd w:id="5870"/>
        <w:bookmarkEnd w:id="5871"/>
        <w:bookmarkEnd w:id="5872"/>
        <w:bookmarkEnd w:id="5873"/>
      </w:tr>
      <w:tr w:rsidR="00FA0809" w:rsidRPr="0033182C" w:rsidDel="00F7680F" w14:paraId="332A5A05" w14:textId="17C18CF4" w:rsidTr="00C9053F">
        <w:trPr>
          <w:del w:id="5874" w:author="Windows User" w:date="2019-09-19T03:29:00Z"/>
        </w:trPr>
        <w:tc>
          <w:tcPr>
            <w:tcW w:w="4531" w:type="dxa"/>
          </w:tcPr>
          <w:p w14:paraId="44D10966" w14:textId="41A1F77C" w:rsidR="00FA0809" w:rsidRPr="0033182C" w:rsidDel="00F7680F" w:rsidRDefault="00FA0809" w:rsidP="00C9053F">
            <w:pPr>
              <w:spacing w:after="0" w:line="240" w:lineRule="auto"/>
              <w:rPr>
                <w:del w:id="5875" w:author="Windows User" w:date="2019-09-19T03:29:00Z"/>
                <w:rFonts w:cs="Times New Roman"/>
                <w:sz w:val="22"/>
                <w:szCs w:val="24"/>
                <w:lang w:val="en-ID"/>
              </w:rPr>
            </w:pPr>
            <w:del w:id="5876" w:author="Windows User" w:date="2019-09-19T03:29:00Z">
              <w:r w:rsidRPr="0033182C" w:rsidDel="00F7680F">
                <w:rPr>
                  <w:rFonts w:cs="Times New Roman"/>
                  <w:b/>
                  <w:sz w:val="22"/>
                  <w:szCs w:val="24"/>
                </w:rPr>
                <w:delText>Aktor</w:delText>
              </w:r>
              <w:bookmarkStart w:id="5877" w:name="_Toc23496758"/>
              <w:bookmarkStart w:id="5878" w:name="_Toc23552942"/>
              <w:bookmarkStart w:id="5879" w:name="_Toc23811295"/>
              <w:bookmarkStart w:id="5880" w:name="_Toc23880958"/>
              <w:bookmarkEnd w:id="5877"/>
              <w:bookmarkEnd w:id="5878"/>
              <w:bookmarkEnd w:id="5879"/>
              <w:bookmarkEnd w:id="5880"/>
            </w:del>
          </w:p>
        </w:tc>
        <w:tc>
          <w:tcPr>
            <w:tcW w:w="3402" w:type="dxa"/>
            <w:gridSpan w:val="2"/>
          </w:tcPr>
          <w:p w14:paraId="226260DA" w14:textId="06878337" w:rsidR="00FA0809" w:rsidRPr="0033182C" w:rsidDel="00F7680F" w:rsidRDefault="00FA0809" w:rsidP="00C9053F">
            <w:pPr>
              <w:spacing w:after="0" w:line="240" w:lineRule="auto"/>
              <w:rPr>
                <w:del w:id="5881" w:author="Windows User" w:date="2019-09-19T03:29:00Z"/>
                <w:rFonts w:cs="Times New Roman"/>
                <w:sz w:val="22"/>
                <w:szCs w:val="24"/>
                <w:lang w:val="en-ID"/>
              </w:rPr>
            </w:pPr>
            <w:del w:id="5882" w:author="Windows User" w:date="2019-09-19T03:29:00Z">
              <w:r w:rsidRPr="0033182C" w:rsidDel="00F7680F">
                <w:rPr>
                  <w:rFonts w:cs="Times New Roman"/>
                  <w:sz w:val="22"/>
                  <w:szCs w:val="24"/>
                </w:rPr>
                <w:delText>Senua aktor</w:delText>
              </w:r>
              <w:bookmarkStart w:id="5883" w:name="_Toc23496759"/>
              <w:bookmarkStart w:id="5884" w:name="_Toc23552943"/>
              <w:bookmarkStart w:id="5885" w:name="_Toc23811296"/>
              <w:bookmarkStart w:id="5886" w:name="_Toc23880959"/>
              <w:bookmarkEnd w:id="5883"/>
              <w:bookmarkEnd w:id="5884"/>
              <w:bookmarkEnd w:id="5885"/>
              <w:bookmarkEnd w:id="5886"/>
            </w:del>
          </w:p>
        </w:tc>
        <w:bookmarkStart w:id="5887" w:name="_Toc23496760"/>
        <w:bookmarkStart w:id="5888" w:name="_Toc23552944"/>
        <w:bookmarkStart w:id="5889" w:name="_Toc23811297"/>
        <w:bookmarkStart w:id="5890" w:name="_Toc23880960"/>
        <w:bookmarkEnd w:id="5887"/>
        <w:bookmarkEnd w:id="5888"/>
        <w:bookmarkEnd w:id="5889"/>
        <w:bookmarkEnd w:id="5890"/>
      </w:tr>
      <w:tr w:rsidR="00FA0809" w:rsidRPr="0033182C" w:rsidDel="00F7680F" w14:paraId="42892F1F" w14:textId="56814D99" w:rsidTr="00C9053F">
        <w:trPr>
          <w:del w:id="5891" w:author="Windows User" w:date="2019-09-19T03:29:00Z"/>
        </w:trPr>
        <w:tc>
          <w:tcPr>
            <w:tcW w:w="4531" w:type="dxa"/>
          </w:tcPr>
          <w:p w14:paraId="7ACC4EF3" w14:textId="4F52E32D" w:rsidR="00FA0809" w:rsidRPr="0033182C" w:rsidDel="00F7680F" w:rsidRDefault="00FA0809" w:rsidP="00C9053F">
            <w:pPr>
              <w:spacing w:after="0" w:line="240" w:lineRule="auto"/>
              <w:rPr>
                <w:del w:id="5892" w:author="Windows User" w:date="2019-09-19T03:29:00Z"/>
                <w:rFonts w:cs="Times New Roman"/>
                <w:sz w:val="22"/>
                <w:szCs w:val="24"/>
                <w:lang w:val="en-ID"/>
              </w:rPr>
            </w:pPr>
            <w:del w:id="5893" w:author="Windows User" w:date="2019-09-19T03:29:00Z">
              <w:r w:rsidRPr="0033182C" w:rsidDel="00F7680F">
                <w:rPr>
                  <w:rFonts w:cs="Times New Roman"/>
                  <w:b/>
                  <w:sz w:val="22"/>
                  <w:szCs w:val="24"/>
                </w:rPr>
                <w:delText>Deskripsi Singkat</w:delText>
              </w:r>
              <w:bookmarkStart w:id="5894" w:name="_Toc23496761"/>
              <w:bookmarkStart w:id="5895" w:name="_Toc23552945"/>
              <w:bookmarkStart w:id="5896" w:name="_Toc23811298"/>
              <w:bookmarkStart w:id="5897" w:name="_Toc23880961"/>
              <w:bookmarkEnd w:id="5894"/>
              <w:bookmarkEnd w:id="5895"/>
              <w:bookmarkEnd w:id="5896"/>
              <w:bookmarkEnd w:id="5897"/>
            </w:del>
          </w:p>
        </w:tc>
        <w:tc>
          <w:tcPr>
            <w:tcW w:w="3402" w:type="dxa"/>
            <w:gridSpan w:val="2"/>
          </w:tcPr>
          <w:p w14:paraId="0AFDB804" w14:textId="3211233B" w:rsidR="00FA0809" w:rsidRPr="0033182C" w:rsidDel="00F7680F" w:rsidRDefault="00FA0809" w:rsidP="00C9053F">
            <w:pPr>
              <w:spacing w:after="0" w:line="240" w:lineRule="auto"/>
              <w:rPr>
                <w:del w:id="5898" w:author="Windows User" w:date="2019-09-19T03:29:00Z"/>
                <w:rFonts w:cs="Times New Roman"/>
                <w:sz w:val="22"/>
                <w:szCs w:val="24"/>
                <w:lang w:val="en-ID"/>
              </w:rPr>
            </w:pPr>
            <w:del w:id="5899" w:author="Windows User" w:date="2019-09-19T03:29:00Z">
              <w:r w:rsidRPr="0033182C" w:rsidDel="00F7680F">
                <w:rPr>
                  <w:rFonts w:cs="Times New Roman"/>
                  <w:sz w:val="22"/>
                  <w:szCs w:val="24"/>
                </w:rPr>
                <w:delText>Aktor melihat data arus</w:delText>
              </w:r>
              <w:bookmarkStart w:id="5900" w:name="_Toc23496762"/>
              <w:bookmarkStart w:id="5901" w:name="_Toc23552946"/>
              <w:bookmarkStart w:id="5902" w:name="_Toc23811299"/>
              <w:bookmarkStart w:id="5903" w:name="_Toc23880962"/>
              <w:bookmarkEnd w:id="5900"/>
              <w:bookmarkEnd w:id="5901"/>
              <w:bookmarkEnd w:id="5902"/>
              <w:bookmarkEnd w:id="5903"/>
            </w:del>
          </w:p>
        </w:tc>
        <w:bookmarkStart w:id="5904" w:name="_Toc23496763"/>
        <w:bookmarkStart w:id="5905" w:name="_Toc23552947"/>
        <w:bookmarkStart w:id="5906" w:name="_Toc23811300"/>
        <w:bookmarkStart w:id="5907" w:name="_Toc23880963"/>
        <w:bookmarkEnd w:id="5904"/>
        <w:bookmarkEnd w:id="5905"/>
        <w:bookmarkEnd w:id="5906"/>
        <w:bookmarkEnd w:id="5907"/>
      </w:tr>
      <w:tr w:rsidR="00FA0809" w:rsidRPr="0033182C" w:rsidDel="00F7680F" w14:paraId="20697FD4" w14:textId="731BDB1D" w:rsidTr="00C9053F">
        <w:trPr>
          <w:del w:id="5908" w:author="Windows User" w:date="2019-09-19T03:29:00Z"/>
        </w:trPr>
        <w:tc>
          <w:tcPr>
            <w:tcW w:w="4531" w:type="dxa"/>
          </w:tcPr>
          <w:p w14:paraId="23E17E8C" w14:textId="1BB9D8C3" w:rsidR="00FA0809" w:rsidRPr="0033182C" w:rsidDel="00F7680F" w:rsidRDefault="00FA0809" w:rsidP="00C9053F">
            <w:pPr>
              <w:spacing w:after="0" w:line="240" w:lineRule="auto"/>
              <w:rPr>
                <w:del w:id="5909" w:author="Windows User" w:date="2019-09-19T03:29:00Z"/>
                <w:rFonts w:cs="Times New Roman"/>
                <w:sz w:val="22"/>
                <w:szCs w:val="24"/>
                <w:lang w:val="en-ID"/>
              </w:rPr>
            </w:pPr>
            <w:del w:id="5910" w:author="Windows User" w:date="2019-09-19T03:29:00Z">
              <w:r w:rsidRPr="0033182C" w:rsidDel="00F7680F">
                <w:rPr>
                  <w:rFonts w:cs="Times New Roman"/>
                  <w:b/>
                  <w:sz w:val="22"/>
                  <w:szCs w:val="24"/>
                </w:rPr>
                <w:delText>Prekondisi</w:delText>
              </w:r>
              <w:bookmarkStart w:id="5911" w:name="_Toc23496764"/>
              <w:bookmarkStart w:id="5912" w:name="_Toc23552948"/>
              <w:bookmarkStart w:id="5913" w:name="_Toc23811301"/>
              <w:bookmarkStart w:id="5914" w:name="_Toc23880964"/>
              <w:bookmarkEnd w:id="5911"/>
              <w:bookmarkEnd w:id="5912"/>
              <w:bookmarkEnd w:id="5913"/>
              <w:bookmarkEnd w:id="5914"/>
            </w:del>
          </w:p>
        </w:tc>
        <w:tc>
          <w:tcPr>
            <w:tcW w:w="3402" w:type="dxa"/>
            <w:gridSpan w:val="2"/>
          </w:tcPr>
          <w:p w14:paraId="1CC082E0" w14:textId="55031A7C" w:rsidR="00FA0809" w:rsidRPr="0033182C" w:rsidDel="00F7680F" w:rsidRDefault="00FA0809" w:rsidP="00C9053F">
            <w:pPr>
              <w:spacing w:after="0" w:line="240" w:lineRule="auto"/>
              <w:rPr>
                <w:del w:id="5915" w:author="Windows User" w:date="2019-09-19T03:29:00Z"/>
                <w:rFonts w:cs="Times New Roman"/>
                <w:sz w:val="22"/>
                <w:szCs w:val="24"/>
                <w:lang w:val="en-ID"/>
              </w:rPr>
            </w:pPr>
            <w:del w:id="5916" w:author="Windows User" w:date="2019-09-19T03:29:00Z">
              <w:r w:rsidRPr="0033182C" w:rsidDel="00F7680F">
                <w:rPr>
                  <w:rFonts w:cs="Times New Roman"/>
                  <w:sz w:val="22"/>
                  <w:szCs w:val="24"/>
                </w:rPr>
                <w:delText>Aktor masuk halaman dashboard masing-masing</w:delText>
              </w:r>
              <w:bookmarkStart w:id="5917" w:name="_Toc23496765"/>
              <w:bookmarkStart w:id="5918" w:name="_Toc23552949"/>
              <w:bookmarkStart w:id="5919" w:name="_Toc23811302"/>
              <w:bookmarkStart w:id="5920" w:name="_Toc23880965"/>
              <w:bookmarkEnd w:id="5917"/>
              <w:bookmarkEnd w:id="5918"/>
              <w:bookmarkEnd w:id="5919"/>
              <w:bookmarkEnd w:id="5920"/>
            </w:del>
          </w:p>
        </w:tc>
        <w:bookmarkStart w:id="5921" w:name="_Toc23496766"/>
        <w:bookmarkStart w:id="5922" w:name="_Toc23552950"/>
        <w:bookmarkStart w:id="5923" w:name="_Toc23811303"/>
        <w:bookmarkStart w:id="5924" w:name="_Toc23880966"/>
        <w:bookmarkEnd w:id="5921"/>
        <w:bookmarkEnd w:id="5922"/>
        <w:bookmarkEnd w:id="5923"/>
        <w:bookmarkEnd w:id="5924"/>
      </w:tr>
      <w:tr w:rsidR="00FA0809" w:rsidRPr="0033182C" w:rsidDel="00F7680F" w14:paraId="53E5187E" w14:textId="21260B91" w:rsidTr="00C9053F">
        <w:trPr>
          <w:del w:id="5925" w:author="Windows User" w:date="2019-09-19T03:29:00Z"/>
        </w:trPr>
        <w:tc>
          <w:tcPr>
            <w:tcW w:w="4531" w:type="dxa"/>
          </w:tcPr>
          <w:p w14:paraId="0A59A131" w14:textId="58EEDC99" w:rsidR="00FA0809" w:rsidRPr="0033182C" w:rsidDel="00F7680F" w:rsidRDefault="00FA0809" w:rsidP="00C9053F">
            <w:pPr>
              <w:spacing w:after="0" w:line="240" w:lineRule="auto"/>
              <w:rPr>
                <w:del w:id="5926" w:author="Windows User" w:date="2019-09-19T03:29:00Z"/>
                <w:rFonts w:cs="Times New Roman"/>
                <w:sz w:val="22"/>
                <w:szCs w:val="24"/>
                <w:lang w:val="en-ID"/>
              </w:rPr>
            </w:pPr>
            <w:del w:id="5927" w:author="Windows User" w:date="2019-09-19T03:29:00Z">
              <w:r w:rsidRPr="0033182C" w:rsidDel="00F7680F">
                <w:rPr>
                  <w:rFonts w:cs="Times New Roman"/>
                  <w:b/>
                  <w:sz w:val="22"/>
                  <w:szCs w:val="24"/>
                </w:rPr>
                <w:delText>Pascakondisi</w:delText>
              </w:r>
              <w:bookmarkStart w:id="5928" w:name="_Toc23496767"/>
              <w:bookmarkStart w:id="5929" w:name="_Toc23552951"/>
              <w:bookmarkStart w:id="5930" w:name="_Toc23811304"/>
              <w:bookmarkStart w:id="5931" w:name="_Toc23880967"/>
              <w:bookmarkEnd w:id="5928"/>
              <w:bookmarkEnd w:id="5929"/>
              <w:bookmarkEnd w:id="5930"/>
              <w:bookmarkEnd w:id="5931"/>
            </w:del>
          </w:p>
        </w:tc>
        <w:tc>
          <w:tcPr>
            <w:tcW w:w="3402" w:type="dxa"/>
            <w:gridSpan w:val="2"/>
          </w:tcPr>
          <w:p w14:paraId="2B89789E" w14:textId="1757DF81" w:rsidR="00FA0809" w:rsidRPr="0033182C" w:rsidDel="00F7680F" w:rsidRDefault="00FA0809" w:rsidP="00C9053F">
            <w:pPr>
              <w:spacing w:after="0" w:line="240" w:lineRule="auto"/>
              <w:rPr>
                <w:del w:id="5932" w:author="Windows User" w:date="2019-09-19T03:29:00Z"/>
                <w:rFonts w:cs="Times New Roman"/>
                <w:sz w:val="22"/>
                <w:szCs w:val="24"/>
                <w:lang w:val="en-ID"/>
              </w:rPr>
            </w:pPr>
            <w:del w:id="5933" w:author="Windows User" w:date="2019-09-19T03:29:00Z">
              <w:r w:rsidRPr="0033182C" w:rsidDel="00F7680F">
                <w:rPr>
                  <w:rFonts w:cs="Times New Roman"/>
                  <w:sz w:val="22"/>
                  <w:szCs w:val="24"/>
                </w:rPr>
                <w:delText>Aktor dapat melihat grafik arus yang dihasilakan</w:delText>
              </w:r>
              <w:bookmarkStart w:id="5934" w:name="_Toc23496768"/>
              <w:bookmarkStart w:id="5935" w:name="_Toc23552952"/>
              <w:bookmarkStart w:id="5936" w:name="_Toc23811305"/>
              <w:bookmarkStart w:id="5937" w:name="_Toc23880968"/>
              <w:bookmarkEnd w:id="5934"/>
              <w:bookmarkEnd w:id="5935"/>
              <w:bookmarkEnd w:id="5936"/>
              <w:bookmarkEnd w:id="5937"/>
            </w:del>
          </w:p>
        </w:tc>
        <w:bookmarkStart w:id="5938" w:name="_Toc23496769"/>
        <w:bookmarkStart w:id="5939" w:name="_Toc23552953"/>
        <w:bookmarkStart w:id="5940" w:name="_Toc23811306"/>
        <w:bookmarkStart w:id="5941" w:name="_Toc23880969"/>
        <w:bookmarkEnd w:id="5938"/>
        <w:bookmarkEnd w:id="5939"/>
        <w:bookmarkEnd w:id="5940"/>
        <w:bookmarkEnd w:id="5941"/>
      </w:tr>
      <w:tr w:rsidR="00FA0809" w:rsidRPr="0033182C" w:rsidDel="00F7680F" w14:paraId="178BE29D" w14:textId="2B615CE9" w:rsidTr="00C9053F">
        <w:trPr>
          <w:del w:id="5942" w:author="Windows User" w:date="2019-09-19T03:29:00Z"/>
        </w:trPr>
        <w:tc>
          <w:tcPr>
            <w:tcW w:w="7933" w:type="dxa"/>
            <w:gridSpan w:val="3"/>
          </w:tcPr>
          <w:p w14:paraId="16E98479" w14:textId="66CEECDA" w:rsidR="00FA0809" w:rsidRPr="0033182C" w:rsidDel="00F7680F" w:rsidRDefault="00FA0809" w:rsidP="00C9053F">
            <w:pPr>
              <w:spacing w:after="0" w:line="240" w:lineRule="auto"/>
              <w:jc w:val="center"/>
              <w:rPr>
                <w:del w:id="5943" w:author="Windows User" w:date="2019-09-19T03:29:00Z"/>
                <w:rFonts w:cs="Times New Roman"/>
                <w:sz w:val="22"/>
                <w:szCs w:val="24"/>
              </w:rPr>
            </w:pPr>
            <w:del w:id="5944" w:author="Windows User" w:date="2019-09-19T03:29:00Z">
              <w:r w:rsidRPr="0033182C" w:rsidDel="00F7680F">
                <w:rPr>
                  <w:rFonts w:cs="Times New Roman"/>
                  <w:b/>
                  <w:bCs/>
                  <w:sz w:val="22"/>
                  <w:szCs w:val="24"/>
                </w:rPr>
                <w:delText>Flow Event</w:delText>
              </w:r>
              <w:bookmarkStart w:id="5945" w:name="_Toc23496770"/>
              <w:bookmarkStart w:id="5946" w:name="_Toc23552954"/>
              <w:bookmarkStart w:id="5947" w:name="_Toc23811307"/>
              <w:bookmarkStart w:id="5948" w:name="_Toc23880970"/>
              <w:bookmarkEnd w:id="5945"/>
              <w:bookmarkEnd w:id="5946"/>
              <w:bookmarkEnd w:id="5947"/>
              <w:bookmarkEnd w:id="5948"/>
            </w:del>
          </w:p>
        </w:tc>
        <w:bookmarkStart w:id="5949" w:name="_Toc23496771"/>
        <w:bookmarkStart w:id="5950" w:name="_Toc23552955"/>
        <w:bookmarkStart w:id="5951" w:name="_Toc23811308"/>
        <w:bookmarkStart w:id="5952" w:name="_Toc23880971"/>
        <w:bookmarkEnd w:id="5949"/>
        <w:bookmarkEnd w:id="5950"/>
        <w:bookmarkEnd w:id="5951"/>
        <w:bookmarkEnd w:id="5952"/>
      </w:tr>
      <w:tr w:rsidR="00FA0809" w:rsidRPr="0033182C" w:rsidDel="00F7680F" w14:paraId="3788A34A" w14:textId="7B321434" w:rsidTr="00C9053F">
        <w:trPr>
          <w:del w:id="5953" w:author="Windows User" w:date="2019-09-19T03:29:00Z"/>
        </w:trPr>
        <w:tc>
          <w:tcPr>
            <w:tcW w:w="7933" w:type="dxa"/>
            <w:gridSpan w:val="3"/>
          </w:tcPr>
          <w:p w14:paraId="6C814D8A" w14:textId="233D2145" w:rsidR="00FA0809" w:rsidRPr="0033182C" w:rsidDel="00F7680F" w:rsidRDefault="00FA0809" w:rsidP="00C9053F">
            <w:pPr>
              <w:spacing w:after="0" w:line="240" w:lineRule="auto"/>
              <w:jc w:val="center"/>
              <w:rPr>
                <w:del w:id="5954" w:author="Windows User" w:date="2019-09-19T03:29:00Z"/>
                <w:rFonts w:cs="Times New Roman"/>
                <w:sz w:val="22"/>
                <w:szCs w:val="24"/>
              </w:rPr>
            </w:pPr>
            <w:del w:id="5955" w:author="Windows User" w:date="2019-09-19T03:29:00Z">
              <w:r w:rsidRPr="0033182C" w:rsidDel="00F7680F">
                <w:rPr>
                  <w:rFonts w:cs="Times New Roman"/>
                  <w:b/>
                  <w:sz w:val="22"/>
                  <w:szCs w:val="24"/>
                </w:rPr>
                <w:delText>Normal Flow : Lihat grafik arus</w:delText>
              </w:r>
              <w:bookmarkStart w:id="5956" w:name="_Toc23496772"/>
              <w:bookmarkStart w:id="5957" w:name="_Toc23552956"/>
              <w:bookmarkStart w:id="5958" w:name="_Toc23811309"/>
              <w:bookmarkStart w:id="5959" w:name="_Toc23880972"/>
              <w:bookmarkEnd w:id="5956"/>
              <w:bookmarkEnd w:id="5957"/>
              <w:bookmarkEnd w:id="5958"/>
              <w:bookmarkEnd w:id="5959"/>
            </w:del>
          </w:p>
        </w:tc>
        <w:bookmarkStart w:id="5960" w:name="_Toc23496773"/>
        <w:bookmarkStart w:id="5961" w:name="_Toc23552957"/>
        <w:bookmarkStart w:id="5962" w:name="_Toc23811310"/>
        <w:bookmarkStart w:id="5963" w:name="_Toc23880973"/>
        <w:bookmarkEnd w:id="5960"/>
        <w:bookmarkEnd w:id="5961"/>
        <w:bookmarkEnd w:id="5962"/>
        <w:bookmarkEnd w:id="5963"/>
      </w:tr>
      <w:tr w:rsidR="00FA0809" w:rsidRPr="0033182C" w:rsidDel="00F7680F" w14:paraId="5EA32F38" w14:textId="627F8014" w:rsidTr="00C9053F">
        <w:trPr>
          <w:trHeight w:val="371"/>
          <w:del w:id="5964" w:author="Windows User" w:date="2019-09-19T03:29:00Z"/>
        </w:trPr>
        <w:tc>
          <w:tcPr>
            <w:tcW w:w="4604" w:type="dxa"/>
            <w:gridSpan w:val="2"/>
          </w:tcPr>
          <w:p w14:paraId="0FED26FA" w14:textId="23DEFF9C" w:rsidR="00FA0809" w:rsidRPr="0033182C" w:rsidDel="00F7680F" w:rsidRDefault="00FA0809" w:rsidP="00C9053F">
            <w:pPr>
              <w:spacing w:after="0" w:line="240" w:lineRule="auto"/>
              <w:rPr>
                <w:del w:id="5965" w:author="Windows User" w:date="2019-09-19T03:29:00Z"/>
                <w:rFonts w:cs="Times New Roman"/>
                <w:b/>
                <w:sz w:val="22"/>
                <w:szCs w:val="24"/>
              </w:rPr>
            </w:pPr>
            <w:del w:id="5966" w:author="Windows User" w:date="2019-09-19T03:29:00Z">
              <w:r w:rsidRPr="0033182C" w:rsidDel="00F7680F">
                <w:rPr>
                  <w:rFonts w:cs="Times New Roman"/>
                  <w:sz w:val="22"/>
                  <w:szCs w:val="24"/>
                </w:rPr>
                <w:delText>Aksi Aktor</w:delText>
              </w:r>
              <w:bookmarkStart w:id="5967" w:name="_Toc23496774"/>
              <w:bookmarkStart w:id="5968" w:name="_Toc23552958"/>
              <w:bookmarkStart w:id="5969" w:name="_Toc23811311"/>
              <w:bookmarkStart w:id="5970" w:name="_Toc23880974"/>
              <w:bookmarkEnd w:id="5967"/>
              <w:bookmarkEnd w:id="5968"/>
              <w:bookmarkEnd w:id="5969"/>
              <w:bookmarkEnd w:id="5970"/>
            </w:del>
          </w:p>
        </w:tc>
        <w:tc>
          <w:tcPr>
            <w:tcW w:w="3329" w:type="dxa"/>
          </w:tcPr>
          <w:p w14:paraId="17FCF72D" w14:textId="6289FB6D" w:rsidR="00FA0809" w:rsidRPr="0033182C" w:rsidDel="00F7680F" w:rsidRDefault="00FA0809" w:rsidP="00C9053F">
            <w:pPr>
              <w:spacing w:after="0" w:line="240" w:lineRule="auto"/>
              <w:rPr>
                <w:del w:id="5971" w:author="Windows User" w:date="2019-09-19T03:29:00Z"/>
                <w:rFonts w:cs="Times New Roman"/>
                <w:b/>
                <w:sz w:val="22"/>
                <w:szCs w:val="24"/>
              </w:rPr>
            </w:pPr>
            <w:del w:id="5972" w:author="Windows User" w:date="2019-09-19T03:29:00Z">
              <w:r w:rsidRPr="0033182C" w:rsidDel="00F7680F">
                <w:rPr>
                  <w:rFonts w:cs="Times New Roman"/>
                  <w:sz w:val="22"/>
                  <w:szCs w:val="24"/>
                </w:rPr>
                <w:delText>Reaksi Sistem</w:delText>
              </w:r>
              <w:bookmarkStart w:id="5973" w:name="_Toc23496775"/>
              <w:bookmarkStart w:id="5974" w:name="_Toc23552959"/>
              <w:bookmarkStart w:id="5975" w:name="_Toc23811312"/>
              <w:bookmarkStart w:id="5976" w:name="_Toc23880975"/>
              <w:bookmarkEnd w:id="5973"/>
              <w:bookmarkEnd w:id="5974"/>
              <w:bookmarkEnd w:id="5975"/>
              <w:bookmarkEnd w:id="5976"/>
            </w:del>
          </w:p>
        </w:tc>
        <w:bookmarkStart w:id="5977" w:name="_Toc23496776"/>
        <w:bookmarkStart w:id="5978" w:name="_Toc23552960"/>
        <w:bookmarkStart w:id="5979" w:name="_Toc23811313"/>
        <w:bookmarkStart w:id="5980" w:name="_Toc23880976"/>
        <w:bookmarkEnd w:id="5977"/>
        <w:bookmarkEnd w:id="5978"/>
        <w:bookmarkEnd w:id="5979"/>
        <w:bookmarkEnd w:id="5980"/>
      </w:tr>
      <w:tr w:rsidR="00FA0809" w:rsidRPr="0033182C" w:rsidDel="00F7680F" w14:paraId="69D4FA35" w14:textId="6F6934D0" w:rsidTr="00C9053F">
        <w:trPr>
          <w:trHeight w:val="371"/>
          <w:del w:id="5981" w:author="Windows User" w:date="2019-09-19T03:29:00Z"/>
        </w:trPr>
        <w:tc>
          <w:tcPr>
            <w:tcW w:w="4604" w:type="dxa"/>
            <w:gridSpan w:val="2"/>
          </w:tcPr>
          <w:p w14:paraId="35576830" w14:textId="439E1BB8" w:rsidR="00FA0809" w:rsidRPr="0033182C" w:rsidDel="00F7680F" w:rsidRDefault="00FA0809" w:rsidP="00C9053F">
            <w:pPr>
              <w:pStyle w:val="ListParagraph"/>
              <w:numPr>
                <w:ilvl w:val="0"/>
                <w:numId w:val="16"/>
              </w:numPr>
              <w:spacing w:after="0" w:line="240" w:lineRule="auto"/>
              <w:rPr>
                <w:del w:id="5982" w:author="Windows User" w:date="2019-09-19T03:29:00Z"/>
                <w:rFonts w:cs="Times New Roman"/>
                <w:sz w:val="22"/>
                <w:szCs w:val="24"/>
              </w:rPr>
            </w:pPr>
            <w:del w:id="5983" w:author="Windows User" w:date="2019-09-19T03:29:00Z">
              <w:r w:rsidRPr="0033182C" w:rsidDel="00F7680F">
                <w:rPr>
                  <w:rFonts w:cs="Times New Roman"/>
                  <w:sz w:val="22"/>
                  <w:szCs w:val="24"/>
                </w:rPr>
                <w:delText>Klik menu Grafik pilih arus</w:delText>
              </w:r>
              <w:bookmarkStart w:id="5984" w:name="_Toc23496777"/>
              <w:bookmarkStart w:id="5985" w:name="_Toc23552961"/>
              <w:bookmarkStart w:id="5986" w:name="_Toc23811314"/>
              <w:bookmarkStart w:id="5987" w:name="_Toc23880977"/>
              <w:bookmarkEnd w:id="5984"/>
              <w:bookmarkEnd w:id="5985"/>
              <w:bookmarkEnd w:id="5986"/>
              <w:bookmarkEnd w:id="5987"/>
            </w:del>
          </w:p>
        </w:tc>
        <w:tc>
          <w:tcPr>
            <w:tcW w:w="3329" w:type="dxa"/>
          </w:tcPr>
          <w:p w14:paraId="7544C20A" w14:textId="239A3ED5" w:rsidR="00FA0809" w:rsidRPr="0033182C" w:rsidDel="00F7680F" w:rsidRDefault="00FA0809" w:rsidP="00C9053F">
            <w:pPr>
              <w:spacing w:after="0" w:line="240" w:lineRule="auto"/>
              <w:rPr>
                <w:del w:id="5988" w:author="Windows User" w:date="2019-09-19T03:29:00Z"/>
                <w:rFonts w:cs="Times New Roman"/>
                <w:sz w:val="22"/>
                <w:szCs w:val="24"/>
              </w:rPr>
            </w:pPr>
            <w:bookmarkStart w:id="5989" w:name="_Toc23496778"/>
            <w:bookmarkStart w:id="5990" w:name="_Toc23552962"/>
            <w:bookmarkStart w:id="5991" w:name="_Toc23811315"/>
            <w:bookmarkStart w:id="5992" w:name="_Toc23880978"/>
            <w:bookmarkEnd w:id="5989"/>
            <w:bookmarkEnd w:id="5990"/>
            <w:bookmarkEnd w:id="5991"/>
            <w:bookmarkEnd w:id="5992"/>
          </w:p>
        </w:tc>
        <w:bookmarkStart w:id="5993" w:name="_Toc23496779"/>
        <w:bookmarkStart w:id="5994" w:name="_Toc23552963"/>
        <w:bookmarkStart w:id="5995" w:name="_Toc23811316"/>
        <w:bookmarkStart w:id="5996" w:name="_Toc23880979"/>
        <w:bookmarkEnd w:id="5993"/>
        <w:bookmarkEnd w:id="5994"/>
        <w:bookmarkEnd w:id="5995"/>
        <w:bookmarkEnd w:id="5996"/>
      </w:tr>
      <w:tr w:rsidR="00FA0809" w:rsidRPr="0033182C" w:rsidDel="00F7680F" w14:paraId="4E73B6A7" w14:textId="65F91E20" w:rsidTr="00C9053F">
        <w:trPr>
          <w:trHeight w:val="92"/>
          <w:del w:id="5997" w:author="Windows User" w:date="2019-09-19T03:29:00Z"/>
        </w:trPr>
        <w:tc>
          <w:tcPr>
            <w:tcW w:w="4604" w:type="dxa"/>
            <w:gridSpan w:val="2"/>
          </w:tcPr>
          <w:p w14:paraId="2A8FB7C5" w14:textId="321BFBAF" w:rsidR="00FA0809" w:rsidRPr="0033182C" w:rsidDel="00F7680F" w:rsidRDefault="00FA0809" w:rsidP="00C9053F">
            <w:pPr>
              <w:pStyle w:val="ListParagraph"/>
              <w:spacing w:after="0" w:line="240" w:lineRule="auto"/>
              <w:rPr>
                <w:del w:id="5998" w:author="Windows User" w:date="2019-09-19T03:29:00Z"/>
                <w:rFonts w:cs="Times New Roman"/>
                <w:sz w:val="22"/>
                <w:szCs w:val="24"/>
              </w:rPr>
            </w:pPr>
            <w:bookmarkStart w:id="5999" w:name="_Toc23496780"/>
            <w:bookmarkStart w:id="6000" w:name="_Toc23552964"/>
            <w:bookmarkStart w:id="6001" w:name="_Toc23811317"/>
            <w:bookmarkStart w:id="6002" w:name="_Toc23880980"/>
            <w:bookmarkEnd w:id="5999"/>
            <w:bookmarkEnd w:id="6000"/>
            <w:bookmarkEnd w:id="6001"/>
            <w:bookmarkEnd w:id="6002"/>
          </w:p>
          <w:p w14:paraId="4E64DDCB" w14:textId="7693469B" w:rsidR="00FA0809" w:rsidRPr="0033182C" w:rsidDel="00F7680F" w:rsidRDefault="00FA0809" w:rsidP="00C9053F">
            <w:pPr>
              <w:spacing w:after="0" w:line="240" w:lineRule="auto"/>
              <w:rPr>
                <w:del w:id="6003" w:author="Windows User" w:date="2019-09-19T03:29:00Z"/>
                <w:rFonts w:cs="Times New Roman"/>
                <w:b/>
                <w:sz w:val="22"/>
                <w:szCs w:val="24"/>
              </w:rPr>
            </w:pPr>
            <w:bookmarkStart w:id="6004" w:name="_Toc23496781"/>
            <w:bookmarkStart w:id="6005" w:name="_Toc23552965"/>
            <w:bookmarkStart w:id="6006" w:name="_Toc23811318"/>
            <w:bookmarkStart w:id="6007" w:name="_Toc23880981"/>
            <w:bookmarkEnd w:id="6004"/>
            <w:bookmarkEnd w:id="6005"/>
            <w:bookmarkEnd w:id="6006"/>
            <w:bookmarkEnd w:id="6007"/>
          </w:p>
        </w:tc>
        <w:tc>
          <w:tcPr>
            <w:tcW w:w="3329" w:type="dxa"/>
          </w:tcPr>
          <w:p w14:paraId="0E9D9542" w14:textId="0B08A6F1" w:rsidR="00FA0809" w:rsidRPr="0033182C" w:rsidDel="00F7680F" w:rsidRDefault="00FA0809" w:rsidP="00C9053F">
            <w:pPr>
              <w:pStyle w:val="ListParagraph"/>
              <w:numPr>
                <w:ilvl w:val="0"/>
                <w:numId w:val="16"/>
              </w:numPr>
              <w:spacing w:after="0" w:line="240" w:lineRule="auto"/>
              <w:rPr>
                <w:del w:id="6008" w:author="Windows User" w:date="2019-09-19T03:29:00Z"/>
                <w:rFonts w:cs="Times New Roman"/>
                <w:sz w:val="22"/>
                <w:szCs w:val="24"/>
              </w:rPr>
            </w:pPr>
            <w:del w:id="6009" w:author="Windows User" w:date="2019-09-19T03:29:00Z">
              <w:r w:rsidRPr="0033182C" w:rsidDel="00F7680F">
                <w:rPr>
                  <w:rFonts w:cs="Times New Roman"/>
                  <w:sz w:val="22"/>
                  <w:szCs w:val="24"/>
                </w:rPr>
                <w:delText>Menampilkan grafik arus</w:delText>
              </w:r>
              <w:bookmarkStart w:id="6010" w:name="_Toc23496782"/>
              <w:bookmarkStart w:id="6011" w:name="_Toc23552966"/>
              <w:bookmarkStart w:id="6012" w:name="_Toc23811319"/>
              <w:bookmarkStart w:id="6013" w:name="_Toc23880982"/>
              <w:bookmarkEnd w:id="6010"/>
              <w:bookmarkEnd w:id="6011"/>
              <w:bookmarkEnd w:id="6012"/>
              <w:bookmarkEnd w:id="6013"/>
            </w:del>
          </w:p>
        </w:tc>
        <w:bookmarkStart w:id="6014" w:name="_Toc23496783"/>
        <w:bookmarkStart w:id="6015" w:name="_Toc23552967"/>
        <w:bookmarkStart w:id="6016" w:name="_Toc23811320"/>
        <w:bookmarkStart w:id="6017" w:name="_Toc23880983"/>
        <w:bookmarkEnd w:id="6014"/>
        <w:bookmarkEnd w:id="6015"/>
        <w:bookmarkEnd w:id="6016"/>
        <w:bookmarkEnd w:id="6017"/>
      </w:tr>
    </w:tbl>
    <w:p w14:paraId="0CBA4EEE" w14:textId="33798C4E" w:rsidR="004F2EF7" w:rsidRPr="0033182C" w:rsidDel="00F7680F" w:rsidRDefault="00FA0809">
      <w:pPr>
        <w:pStyle w:val="Heading3"/>
        <w:numPr>
          <w:ilvl w:val="2"/>
          <w:numId w:val="43"/>
        </w:numPr>
        <w:ind w:left="357" w:hanging="357"/>
        <w:rPr>
          <w:del w:id="6018" w:author="Windows User" w:date="2019-09-19T03:29:00Z"/>
          <w:rFonts w:cs="Times New Roman"/>
        </w:rPr>
        <w:pPrChange w:id="6019" w:author="Windows User" w:date="2019-09-19T02:40:00Z">
          <w:pPr>
            <w:pStyle w:val="Heading3"/>
          </w:pPr>
        </w:pPrChange>
      </w:pPr>
      <w:del w:id="6020" w:author="Windows User" w:date="2019-09-19T03:29:00Z">
        <w:r w:rsidRPr="0033182C" w:rsidDel="00F7680F">
          <w:rPr>
            <w:rFonts w:cs="Times New Roman"/>
          </w:rPr>
          <w:delText xml:space="preserve">Lihat </w:delText>
        </w:r>
        <w:r w:rsidR="0090212E" w:rsidRPr="0033182C" w:rsidDel="00F7680F">
          <w:rPr>
            <w:rFonts w:cs="Times New Roman"/>
          </w:rPr>
          <w:delText>Grafik Tegangan</w:delText>
        </w:r>
        <w:bookmarkStart w:id="6021" w:name="_Toc23496784"/>
        <w:bookmarkStart w:id="6022" w:name="_Toc23552968"/>
        <w:bookmarkStart w:id="6023" w:name="_Toc23811321"/>
        <w:bookmarkStart w:id="6024" w:name="_Toc23880984"/>
        <w:bookmarkEnd w:id="6021"/>
        <w:bookmarkEnd w:id="6022"/>
        <w:bookmarkEnd w:id="6023"/>
        <w:bookmarkEnd w:id="6024"/>
      </w:del>
    </w:p>
    <w:p w14:paraId="216DF47C" w14:textId="2BF74F4E" w:rsidR="00E75BB9" w:rsidRPr="0033182C" w:rsidDel="00F7680F" w:rsidRDefault="00E75BB9" w:rsidP="003E1410">
      <w:pPr>
        <w:ind w:firstLine="567"/>
        <w:rPr>
          <w:del w:id="6025" w:author="Windows User" w:date="2019-09-19T03:29:00Z"/>
          <w:rFonts w:cs="Times New Roman"/>
          <w:szCs w:val="24"/>
        </w:rPr>
      </w:pPr>
      <w:del w:id="6026" w:author="Windows User" w:date="2019-09-19T03:29:00Z">
        <w:r w:rsidRPr="0033182C" w:rsidDel="00F7680F">
          <w:rPr>
            <w:rFonts w:cs="Times New Roman"/>
            <w:szCs w:val="24"/>
          </w:rPr>
          <w:delText xml:space="preserve">Skenario ini menjelaskan alur untuk melihat grafik tegangan yang dihasilkan. Fitur ini bisa dilakukan oleh semua user. Skenario lihat grafik tegangan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4.14.</w:delText>
        </w:r>
        <w:bookmarkStart w:id="6027" w:name="_Toc23496785"/>
        <w:bookmarkStart w:id="6028" w:name="_Toc23552969"/>
        <w:bookmarkStart w:id="6029" w:name="_Toc23811322"/>
        <w:bookmarkStart w:id="6030" w:name="_Toc23880985"/>
        <w:bookmarkEnd w:id="6027"/>
        <w:bookmarkEnd w:id="6028"/>
        <w:bookmarkEnd w:id="6029"/>
        <w:bookmarkEnd w:id="6030"/>
      </w:del>
    </w:p>
    <w:p w14:paraId="116A1961" w14:textId="77E3FBE1" w:rsidR="00C9053F" w:rsidRPr="0033182C" w:rsidDel="00F7680F" w:rsidRDefault="00C9053F" w:rsidP="00C9053F">
      <w:pPr>
        <w:pStyle w:val="Caption"/>
        <w:keepNext/>
        <w:spacing w:after="0" w:line="360" w:lineRule="auto"/>
        <w:jc w:val="center"/>
        <w:rPr>
          <w:del w:id="6031" w:author="Windows User" w:date="2019-09-19T03:29:00Z"/>
          <w:rFonts w:cs="Times New Roman"/>
          <w:i w:val="0"/>
          <w:color w:val="auto"/>
          <w:sz w:val="24"/>
        </w:rPr>
      </w:pPr>
      <w:del w:id="6032" w:author="Windows User" w:date="2019-09-19T03:29:00Z">
        <w:r w:rsidRPr="0033182C" w:rsidDel="00F7680F">
          <w:rPr>
            <w:rFonts w:cs="Times New Roman"/>
            <w:i w:val="0"/>
            <w:color w:val="auto"/>
            <w:sz w:val="24"/>
          </w:rPr>
          <w:delText xml:space="preserve">Tabel </w:delText>
        </w:r>
      </w:del>
      <w:del w:id="6033"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14</w:delText>
        </w:r>
        <w:r w:rsidR="007E74B5" w:rsidRPr="0033182C" w:rsidDel="00F10288">
          <w:rPr>
            <w:rFonts w:cs="Times New Roman"/>
            <w:i w:val="0"/>
          </w:rPr>
          <w:fldChar w:fldCharType="end"/>
        </w:r>
      </w:del>
      <w:del w:id="6034" w:author="Windows User" w:date="2019-09-19T03:29:00Z">
        <w:r w:rsidRPr="0033182C" w:rsidDel="00F7680F">
          <w:rPr>
            <w:rFonts w:cs="Times New Roman"/>
            <w:i w:val="0"/>
            <w:color w:val="auto"/>
            <w:sz w:val="24"/>
          </w:rPr>
          <w:delText xml:space="preserve"> Lihat Grafik Tegangan</w:delText>
        </w:r>
        <w:bookmarkStart w:id="6035" w:name="_Toc23496786"/>
        <w:bookmarkStart w:id="6036" w:name="_Toc23552970"/>
        <w:bookmarkStart w:id="6037" w:name="_Toc23811323"/>
        <w:bookmarkStart w:id="6038" w:name="_Toc23880986"/>
        <w:bookmarkEnd w:id="6035"/>
        <w:bookmarkEnd w:id="6036"/>
        <w:bookmarkEnd w:id="6037"/>
        <w:bookmarkEnd w:id="6038"/>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0CDFDCB8" w14:textId="46859542" w:rsidTr="00C9053F">
        <w:trPr>
          <w:del w:id="6039" w:author="Windows User" w:date="2019-09-19T03:29:00Z"/>
        </w:trPr>
        <w:tc>
          <w:tcPr>
            <w:tcW w:w="4531" w:type="dxa"/>
          </w:tcPr>
          <w:p w14:paraId="1DF31025" w14:textId="5FEFFC50" w:rsidR="00FA0809" w:rsidRPr="0033182C" w:rsidDel="00F7680F" w:rsidRDefault="00FA0809" w:rsidP="00E97240">
            <w:pPr>
              <w:spacing w:after="0" w:line="240" w:lineRule="auto"/>
              <w:rPr>
                <w:del w:id="6040" w:author="Windows User" w:date="2019-09-19T03:29:00Z"/>
                <w:rFonts w:cs="Times New Roman"/>
                <w:szCs w:val="24"/>
                <w:lang w:val="en-ID"/>
              </w:rPr>
            </w:pPr>
            <w:del w:id="6041" w:author="Windows User" w:date="2019-09-19T03:29:00Z">
              <w:r w:rsidRPr="0033182C" w:rsidDel="00F7680F">
                <w:rPr>
                  <w:rFonts w:cs="Times New Roman"/>
                  <w:b/>
                  <w:szCs w:val="24"/>
                </w:rPr>
                <w:delText>Nama Usecase</w:delText>
              </w:r>
              <w:bookmarkStart w:id="6042" w:name="_Toc23496787"/>
              <w:bookmarkStart w:id="6043" w:name="_Toc23552971"/>
              <w:bookmarkStart w:id="6044" w:name="_Toc23811324"/>
              <w:bookmarkStart w:id="6045" w:name="_Toc23880987"/>
              <w:bookmarkEnd w:id="6042"/>
              <w:bookmarkEnd w:id="6043"/>
              <w:bookmarkEnd w:id="6044"/>
              <w:bookmarkEnd w:id="6045"/>
            </w:del>
          </w:p>
        </w:tc>
        <w:tc>
          <w:tcPr>
            <w:tcW w:w="3402" w:type="dxa"/>
            <w:gridSpan w:val="2"/>
          </w:tcPr>
          <w:p w14:paraId="10BF1045" w14:textId="2BC1D7EE" w:rsidR="00FA0809" w:rsidRPr="0033182C" w:rsidDel="00F7680F" w:rsidRDefault="00FA0809" w:rsidP="00E97240">
            <w:pPr>
              <w:spacing w:after="0" w:line="240" w:lineRule="auto"/>
              <w:rPr>
                <w:del w:id="6046" w:author="Windows User" w:date="2019-09-19T03:29:00Z"/>
                <w:rFonts w:cs="Times New Roman"/>
                <w:szCs w:val="24"/>
                <w:lang w:val="en-ID"/>
              </w:rPr>
            </w:pPr>
            <w:del w:id="6047" w:author="Windows User" w:date="2019-09-19T03:29:00Z">
              <w:r w:rsidRPr="0033182C" w:rsidDel="00F7680F">
                <w:rPr>
                  <w:rFonts w:cs="Times New Roman"/>
                  <w:szCs w:val="24"/>
                </w:rPr>
                <w:delText>Lihat Grafik Tegangan</w:delText>
              </w:r>
              <w:bookmarkStart w:id="6048" w:name="_Toc23496788"/>
              <w:bookmarkStart w:id="6049" w:name="_Toc23552972"/>
              <w:bookmarkStart w:id="6050" w:name="_Toc23811325"/>
              <w:bookmarkStart w:id="6051" w:name="_Toc23880988"/>
              <w:bookmarkEnd w:id="6048"/>
              <w:bookmarkEnd w:id="6049"/>
              <w:bookmarkEnd w:id="6050"/>
              <w:bookmarkEnd w:id="6051"/>
            </w:del>
          </w:p>
        </w:tc>
        <w:bookmarkStart w:id="6052" w:name="_Toc23496789"/>
        <w:bookmarkStart w:id="6053" w:name="_Toc23552973"/>
        <w:bookmarkStart w:id="6054" w:name="_Toc23811326"/>
        <w:bookmarkStart w:id="6055" w:name="_Toc23880989"/>
        <w:bookmarkEnd w:id="6052"/>
        <w:bookmarkEnd w:id="6053"/>
        <w:bookmarkEnd w:id="6054"/>
        <w:bookmarkEnd w:id="6055"/>
      </w:tr>
      <w:tr w:rsidR="00FA0809" w:rsidRPr="0033182C" w:rsidDel="00F7680F" w14:paraId="7D7F2E32" w14:textId="35E1B592" w:rsidTr="00C9053F">
        <w:trPr>
          <w:del w:id="6056" w:author="Windows User" w:date="2019-09-19T03:29:00Z"/>
        </w:trPr>
        <w:tc>
          <w:tcPr>
            <w:tcW w:w="4531" w:type="dxa"/>
          </w:tcPr>
          <w:p w14:paraId="0323346C" w14:textId="7DF20BFB" w:rsidR="00FA0809" w:rsidRPr="0033182C" w:rsidDel="00F7680F" w:rsidRDefault="00FA0809" w:rsidP="00E97240">
            <w:pPr>
              <w:spacing w:after="0" w:line="240" w:lineRule="auto"/>
              <w:rPr>
                <w:del w:id="6057" w:author="Windows User" w:date="2019-09-19T03:29:00Z"/>
                <w:rFonts w:cs="Times New Roman"/>
                <w:szCs w:val="24"/>
                <w:lang w:val="en-ID"/>
              </w:rPr>
            </w:pPr>
            <w:del w:id="6058" w:author="Windows User" w:date="2019-09-19T03:29:00Z">
              <w:r w:rsidRPr="0033182C" w:rsidDel="00F7680F">
                <w:rPr>
                  <w:rFonts w:cs="Times New Roman"/>
                  <w:b/>
                  <w:szCs w:val="24"/>
                </w:rPr>
                <w:delText>Aktor</w:delText>
              </w:r>
              <w:bookmarkStart w:id="6059" w:name="_Toc23496790"/>
              <w:bookmarkStart w:id="6060" w:name="_Toc23552974"/>
              <w:bookmarkStart w:id="6061" w:name="_Toc23811327"/>
              <w:bookmarkStart w:id="6062" w:name="_Toc23880990"/>
              <w:bookmarkEnd w:id="6059"/>
              <w:bookmarkEnd w:id="6060"/>
              <w:bookmarkEnd w:id="6061"/>
              <w:bookmarkEnd w:id="6062"/>
            </w:del>
          </w:p>
        </w:tc>
        <w:tc>
          <w:tcPr>
            <w:tcW w:w="3402" w:type="dxa"/>
            <w:gridSpan w:val="2"/>
          </w:tcPr>
          <w:p w14:paraId="789EC1D6" w14:textId="46729C44" w:rsidR="00FA0809" w:rsidRPr="0033182C" w:rsidDel="00F7680F" w:rsidRDefault="00FA0809" w:rsidP="00E97240">
            <w:pPr>
              <w:spacing w:after="0" w:line="240" w:lineRule="auto"/>
              <w:rPr>
                <w:del w:id="6063" w:author="Windows User" w:date="2019-09-19T03:29:00Z"/>
                <w:rFonts w:cs="Times New Roman"/>
                <w:szCs w:val="24"/>
                <w:lang w:val="en-ID"/>
              </w:rPr>
            </w:pPr>
            <w:del w:id="6064" w:author="Windows User" w:date="2019-09-19T03:29:00Z">
              <w:r w:rsidRPr="0033182C" w:rsidDel="00F7680F">
                <w:rPr>
                  <w:rFonts w:cs="Times New Roman"/>
                  <w:szCs w:val="24"/>
                </w:rPr>
                <w:delText>Senua aktor</w:delText>
              </w:r>
              <w:bookmarkStart w:id="6065" w:name="_Toc23496791"/>
              <w:bookmarkStart w:id="6066" w:name="_Toc23552975"/>
              <w:bookmarkStart w:id="6067" w:name="_Toc23811328"/>
              <w:bookmarkStart w:id="6068" w:name="_Toc23880991"/>
              <w:bookmarkEnd w:id="6065"/>
              <w:bookmarkEnd w:id="6066"/>
              <w:bookmarkEnd w:id="6067"/>
              <w:bookmarkEnd w:id="6068"/>
            </w:del>
          </w:p>
        </w:tc>
        <w:bookmarkStart w:id="6069" w:name="_Toc23496792"/>
        <w:bookmarkStart w:id="6070" w:name="_Toc23552976"/>
        <w:bookmarkStart w:id="6071" w:name="_Toc23811329"/>
        <w:bookmarkStart w:id="6072" w:name="_Toc23880992"/>
        <w:bookmarkEnd w:id="6069"/>
        <w:bookmarkEnd w:id="6070"/>
        <w:bookmarkEnd w:id="6071"/>
        <w:bookmarkEnd w:id="6072"/>
      </w:tr>
      <w:tr w:rsidR="00FA0809" w:rsidRPr="0033182C" w:rsidDel="00F7680F" w14:paraId="4D44F09A" w14:textId="257D43CF" w:rsidTr="00C9053F">
        <w:trPr>
          <w:del w:id="6073" w:author="Windows User" w:date="2019-09-19T03:29:00Z"/>
        </w:trPr>
        <w:tc>
          <w:tcPr>
            <w:tcW w:w="4531" w:type="dxa"/>
          </w:tcPr>
          <w:p w14:paraId="131C23E3" w14:textId="36C15362" w:rsidR="00FA0809" w:rsidRPr="0033182C" w:rsidDel="00F7680F" w:rsidRDefault="00FA0809" w:rsidP="00E97240">
            <w:pPr>
              <w:spacing w:after="0" w:line="240" w:lineRule="auto"/>
              <w:rPr>
                <w:del w:id="6074" w:author="Windows User" w:date="2019-09-19T03:29:00Z"/>
                <w:rFonts w:cs="Times New Roman"/>
                <w:szCs w:val="24"/>
                <w:lang w:val="en-ID"/>
              </w:rPr>
            </w:pPr>
            <w:del w:id="6075" w:author="Windows User" w:date="2019-09-19T03:29:00Z">
              <w:r w:rsidRPr="0033182C" w:rsidDel="00F7680F">
                <w:rPr>
                  <w:rFonts w:cs="Times New Roman"/>
                  <w:b/>
                  <w:szCs w:val="24"/>
                </w:rPr>
                <w:delText>Deskripsi Singkat</w:delText>
              </w:r>
              <w:bookmarkStart w:id="6076" w:name="_Toc23496793"/>
              <w:bookmarkStart w:id="6077" w:name="_Toc23552977"/>
              <w:bookmarkStart w:id="6078" w:name="_Toc23811330"/>
              <w:bookmarkStart w:id="6079" w:name="_Toc23880993"/>
              <w:bookmarkEnd w:id="6076"/>
              <w:bookmarkEnd w:id="6077"/>
              <w:bookmarkEnd w:id="6078"/>
              <w:bookmarkEnd w:id="6079"/>
            </w:del>
          </w:p>
        </w:tc>
        <w:tc>
          <w:tcPr>
            <w:tcW w:w="3402" w:type="dxa"/>
            <w:gridSpan w:val="2"/>
          </w:tcPr>
          <w:p w14:paraId="39996859" w14:textId="2D5809D0" w:rsidR="00FA0809" w:rsidRPr="0033182C" w:rsidDel="00F7680F" w:rsidRDefault="00FA0809" w:rsidP="00E97240">
            <w:pPr>
              <w:spacing w:after="0" w:line="240" w:lineRule="auto"/>
              <w:rPr>
                <w:del w:id="6080" w:author="Windows User" w:date="2019-09-19T03:29:00Z"/>
                <w:rFonts w:cs="Times New Roman"/>
                <w:szCs w:val="24"/>
                <w:lang w:val="en-ID"/>
              </w:rPr>
            </w:pPr>
            <w:del w:id="6081" w:author="Windows User" w:date="2019-09-19T03:29:00Z">
              <w:r w:rsidRPr="0033182C" w:rsidDel="00F7680F">
                <w:rPr>
                  <w:rFonts w:cs="Times New Roman"/>
                  <w:szCs w:val="24"/>
                </w:rPr>
                <w:delText>Aktor melihat data tegangan</w:delText>
              </w:r>
              <w:bookmarkStart w:id="6082" w:name="_Toc23496794"/>
              <w:bookmarkStart w:id="6083" w:name="_Toc23552978"/>
              <w:bookmarkStart w:id="6084" w:name="_Toc23811331"/>
              <w:bookmarkStart w:id="6085" w:name="_Toc23880994"/>
              <w:bookmarkEnd w:id="6082"/>
              <w:bookmarkEnd w:id="6083"/>
              <w:bookmarkEnd w:id="6084"/>
              <w:bookmarkEnd w:id="6085"/>
            </w:del>
          </w:p>
        </w:tc>
        <w:bookmarkStart w:id="6086" w:name="_Toc23496795"/>
        <w:bookmarkStart w:id="6087" w:name="_Toc23552979"/>
        <w:bookmarkStart w:id="6088" w:name="_Toc23811332"/>
        <w:bookmarkStart w:id="6089" w:name="_Toc23880995"/>
        <w:bookmarkEnd w:id="6086"/>
        <w:bookmarkEnd w:id="6087"/>
        <w:bookmarkEnd w:id="6088"/>
        <w:bookmarkEnd w:id="6089"/>
      </w:tr>
      <w:tr w:rsidR="00FA0809" w:rsidRPr="0033182C" w:rsidDel="00F7680F" w14:paraId="0990CFFC" w14:textId="6A9009A9" w:rsidTr="00C9053F">
        <w:trPr>
          <w:del w:id="6090" w:author="Windows User" w:date="2019-09-19T03:29:00Z"/>
        </w:trPr>
        <w:tc>
          <w:tcPr>
            <w:tcW w:w="4531" w:type="dxa"/>
          </w:tcPr>
          <w:p w14:paraId="68CF2EB7" w14:textId="62C69C5D" w:rsidR="00FA0809" w:rsidRPr="0033182C" w:rsidDel="00F7680F" w:rsidRDefault="00FA0809" w:rsidP="00E97240">
            <w:pPr>
              <w:spacing w:after="0" w:line="240" w:lineRule="auto"/>
              <w:rPr>
                <w:del w:id="6091" w:author="Windows User" w:date="2019-09-19T03:29:00Z"/>
                <w:rFonts w:cs="Times New Roman"/>
                <w:szCs w:val="24"/>
                <w:lang w:val="en-ID"/>
              </w:rPr>
            </w:pPr>
            <w:del w:id="6092" w:author="Windows User" w:date="2019-09-19T03:29:00Z">
              <w:r w:rsidRPr="0033182C" w:rsidDel="00F7680F">
                <w:rPr>
                  <w:rFonts w:cs="Times New Roman"/>
                  <w:b/>
                  <w:szCs w:val="24"/>
                </w:rPr>
                <w:delText>Prekondisi</w:delText>
              </w:r>
              <w:bookmarkStart w:id="6093" w:name="_Toc23496796"/>
              <w:bookmarkStart w:id="6094" w:name="_Toc23552980"/>
              <w:bookmarkStart w:id="6095" w:name="_Toc23811333"/>
              <w:bookmarkStart w:id="6096" w:name="_Toc23880996"/>
              <w:bookmarkEnd w:id="6093"/>
              <w:bookmarkEnd w:id="6094"/>
              <w:bookmarkEnd w:id="6095"/>
              <w:bookmarkEnd w:id="6096"/>
            </w:del>
          </w:p>
        </w:tc>
        <w:tc>
          <w:tcPr>
            <w:tcW w:w="3402" w:type="dxa"/>
            <w:gridSpan w:val="2"/>
          </w:tcPr>
          <w:p w14:paraId="6F401C76" w14:textId="0DE6CE96" w:rsidR="00FA0809" w:rsidRPr="0033182C" w:rsidDel="00F7680F" w:rsidRDefault="00FA0809" w:rsidP="00E97240">
            <w:pPr>
              <w:spacing w:after="0" w:line="240" w:lineRule="auto"/>
              <w:rPr>
                <w:del w:id="6097" w:author="Windows User" w:date="2019-09-19T03:29:00Z"/>
                <w:rFonts w:cs="Times New Roman"/>
                <w:szCs w:val="24"/>
                <w:lang w:val="en-ID"/>
              </w:rPr>
            </w:pPr>
            <w:del w:id="6098" w:author="Windows User" w:date="2019-09-19T03:29:00Z">
              <w:r w:rsidRPr="0033182C" w:rsidDel="00F7680F">
                <w:rPr>
                  <w:rFonts w:cs="Times New Roman"/>
                  <w:szCs w:val="24"/>
                </w:rPr>
                <w:delText>Aktor masuk halaman dashboard masing-masing</w:delText>
              </w:r>
              <w:bookmarkStart w:id="6099" w:name="_Toc23496797"/>
              <w:bookmarkStart w:id="6100" w:name="_Toc23552981"/>
              <w:bookmarkStart w:id="6101" w:name="_Toc23811334"/>
              <w:bookmarkStart w:id="6102" w:name="_Toc23880997"/>
              <w:bookmarkEnd w:id="6099"/>
              <w:bookmarkEnd w:id="6100"/>
              <w:bookmarkEnd w:id="6101"/>
              <w:bookmarkEnd w:id="6102"/>
            </w:del>
          </w:p>
        </w:tc>
        <w:bookmarkStart w:id="6103" w:name="_Toc23496798"/>
        <w:bookmarkStart w:id="6104" w:name="_Toc23552982"/>
        <w:bookmarkStart w:id="6105" w:name="_Toc23811335"/>
        <w:bookmarkStart w:id="6106" w:name="_Toc23880998"/>
        <w:bookmarkEnd w:id="6103"/>
        <w:bookmarkEnd w:id="6104"/>
        <w:bookmarkEnd w:id="6105"/>
        <w:bookmarkEnd w:id="6106"/>
      </w:tr>
      <w:tr w:rsidR="00FA0809" w:rsidRPr="0033182C" w:rsidDel="00F7680F" w14:paraId="1F259ED6" w14:textId="70859E7C" w:rsidTr="00C9053F">
        <w:trPr>
          <w:del w:id="6107" w:author="Windows User" w:date="2019-09-19T03:29:00Z"/>
        </w:trPr>
        <w:tc>
          <w:tcPr>
            <w:tcW w:w="4531" w:type="dxa"/>
          </w:tcPr>
          <w:p w14:paraId="1387A66E" w14:textId="5EC53248" w:rsidR="00FA0809" w:rsidRPr="0033182C" w:rsidDel="00F7680F" w:rsidRDefault="00FA0809" w:rsidP="00E97240">
            <w:pPr>
              <w:spacing w:after="0" w:line="240" w:lineRule="auto"/>
              <w:rPr>
                <w:del w:id="6108" w:author="Windows User" w:date="2019-09-19T03:29:00Z"/>
                <w:rFonts w:cs="Times New Roman"/>
                <w:szCs w:val="24"/>
                <w:lang w:val="en-ID"/>
              </w:rPr>
            </w:pPr>
            <w:del w:id="6109" w:author="Windows User" w:date="2019-09-19T03:29:00Z">
              <w:r w:rsidRPr="0033182C" w:rsidDel="00F7680F">
                <w:rPr>
                  <w:rFonts w:cs="Times New Roman"/>
                  <w:b/>
                  <w:szCs w:val="24"/>
                </w:rPr>
                <w:delText>Pascakondisi</w:delText>
              </w:r>
              <w:bookmarkStart w:id="6110" w:name="_Toc23496799"/>
              <w:bookmarkStart w:id="6111" w:name="_Toc23552983"/>
              <w:bookmarkStart w:id="6112" w:name="_Toc23811336"/>
              <w:bookmarkStart w:id="6113" w:name="_Toc23880999"/>
              <w:bookmarkEnd w:id="6110"/>
              <w:bookmarkEnd w:id="6111"/>
              <w:bookmarkEnd w:id="6112"/>
              <w:bookmarkEnd w:id="6113"/>
            </w:del>
          </w:p>
        </w:tc>
        <w:tc>
          <w:tcPr>
            <w:tcW w:w="3402" w:type="dxa"/>
            <w:gridSpan w:val="2"/>
          </w:tcPr>
          <w:p w14:paraId="5608800F" w14:textId="44404436" w:rsidR="00FA0809" w:rsidRPr="0033182C" w:rsidDel="00F7680F" w:rsidRDefault="00FA0809" w:rsidP="00E97240">
            <w:pPr>
              <w:spacing w:after="0" w:line="240" w:lineRule="auto"/>
              <w:rPr>
                <w:del w:id="6114" w:author="Windows User" w:date="2019-09-19T03:29:00Z"/>
                <w:rFonts w:cs="Times New Roman"/>
                <w:szCs w:val="24"/>
                <w:lang w:val="en-ID"/>
              </w:rPr>
            </w:pPr>
            <w:del w:id="6115" w:author="Windows User" w:date="2019-09-19T03:29:00Z">
              <w:r w:rsidRPr="0033182C" w:rsidDel="00F7680F">
                <w:rPr>
                  <w:rFonts w:cs="Times New Roman"/>
                  <w:szCs w:val="24"/>
                </w:rPr>
                <w:delText>Aktor dapat melihat grafik tegangan yang dihasilakan</w:delText>
              </w:r>
              <w:bookmarkStart w:id="6116" w:name="_Toc23496800"/>
              <w:bookmarkStart w:id="6117" w:name="_Toc23552984"/>
              <w:bookmarkStart w:id="6118" w:name="_Toc23811337"/>
              <w:bookmarkStart w:id="6119" w:name="_Toc23881000"/>
              <w:bookmarkEnd w:id="6116"/>
              <w:bookmarkEnd w:id="6117"/>
              <w:bookmarkEnd w:id="6118"/>
              <w:bookmarkEnd w:id="6119"/>
            </w:del>
          </w:p>
        </w:tc>
        <w:bookmarkStart w:id="6120" w:name="_Toc23496801"/>
        <w:bookmarkStart w:id="6121" w:name="_Toc23552985"/>
        <w:bookmarkStart w:id="6122" w:name="_Toc23811338"/>
        <w:bookmarkStart w:id="6123" w:name="_Toc23881001"/>
        <w:bookmarkEnd w:id="6120"/>
        <w:bookmarkEnd w:id="6121"/>
        <w:bookmarkEnd w:id="6122"/>
        <w:bookmarkEnd w:id="6123"/>
      </w:tr>
      <w:tr w:rsidR="00FA0809" w:rsidRPr="0033182C" w:rsidDel="00F7680F" w14:paraId="3D1625E3" w14:textId="1AC59BE7" w:rsidTr="00C9053F">
        <w:trPr>
          <w:del w:id="6124" w:author="Windows User" w:date="2019-09-19T03:29:00Z"/>
        </w:trPr>
        <w:tc>
          <w:tcPr>
            <w:tcW w:w="7933" w:type="dxa"/>
            <w:gridSpan w:val="3"/>
          </w:tcPr>
          <w:p w14:paraId="014B33FD" w14:textId="05A15EFC" w:rsidR="00FA0809" w:rsidRPr="0033182C" w:rsidDel="00F7680F" w:rsidRDefault="00FA0809" w:rsidP="00E97240">
            <w:pPr>
              <w:spacing w:after="0" w:line="240" w:lineRule="auto"/>
              <w:jc w:val="center"/>
              <w:rPr>
                <w:del w:id="6125" w:author="Windows User" w:date="2019-09-19T03:29:00Z"/>
                <w:rFonts w:cs="Times New Roman"/>
                <w:szCs w:val="24"/>
              </w:rPr>
            </w:pPr>
            <w:del w:id="6126" w:author="Windows User" w:date="2019-09-19T03:29:00Z">
              <w:r w:rsidRPr="0033182C" w:rsidDel="00F7680F">
                <w:rPr>
                  <w:rFonts w:cs="Times New Roman"/>
                  <w:b/>
                  <w:bCs/>
                  <w:szCs w:val="24"/>
                </w:rPr>
                <w:delText>Flow Event</w:delText>
              </w:r>
              <w:bookmarkStart w:id="6127" w:name="_Toc23496802"/>
              <w:bookmarkStart w:id="6128" w:name="_Toc23552986"/>
              <w:bookmarkStart w:id="6129" w:name="_Toc23811339"/>
              <w:bookmarkStart w:id="6130" w:name="_Toc23881002"/>
              <w:bookmarkEnd w:id="6127"/>
              <w:bookmarkEnd w:id="6128"/>
              <w:bookmarkEnd w:id="6129"/>
              <w:bookmarkEnd w:id="6130"/>
            </w:del>
          </w:p>
        </w:tc>
        <w:bookmarkStart w:id="6131" w:name="_Toc23496803"/>
        <w:bookmarkStart w:id="6132" w:name="_Toc23552987"/>
        <w:bookmarkStart w:id="6133" w:name="_Toc23811340"/>
        <w:bookmarkStart w:id="6134" w:name="_Toc23881003"/>
        <w:bookmarkEnd w:id="6131"/>
        <w:bookmarkEnd w:id="6132"/>
        <w:bookmarkEnd w:id="6133"/>
        <w:bookmarkEnd w:id="6134"/>
      </w:tr>
      <w:tr w:rsidR="00FA0809" w:rsidRPr="0033182C" w:rsidDel="00F7680F" w14:paraId="577186E1" w14:textId="412F49AD" w:rsidTr="00C9053F">
        <w:trPr>
          <w:del w:id="6135" w:author="Windows User" w:date="2019-09-19T03:29:00Z"/>
        </w:trPr>
        <w:tc>
          <w:tcPr>
            <w:tcW w:w="7933" w:type="dxa"/>
            <w:gridSpan w:val="3"/>
          </w:tcPr>
          <w:p w14:paraId="15B8390E" w14:textId="0F44103A" w:rsidR="00FA0809" w:rsidRPr="0033182C" w:rsidDel="00F7680F" w:rsidRDefault="00FA0809" w:rsidP="00E97240">
            <w:pPr>
              <w:spacing w:after="0" w:line="240" w:lineRule="auto"/>
              <w:jc w:val="center"/>
              <w:rPr>
                <w:del w:id="6136" w:author="Windows User" w:date="2019-09-19T03:29:00Z"/>
                <w:rFonts w:cs="Times New Roman"/>
                <w:szCs w:val="24"/>
              </w:rPr>
            </w:pPr>
            <w:del w:id="6137" w:author="Windows User" w:date="2019-09-19T03:29:00Z">
              <w:r w:rsidRPr="0033182C" w:rsidDel="00F7680F">
                <w:rPr>
                  <w:rFonts w:cs="Times New Roman"/>
                  <w:b/>
                  <w:szCs w:val="24"/>
                </w:rPr>
                <w:delText>Normal Flow : Lihat grafik tegagan</w:delText>
              </w:r>
              <w:bookmarkStart w:id="6138" w:name="_Toc23496804"/>
              <w:bookmarkStart w:id="6139" w:name="_Toc23552988"/>
              <w:bookmarkStart w:id="6140" w:name="_Toc23811341"/>
              <w:bookmarkStart w:id="6141" w:name="_Toc23881004"/>
              <w:bookmarkEnd w:id="6138"/>
              <w:bookmarkEnd w:id="6139"/>
              <w:bookmarkEnd w:id="6140"/>
              <w:bookmarkEnd w:id="6141"/>
            </w:del>
          </w:p>
        </w:tc>
        <w:bookmarkStart w:id="6142" w:name="_Toc23496805"/>
        <w:bookmarkStart w:id="6143" w:name="_Toc23552989"/>
        <w:bookmarkStart w:id="6144" w:name="_Toc23811342"/>
        <w:bookmarkStart w:id="6145" w:name="_Toc23881005"/>
        <w:bookmarkEnd w:id="6142"/>
        <w:bookmarkEnd w:id="6143"/>
        <w:bookmarkEnd w:id="6144"/>
        <w:bookmarkEnd w:id="6145"/>
      </w:tr>
      <w:tr w:rsidR="00FA0809" w:rsidRPr="0033182C" w:rsidDel="00F7680F" w14:paraId="2C7781D0" w14:textId="25F70AE6" w:rsidTr="00C9053F">
        <w:trPr>
          <w:trHeight w:val="371"/>
          <w:del w:id="6146" w:author="Windows User" w:date="2019-09-19T03:29:00Z"/>
        </w:trPr>
        <w:tc>
          <w:tcPr>
            <w:tcW w:w="4604" w:type="dxa"/>
            <w:gridSpan w:val="2"/>
          </w:tcPr>
          <w:p w14:paraId="395059CE" w14:textId="64741E4E" w:rsidR="00FA0809" w:rsidRPr="0033182C" w:rsidDel="00F7680F" w:rsidRDefault="00FA0809" w:rsidP="00E97240">
            <w:pPr>
              <w:spacing w:after="0" w:line="240" w:lineRule="auto"/>
              <w:rPr>
                <w:del w:id="6147" w:author="Windows User" w:date="2019-09-19T03:29:00Z"/>
                <w:rFonts w:cs="Times New Roman"/>
                <w:b/>
                <w:szCs w:val="24"/>
              </w:rPr>
            </w:pPr>
            <w:del w:id="6148" w:author="Windows User" w:date="2019-09-19T03:29:00Z">
              <w:r w:rsidRPr="0033182C" w:rsidDel="00F7680F">
                <w:rPr>
                  <w:rFonts w:cs="Times New Roman"/>
                  <w:szCs w:val="24"/>
                </w:rPr>
                <w:delText>Aksi Aktor</w:delText>
              </w:r>
              <w:bookmarkStart w:id="6149" w:name="_Toc23496806"/>
              <w:bookmarkStart w:id="6150" w:name="_Toc23552990"/>
              <w:bookmarkStart w:id="6151" w:name="_Toc23811343"/>
              <w:bookmarkStart w:id="6152" w:name="_Toc23881006"/>
              <w:bookmarkEnd w:id="6149"/>
              <w:bookmarkEnd w:id="6150"/>
              <w:bookmarkEnd w:id="6151"/>
              <w:bookmarkEnd w:id="6152"/>
            </w:del>
          </w:p>
        </w:tc>
        <w:tc>
          <w:tcPr>
            <w:tcW w:w="3329" w:type="dxa"/>
          </w:tcPr>
          <w:p w14:paraId="5A91F52C" w14:textId="67223278" w:rsidR="00FA0809" w:rsidRPr="0033182C" w:rsidDel="00F7680F" w:rsidRDefault="00FA0809" w:rsidP="00E97240">
            <w:pPr>
              <w:spacing w:after="0" w:line="240" w:lineRule="auto"/>
              <w:rPr>
                <w:del w:id="6153" w:author="Windows User" w:date="2019-09-19T03:29:00Z"/>
                <w:rFonts w:cs="Times New Roman"/>
                <w:b/>
                <w:szCs w:val="24"/>
              </w:rPr>
            </w:pPr>
            <w:del w:id="6154" w:author="Windows User" w:date="2019-09-19T03:29:00Z">
              <w:r w:rsidRPr="0033182C" w:rsidDel="00F7680F">
                <w:rPr>
                  <w:rFonts w:cs="Times New Roman"/>
                  <w:szCs w:val="24"/>
                </w:rPr>
                <w:delText>Reaksi Sistem</w:delText>
              </w:r>
              <w:bookmarkStart w:id="6155" w:name="_Toc23496807"/>
              <w:bookmarkStart w:id="6156" w:name="_Toc23552991"/>
              <w:bookmarkStart w:id="6157" w:name="_Toc23811344"/>
              <w:bookmarkStart w:id="6158" w:name="_Toc23881007"/>
              <w:bookmarkEnd w:id="6155"/>
              <w:bookmarkEnd w:id="6156"/>
              <w:bookmarkEnd w:id="6157"/>
              <w:bookmarkEnd w:id="6158"/>
            </w:del>
          </w:p>
        </w:tc>
        <w:bookmarkStart w:id="6159" w:name="_Toc23496808"/>
        <w:bookmarkStart w:id="6160" w:name="_Toc23552992"/>
        <w:bookmarkStart w:id="6161" w:name="_Toc23811345"/>
        <w:bookmarkStart w:id="6162" w:name="_Toc23881008"/>
        <w:bookmarkEnd w:id="6159"/>
        <w:bookmarkEnd w:id="6160"/>
        <w:bookmarkEnd w:id="6161"/>
        <w:bookmarkEnd w:id="6162"/>
      </w:tr>
      <w:tr w:rsidR="00FA0809" w:rsidRPr="0033182C" w:rsidDel="00F7680F" w14:paraId="21BEFA5A" w14:textId="782BEF73" w:rsidTr="00C9053F">
        <w:trPr>
          <w:trHeight w:val="371"/>
          <w:del w:id="6163" w:author="Windows User" w:date="2019-09-19T03:29:00Z"/>
        </w:trPr>
        <w:tc>
          <w:tcPr>
            <w:tcW w:w="4604" w:type="dxa"/>
            <w:gridSpan w:val="2"/>
          </w:tcPr>
          <w:p w14:paraId="7FBBC075" w14:textId="40A7DFCB" w:rsidR="00FA0809" w:rsidRPr="0033182C" w:rsidDel="00F7680F" w:rsidRDefault="00FA0809" w:rsidP="00E97240">
            <w:pPr>
              <w:pStyle w:val="ListParagraph"/>
              <w:numPr>
                <w:ilvl w:val="0"/>
                <w:numId w:val="17"/>
              </w:numPr>
              <w:spacing w:after="0" w:line="240" w:lineRule="auto"/>
              <w:rPr>
                <w:del w:id="6164" w:author="Windows User" w:date="2019-09-19T03:29:00Z"/>
                <w:rFonts w:cs="Times New Roman"/>
                <w:szCs w:val="24"/>
              </w:rPr>
            </w:pPr>
            <w:del w:id="6165" w:author="Windows User" w:date="2019-09-19T03:29:00Z">
              <w:r w:rsidRPr="0033182C" w:rsidDel="00F7680F">
                <w:rPr>
                  <w:rFonts w:cs="Times New Roman"/>
                  <w:szCs w:val="24"/>
                </w:rPr>
                <w:delText>Klik menu Grafik pilih tegangan</w:delText>
              </w:r>
              <w:bookmarkStart w:id="6166" w:name="_Toc23496809"/>
              <w:bookmarkStart w:id="6167" w:name="_Toc23552993"/>
              <w:bookmarkStart w:id="6168" w:name="_Toc23811346"/>
              <w:bookmarkStart w:id="6169" w:name="_Toc23881009"/>
              <w:bookmarkEnd w:id="6166"/>
              <w:bookmarkEnd w:id="6167"/>
              <w:bookmarkEnd w:id="6168"/>
              <w:bookmarkEnd w:id="6169"/>
            </w:del>
          </w:p>
        </w:tc>
        <w:tc>
          <w:tcPr>
            <w:tcW w:w="3329" w:type="dxa"/>
          </w:tcPr>
          <w:p w14:paraId="60D335AC" w14:textId="034138C7" w:rsidR="00FA0809" w:rsidRPr="0033182C" w:rsidDel="00F7680F" w:rsidRDefault="00FA0809" w:rsidP="00E97240">
            <w:pPr>
              <w:spacing w:after="0" w:line="240" w:lineRule="auto"/>
              <w:rPr>
                <w:del w:id="6170" w:author="Windows User" w:date="2019-09-19T03:29:00Z"/>
                <w:rFonts w:cs="Times New Roman"/>
                <w:szCs w:val="24"/>
              </w:rPr>
            </w:pPr>
            <w:bookmarkStart w:id="6171" w:name="_Toc23496810"/>
            <w:bookmarkStart w:id="6172" w:name="_Toc23552994"/>
            <w:bookmarkStart w:id="6173" w:name="_Toc23811347"/>
            <w:bookmarkStart w:id="6174" w:name="_Toc23881010"/>
            <w:bookmarkEnd w:id="6171"/>
            <w:bookmarkEnd w:id="6172"/>
            <w:bookmarkEnd w:id="6173"/>
            <w:bookmarkEnd w:id="6174"/>
          </w:p>
        </w:tc>
        <w:bookmarkStart w:id="6175" w:name="_Toc23496811"/>
        <w:bookmarkStart w:id="6176" w:name="_Toc23552995"/>
        <w:bookmarkStart w:id="6177" w:name="_Toc23811348"/>
        <w:bookmarkStart w:id="6178" w:name="_Toc23881011"/>
        <w:bookmarkEnd w:id="6175"/>
        <w:bookmarkEnd w:id="6176"/>
        <w:bookmarkEnd w:id="6177"/>
        <w:bookmarkEnd w:id="6178"/>
      </w:tr>
      <w:tr w:rsidR="00FA0809" w:rsidRPr="0033182C" w:rsidDel="00F7680F" w14:paraId="7760CD98" w14:textId="7BF51299" w:rsidTr="00C9053F">
        <w:trPr>
          <w:trHeight w:val="370"/>
          <w:del w:id="6179" w:author="Windows User" w:date="2019-09-19T03:29:00Z"/>
        </w:trPr>
        <w:tc>
          <w:tcPr>
            <w:tcW w:w="4604" w:type="dxa"/>
            <w:gridSpan w:val="2"/>
          </w:tcPr>
          <w:p w14:paraId="369713A1" w14:textId="488E01B8" w:rsidR="00FA0809" w:rsidRPr="0033182C" w:rsidDel="00F7680F" w:rsidRDefault="00FA0809" w:rsidP="00E97240">
            <w:pPr>
              <w:pStyle w:val="ListParagraph"/>
              <w:spacing w:after="0" w:line="240" w:lineRule="auto"/>
              <w:rPr>
                <w:del w:id="6180" w:author="Windows User" w:date="2019-09-19T03:29:00Z"/>
                <w:rFonts w:cs="Times New Roman"/>
                <w:szCs w:val="24"/>
              </w:rPr>
            </w:pPr>
            <w:bookmarkStart w:id="6181" w:name="_Toc23496812"/>
            <w:bookmarkStart w:id="6182" w:name="_Toc23552996"/>
            <w:bookmarkStart w:id="6183" w:name="_Toc23811349"/>
            <w:bookmarkStart w:id="6184" w:name="_Toc23881012"/>
            <w:bookmarkEnd w:id="6181"/>
            <w:bookmarkEnd w:id="6182"/>
            <w:bookmarkEnd w:id="6183"/>
            <w:bookmarkEnd w:id="6184"/>
          </w:p>
          <w:p w14:paraId="5CD8E586" w14:textId="0AE4D2D4" w:rsidR="00FA0809" w:rsidRPr="0033182C" w:rsidDel="00F7680F" w:rsidRDefault="00FA0809" w:rsidP="00E97240">
            <w:pPr>
              <w:pStyle w:val="ListParagraph"/>
              <w:spacing w:after="0" w:line="240" w:lineRule="auto"/>
              <w:rPr>
                <w:del w:id="6185" w:author="Windows User" w:date="2019-09-19T03:29:00Z"/>
                <w:rFonts w:cs="Times New Roman"/>
                <w:szCs w:val="24"/>
              </w:rPr>
            </w:pPr>
            <w:bookmarkStart w:id="6186" w:name="_Toc23496813"/>
            <w:bookmarkStart w:id="6187" w:name="_Toc23552997"/>
            <w:bookmarkStart w:id="6188" w:name="_Toc23811350"/>
            <w:bookmarkStart w:id="6189" w:name="_Toc23881013"/>
            <w:bookmarkEnd w:id="6186"/>
            <w:bookmarkEnd w:id="6187"/>
            <w:bookmarkEnd w:id="6188"/>
            <w:bookmarkEnd w:id="6189"/>
          </w:p>
          <w:p w14:paraId="07EA1DF3" w14:textId="0778C079" w:rsidR="00FA0809" w:rsidRPr="0033182C" w:rsidDel="00F7680F" w:rsidRDefault="00FA0809" w:rsidP="00E97240">
            <w:pPr>
              <w:spacing w:after="0" w:line="240" w:lineRule="auto"/>
              <w:rPr>
                <w:del w:id="6190" w:author="Windows User" w:date="2019-09-19T03:29:00Z"/>
                <w:rFonts w:cs="Times New Roman"/>
                <w:b/>
                <w:szCs w:val="24"/>
              </w:rPr>
            </w:pPr>
            <w:bookmarkStart w:id="6191" w:name="_Toc23496814"/>
            <w:bookmarkStart w:id="6192" w:name="_Toc23552998"/>
            <w:bookmarkStart w:id="6193" w:name="_Toc23811351"/>
            <w:bookmarkStart w:id="6194" w:name="_Toc23881014"/>
            <w:bookmarkEnd w:id="6191"/>
            <w:bookmarkEnd w:id="6192"/>
            <w:bookmarkEnd w:id="6193"/>
            <w:bookmarkEnd w:id="6194"/>
          </w:p>
        </w:tc>
        <w:tc>
          <w:tcPr>
            <w:tcW w:w="3329" w:type="dxa"/>
          </w:tcPr>
          <w:p w14:paraId="3B8BA5B4" w14:textId="30490296" w:rsidR="00FA0809" w:rsidRPr="0033182C" w:rsidDel="00F7680F" w:rsidRDefault="00FA0809" w:rsidP="00E97240">
            <w:pPr>
              <w:pStyle w:val="ListParagraph"/>
              <w:numPr>
                <w:ilvl w:val="0"/>
                <w:numId w:val="17"/>
              </w:numPr>
              <w:spacing w:after="0" w:line="240" w:lineRule="auto"/>
              <w:rPr>
                <w:del w:id="6195" w:author="Windows User" w:date="2019-09-19T03:29:00Z"/>
                <w:rFonts w:cs="Times New Roman"/>
                <w:szCs w:val="24"/>
              </w:rPr>
            </w:pPr>
            <w:del w:id="6196" w:author="Windows User" w:date="2019-09-19T03:29:00Z">
              <w:r w:rsidRPr="0033182C" w:rsidDel="00F7680F">
                <w:rPr>
                  <w:rFonts w:cs="Times New Roman"/>
                  <w:szCs w:val="24"/>
                </w:rPr>
                <w:delText>Menampilkan grafik tegangan</w:delText>
              </w:r>
              <w:bookmarkStart w:id="6197" w:name="_Toc23496815"/>
              <w:bookmarkStart w:id="6198" w:name="_Toc23552999"/>
              <w:bookmarkStart w:id="6199" w:name="_Toc23811352"/>
              <w:bookmarkStart w:id="6200" w:name="_Toc23881015"/>
              <w:bookmarkEnd w:id="6197"/>
              <w:bookmarkEnd w:id="6198"/>
              <w:bookmarkEnd w:id="6199"/>
              <w:bookmarkEnd w:id="6200"/>
            </w:del>
          </w:p>
        </w:tc>
        <w:bookmarkStart w:id="6201" w:name="_Toc23496816"/>
        <w:bookmarkStart w:id="6202" w:name="_Toc23553000"/>
        <w:bookmarkStart w:id="6203" w:name="_Toc23811353"/>
        <w:bookmarkStart w:id="6204" w:name="_Toc23881016"/>
        <w:bookmarkEnd w:id="6201"/>
        <w:bookmarkEnd w:id="6202"/>
        <w:bookmarkEnd w:id="6203"/>
        <w:bookmarkEnd w:id="6204"/>
      </w:tr>
    </w:tbl>
    <w:p w14:paraId="1662FB60" w14:textId="03D77D2F" w:rsidR="00FA0809" w:rsidRPr="0033182C" w:rsidDel="00F7680F" w:rsidRDefault="00FA0809" w:rsidP="00FA0809">
      <w:pPr>
        <w:rPr>
          <w:del w:id="6205" w:author="Windows User" w:date="2019-09-19T03:29:00Z"/>
          <w:rFonts w:cs="Times New Roman"/>
          <w:b/>
        </w:rPr>
      </w:pPr>
      <w:bookmarkStart w:id="6206" w:name="_Toc23496817"/>
      <w:bookmarkStart w:id="6207" w:name="_Toc23553001"/>
      <w:bookmarkStart w:id="6208" w:name="_Toc23811354"/>
      <w:bookmarkStart w:id="6209" w:name="_Toc23881017"/>
      <w:bookmarkEnd w:id="6206"/>
      <w:bookmarkEnd w:id="6207"/>
      <w:bookmarkEnd w:id="6208"/>
      <w:bookmarkEnd w:id="6209"/>
    </w:p>
    <w:p w14:paraId="1C41DCDC" w14:textId="0A9D9B50" w:rsidR="004F2EF7" w:rsidRPr="0033182C" w:rsidDel="00F7680F" w:rsidRDefault="00FA0809">
      <w:pPr>
        <w:pStyle w:val="Heading3"/>
        <w:numPr>
          <w:ilvl w:val="2"/>
          <w:numId w:val="43"/>
        </w:numPr>
        <w:ind w:left="357" w:hanging="357"/>
        <w:rPr>
          <w:del w:id="6210" w:author="Windows User" w:date="2019-09-19T03:29:00Z"/>
          <w:rFonts w:cs="Times New Roman"/>
        </w:rPr>
        <w:pPrChange w:id="6211" w:author="Windows User" w:date="2019-09-19T02:40:00Z">
          <w:pPr>
            <w:pStyle w:val="Heading3"/>
          </w:pPr>
        </w:pPrChange>
      </w:pPr>
      <w:del w:id="6212" w:author="Windows User" w:date="2019-09-19T03:29:00Z">
        <w:r w:rsidRPr="0033182C" w:rsidDel="00F7680F">
          <w:rPr>
            <w:rFonts w:cs="Times New Roman"/>
          </w:rPr>
          <w:delText xml:space="preserve">Lihat </w:delText>
        </w:r>
        <w:r w:rsidR="005234CD" w:rsidRPr="0033182C" w:rsidDel="00F7680F">
          <w:rPr>
            <w:rFonts w:cs="Times New Roman"/>
          </w:rPr>
          <w:delText>History Sudut x</w:delText>
        </w:r>
        <w:bookmarkStart w:id="6213" w:name="_Toc23496818"/>
        <w:bookmarkStart w:id="6214" w:name="_Toc23553002"/>
        <w:bookmarkStart w:id="6215" w:name="_Toc23811355"/>
        <w:bookmarkStart w:id="6216" w:name="_Toc23881018"/>
        <w:bookmarkEnd w:id="6213"/>
        <w:bookmarkEnd w:id="6214"/>
        <w:bookmarkEnd w:id="6215"/>
        <w:bookmarkEnd w:id="6216"/>
      </w:del>
    </w:p>
    <w:p w14:paraId="6DDF2D7D" w14:textId="490C6240" w:rsidR="00E07971" w:rsidRPr="0033182C" w:rsidDel="00F7680F" w:rsidRDefault="00E75BB9" w:rsidP="00C9053F">
      <w:pPr>
        <w:ind w:firstLine="567"/>
        <w:rPr>
          <w:del w:id="6217" w:author="Windows User" w:date="2019-09-19T03:29:00Z"/>
          <w:rFonts w:cs="Times New Roman"/>
          <w:szCs w:val="24"/>
        </w:rPr>
      </w:pPr>
      <w:del w:id="6218" w:author="Windows User" w:date="2019-09-19T03:29:00Z">
        <w:r w:rsidRPr="0033182C" w:rsidDel="00F7680F">
          <w:rPr>
            <w:rFonts w:cs="Times New Roman"/>
            <w:szCs w:val="24"/>
          </w:rPr>
          <w:delText>Skenario ini menjelaskan alur untuk melihat history sudut x. Fitur ini bisa dilakukan oleh semua user. Skenario lihat history sudut x</w:delText>
        </w:r>
        <w:r w:rsidR="003E1410" w:rsidRPr="0033182C" w:rsidDel="00F7680F">
          <w:rPr>
            <w:rFonts w:cs="Times New Roman"/>
            <w:szCs w:val="24"/>
          </w:rPr>
          <w:delText xml:space="preserve">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4.15</w:delText>
        </w:r>
        <w:r w:rsidR="00C9053F" w:rsidRPr="0033182C" w:rsidDel="00F7680F">
          <w:rPr>
            <w:rFonts w:cs="Times New Roman"/>
            <w:szCs w:val="24"/>
          </w:rPr>
          <w:delText>.</w:delText>
        </w:r>
        <w:bookmarkStart w:id="6219" w:name="_Toc23496819"/>
        <w:bookmarkStart w:id="6220" w:name="_Toc23553003"/>
        <w:bookmarkStart w:id="6221" w:name="_Toc23811356"/>
        <w:bookmarkStart w:id="6222" w:name="_Toc23881019"/>
        <w:bookmarkEnd w:id="6219"/>
        <w:bookmarkEnd w:id="6220"/>
        <w:bookmarkEnd w:id="6221"/>
        <w:bookmarkEnd w:id="6222"/>
      </w:del>
    </w:p>
    <w:p w14:paraId="46BA2C78" w14:textId="6AC01451" w:rsidR="00C9053F" w:rsidRPr="0033182C" w:rsidDel="00F7680F" w:rsidRDefault="00C9053F" w:rsidP="00C9053F">
      <w:pPr>
        <w:pStyle w:val="Caption"/>
        <w:keepNext/>
        <w:jc w:val="center"/>
        <w:rPr>
          <w:del w:id="6223" w:author="Windows User" w:date="2019-09-19T03:29:00Z"/>
          <w:rFonts w:cs="Times New Roman"/>
          <w:i w:val="0"/>
          <w:color w:val="auto"/>
          <w:sz w:val="24"/>
        </w:rPr>
      </w:pPr>
      <w:del w:id="6224" w:author="Windows User" w:date="2019-09-19T03:29:00Z">
        <w:r w:rsidRPr="0033182C" w:rsidDel="00F7680F">
          <w:rPr>
            <w:rFonts w:cs="Times New Roman"/>
            <w:i w:val="0"/>
            <w:color w:val="auto"/>
            <w:sz w:val="24"/>
          </w:rPr>
          <w:delText xml:space="preserve">Tabel </w:delText>
        </w:r>
      </w:del>
      <w:del w:id="6225"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15</w:delText>
        </w:r>
        <w:r w:rsidR="007E74B5" w:rsidRPr="0033182C" w:rsidDel="00F10288">
          <w:rPr>
            <w:rFonts w:cs="Times New Roman"/>
            <w:i w:val="0"/>
          </w:rPr>
          <w:fldChar w:fldCharType="end"/>
        </w:r>
      </w:del>
      <w:del w:id="6226" w:author="Windows User" w:date="2019-09-19T03:29:00Z">
        <w:r w:rsidRPr="0033182C" w:rsidDel="00F7680F">
          <w:rPr>
            <w:rFonts w:cs="Times New Roman"/>
            <w:i w:val="0"/>
            <w:color w:val="auto"/>
            <w:sz w:val="24"/>
          </w:rPr>
          <w:delText xml:space="preserve"> History Sudut x</w:delText>
        </w:r>
        <w:bookmarkStart w:id="6227" w:name="_Toc23496820"/>
        <w:bookmarkStart w:id="6228" w:name="_Toc23553004"/>
        <w:bookmarkStart w:id="6229" w:name="_Toc23811357"/>
        <w:bookmarkStart w:id="6230" w:name="_Toc23881020"/>
        <w:bookmarkEnd w:id="6227"/>
        <w:bookmarkEnd w:id="6228"/>
        <w:bookmarkEnd w:id="6229"/>
        <w:bookmarkEnd w:id="6230"/>
      </w:del>
    </w:p>
    <w:tbl>
      <w:tblPr>
        <w:tblStyle w:val="TableGrid"/>
        <w:tblW w:w="8075" w:type="dxa"/>
        <w:tblLook w:val="04A0" w:firstRow="1" w:lastRow="0" w:firstColumn="1" w:lastColumn="0" w:noHBand="0" w:noVBand="1"/>
      </w:tblPr>
      <w:tblGrid>
        <w:gridCol w:w="4531"/>
        <w:gridCol w:w="73"/>
        <w:gridCol w:w="3471"/>
      </w:tblGrid>
      <w:tr w:rsidR="00FA0809" w:rsidRPr="0033182C" w:rsidDel="00F7680F" w14:paraId="7C0B7C9D" w14:textId="1E5B74C5" w:rsidTr="00C9053F">
        <w:trPr>
          <w:del w:id="6231" w:author="Windows User" w:date="2019-09-19T03:29:00Z"/>
        </w:trPr>
        <w:tc>
          <w:tcPr>
            <w:tcW w:w="4531" w:type="dxa"/>
          </w:tcPr>
          <w:p w14:paraId="66F05ABC" w14:textId="72273004" w:rsidR="00FA0809" w:rsidRPr="0033182C" w:rsidDel="00F7680F" w:rsidRDefault="00FA0809" w:rsidP="007E74B5">
            <w:pPr>
              <w:spacing w:after="0" w:line="240" w:lineRule="auto"/>
              <w:rPr>
                <w:del w:id="6232" w:author="Windows User" w:date="2019-09-19T03:29:00Z"/>
                <w:rFonts w:cs="Times New Roman"/>
                <w:sz w:val="22"/>
                <w:szCs w:val="24"/>
                <w:lang w:val="en-ID"/>
              </w:rPr>
            </w:pPr>
            <w:del w:id="6233" w:author="Windows User" w:date="2019-09-19T03:29:00Z">
              <w:r w:rsidRPr="0033182C" w:rsidDel="00F7680F">
                <w:rPr>
                  <w:rFonts w:cs="Times New Roman"/>
                  <w:b/>
                  <w:sz w:val="22"/>
                  <w:szCs w:val="24"/>
                </w:rPr>
                <w:delText>Nama Usecase</w:delText>
              </w:r>
              <w:bookmarkStart w:id="6234" w:name="_Toc23496821"/>
              <w:bookmarkStart w:id="6235" w:name="_Toc23553005"/>
              <w:bookmarkStart w:id="6236" w:name="_Toc23811358"/>
              <w:bookmarkStart w:id="6237" w:name="_Toc23881021"/>
              <w:bookmarkEnd w:id="6234"/>
              <w:bookmarkEnd w:id="6235"/>
              <w:bookmarkEnd w:id="6236"/>
              <w:bookmarkEnd w:id="6237"/>
            </w:del>
          </w:p>
        </w:tc>
        <w:tc>
          <w:tcPr>
            <w:tcW w:w="3544" w:type="dxa"/>
            <w:gridSpan w:val="2"/>
          </w:tcPr>
          <w:p w14:paraId="2DD5BEF5" w14:textId="503863DA" w:rsidR="00FA0809" w:rsidRPr="0033182C" w:rsidDel="00F7680F" w:rsidRDefault="00FA0809" w:rsidP="007E74B5">
            <w:pPr>
              <w:spacing w:after="0" w:line="240" w:lineRule="auto"/>
              <w:rPr>
                <w:del w:id="6238" w:author="Windows User" w:date="2019-09-19T03:29:00Z"/>
                <w:rFonts w:cs="Times New Roman"/>
                <w:sz w:val="22"/>
                <w:szCs w:val="24"/>
                <w:lang w:val="en-ID"/>
              </w:rPr>
            </w:pPr>
            <w:del w:id="6239" w:author="Windows User" w:date="2019-09-19T03:29:00Z">
              <w:r w:rsidRPr="0033182C" w:rsidDel="00F7680F">
                <w:rPr>
                  <w:rFonts w:cs="Times New Roman"/>
                  <w:sz w:val="22"/>
                  <w:szCs w:val="24"/>
                </w:rPr>
                <w:delText>Lihat History sudut x</w:delText>
              </w:r>
              <w:bookmarkStart w:id="6240" w:name="_Toc23496822"/>
              <w:bookmarkStart w:id="6241" w:name="_Toc23553006"/>
              <w:bookmarkStart w:id="6242" w:name="_Toc23811359"/>
              <w:bookmarkStart w:id="6243" w:name="_Toc23881022"/>
              <w:bookmarkEnd w:id="6240"/>
              <w:bookmarkEnd w:id="6241"/>
              <w:bookmarkEnd w:id="6242"/>
              <w:bookmarkEnd w:id="6243"/>
            </w:del>
          </w:p>
        </w:tc>
        <w:bookmarkStart w:id="6244" w:name="_Toc23496823"/>
        <w:bookmarkStart w:id="6245" w:name="_Toc23553007"/>
        <w:bookmarkStart w:id="6246" w:name="_Toc23811360"/>
        <w:bookmarkStart w:id="6247" w:name="_Toc23881023"/>
        <w:bookmarkEnd w:id="6244"/>
        <w:bookmarkEnd w:id="6245"/>
        <w:bookmarkEnd w:id="6246"/>
        <w:bookmarkEnd w:id="6247"/>
      </w:tr>
      <w:tr w:rsidR="00FA0809" w:rsidRPr="0033182C" w:rsidDel="00F7680F" w14:paraId="41F246DA" w14:textId="4F830B69" w:rsidTr="00C9053F">
        <w:trPr>
          <w:del w:id="6248" w:author="Windows User" w:date="2019-09-19T03:29:00Z"/>
        </w:trPr>
        <w:tc>
          <w:tcPr>
            <w:tcW w:w="4531" w:type="dxa"/>
          </w:tcPr>
          <w:p w14:paraId="5FB89B67" w14:textId="2544758C" w:rsidR="00FA0809" w:rsidRPr="0033182C" w:rsidDel="00F7680F" w:rsidRDefault="00FA0809" w:rsidP="007E74B5">
            <w:pPr>
              <w:spacing w:after="0" w:line="240" w:lineRule="auto"/>
              <w:rPr>
                <w:del w:id="6249" w:author="Windows User" w:date="2019-09-19T03:29:00Z"/>
                <w:rFonts w:cs="Times New Roman"/>
                <w:sz w:val="22"/>
                <w:szCs w:val="24"/>
                <w:lang w:val="en-ID"/>
              </w:rPr>
            </w:pPr>
            <w:del w:id="6250" w:author="Windows User" w:date="2019-09-19T03:29:00Z">
              <w:r w:rsidRPr="0033182C" w:rsidDel="00F7680F">
                <w:rPr>
                  <w:rFonts w:cs="Times New Roman"/>
                  <w:b/>
                  <w:sz w:val="22"/>
                  <w:szCs w:val="24"/>
                </w:rPr>
                <w:delText>Aktor</w:delText>
              </w:r>
              <w:bookmarkStart w:id="6251" w:name="_Toc23496824"/>
              <w:bookmarkStart w:id="6252" w:name="_Toc23553008"/>
              <w:bookmarkStart w:id="6253" w:name="_Toc23811361"/>
              <w:bookmarkStart w:id="6254" w:name="_Toc23881024"/>
              <w:bookmarkEnd w:id="6251"/>
              <w:bookmarkEnd w:id="6252"/>
              <w:bookmarkEnd w:id="6253"/>
              <w:bookmarkEnd w:id="6254"/>
            </w:del>
          </w:p>
        </w:tc>
        <w:tc>
          <w:tcPr>
            <w:tcW w:w="3544" w:type="dxa"/>
            <w:gridSpan w:val="2"/>
          </w:tcPr>
          <w:p w14:paraId="482EAEBC" w14:textId="129A9642" w:rsidR="00FA0809" w:rsidRPr="0033182C" w:rsidDel="00F7680F" w:rsidRDefault="00FA0809" w:rsidP="007E74B5">
            <w:pPr>
              <w:spacing w:after="0" w:line="240" w:lineRule="auto"/>
              <w:rPr>
                <w:del w:id="6255" w:author="Windows User" w:date="2019-09-19T03:29:00Z"/>
                <w:rFonts w:cs="Times New Roman"/>
                <w:sz w:val="22"/>
                <w:szCs w:val="24"/>
                <w:lang w:val="en-ID"/>
              </w:rPr>
            </w:pPr>
            <w:del w:id="6256" w:author="Windows User" w:date="2019-09-19T03:29:00Z">
              <w:r w:rsidRPr="0033182C" w:rsidDel="00F7680F">
                <w:rPr>
                  <w:rFonts w:cs="Times New Roman"/>
                  <w:sz w:val="22"/>
                  <w:szCs w:val="24"/>
                </w:rPr>
                <w:delText>Senua aktor</w:delText>
              </w:r>
              <w:bookmarkStart w:id="6257" w:name="_Toc23496825"/>
              <w:bookmarkStart w:id="6258" w:name="_Toc23553009"/>
              <w:bookmarkStart w:id="6259" w:name="_Toc23811362"/>
              <w:bookmarkStart w:id="6260" w:name="_Toc23881025"/>
              <w:bookmarkEnd w:id="6257"/>
              <w:bookmarkEnd w:id="6258"/>
              <w:bookmarkEnd w:id="6259"/>
              <w:bookmarkEnd w:id="6260"/>
            </w:del>
          </w:p>
        </w:tc>
        <w:bookmarkStart w:id="6261" w:name="_Toc23496826"/>
        <w:bookmarkStart w:id="6262" w:name="_Toc23553010"/>
        <w:bookmarkStart w:id="6263" w:name="_Toc23811363"/>
        <w:bookmarkStart w:id="6264" w:name="_Toc23881026"/>
        <w:bookmarkEnd w:id="6261"/>
        <w:bookmarkEnd w:id="6262"/>
        <w:bookmarkEnd w:id="6263"/>
        <w:bookmarkEnd w:id="6264"/>
      </w:tr>
      <w:tr w:rsidR="00FA0809" w:rsidRPr="0033182C" w:rsidDel="00F7680F" w14:paraId="6B5D8D47" w14:textId="4F0F65D3" w:rsidTr="00C9053F">
        <w:trPr>
          <w:del w:id="6265" w:author="Windows User" w:date="2019-09-19T03:29:00Z"/>
        </w:trPr>
        <w:tc>
          <w:tcPr>
            <w:tcW w:w="4531" w:type="dxa"/>
          </w:tcPr>
          <w:p w14:paraId="0694E9E6" w14:textId="17479B9B" w:rsidR="00FA0809" w:rsidRPr="0033182C" w:rsidDel="00F7680F" w:rsidRDefault="00FA0809" w:rsidP="007E74B5">
            <w:pPr>
              <w:spacing w:after="0" w:line="240" w:lineRule="auto"/>
              <w:rPr>
                <w:del w:id="6266" w:author="Windows User" w:date="2019-09-19T03:29:00Z"/>
                <w:rFonts w:cs="Times New Roman"/>
                <w:sz w:val="22"/>
                <w:szCs w:val="24"/>
                <w:lang w:val="en-ID"/>
              </w:rPr>
            </w:pPr>
            <w:del w:id="6267" w:author="Windows User" w:date="2019-09-19T03:29:00Z">
              <w:r w:rsidRPr="0033182C" w:rsidDel="00F7680F">
                <w:rPr>
                  <w:rFonts w:cs="Times New Roman"/>
                  <w:b/>
                  <w:sz w:val="22"/>
                  <w:szCs w:val="24"/>
                </w:rPr>
                <w:delText>Deskripsi Singkat</w:delText>
              </w:r>
              <w:bookmarkStart w:id="6268" w:name="_Toc23496827"/>
              <w:bookmarkStart w:id="6269" w:name="_Toc23553011"/>
              <w:bookmarkStart w:id="6270" w:name="_Toc23811364"/>
              <w:bookmarkStart w:id="6271" w:name="_Toc23881027"/>
              <w:bookmarkEnd w:id="6268"/>
              <w:bookmarkEnd w:id="6269"/>
              <w:bookmarkEnd w:id="6270"/>
              <w:bookmarkEnd w:id="6271"/>
            </w:del>
          </w:p>
        </w:tc>
        <w:tc>
          <w:tcPr>
            <w:tcW w:w="3544" w:type="dxa"/>
            <w:gridSpan w:val="2"/>
          </w:tcPr>
          <w:p w14:paraId="19DDC1B9" w14:textId="184CA2D4" w:rsidR="00FA0809" w:rsidRPr="0033182C" w:rsidDel="00F7680F" w:rsidRDefault="00FA0809" w:rsidP="007E74B5">
            <w:pPr>
              <w:spacing w:after="0" w:line="240" w:lineRule="auto"/>
              <w:rPr>
                <w:del w:id="6272" w:author="Windows User" w:date="2019-09-19T03:29:00Z"/>
                <w:rFonts w:cs="Times New Roman"/>
                <w:sz w:val="22"/>
                <w:szCs w:val="24"/>
                <w:lang w:val="en-ID"/>
              </w:rPr>
            </w:pPr>
            <w:del w:id="6273" w:author="Windows User" w:date="2019-09-19T03:29:00Z">
              <w:r w:rsidRPr="0033182C" w:rsidDel="00F7680F">
                <w:rPr>
                  <w:rFonts w:cs="Times New Roman"/>
                  <w:sz w:val="22"/>
                  <w:szCs w:val="24"/>
                </w:rPr>
                <w:delText>Aktor melihat history sudut x</w:delText>
              </w:r>
              <w:bookmarkStart w:id="6274" w:name="_Toc23496828"/>
              <w:bookmarkStart w:id="6275" w:name="_Toc23553012"/>
              <w:bookmarkStart w:id="6276" w:name="_Toc23811365"/>
              <w:bookmarkStart w:id="6277" w:name="_Toc23881028"/>
              <w:bookmarkEnd w:id="6274"/>
              <w:bookmarkEnd w:id="6275"/>
              <w:bookmarkEnd w:id="6276"/>
              <w:bookmarkEnd w:id="6277"/>
            </w:del>
          </w:p>
        </w:tc>
        <w:bookmarkStart w:id="6278" w:name="_Toc23496829"/>
        <w:bookmarkStart w:id="6279" w:name="_Toc23553013"/>
        <w:bookmarkStart w:id="6280" w:name="_Toc23811366"/>
        <w:bookmarkStart w:id="6281" w:name="_Toc23881029"/>
        <w:bookmarkEnd w:id="6278"/>
        <w:bookmarkEnd w:id="6279"/>
        <w:bookmarkEnd w:id="6280"/>
        <w:bookmarkEnd w:id="6281"/>
      </w:tr>
      <w:tr w:rsidR="00FA0809" w:rsidRPr="0033182C" w:rsidDel="00F7680F" w14:paraId="50236D91" w14:textId="55D34984" w:rsidTr="00C9053F">
        <w:trPr>
          <w:del w:id="6282" w:author="Windows User" w:date="2019-09-19T03:29:00Z"/>
        </w:trPr>
        <w:tc>
          <w:tcPr>
            <w:tcW w:w="4531" w:type="dxa"/>
          </w:tcPr>
          <w:p w14:paraId="7F01CA09" w14:textId="5DBC0F98" w:rsidR="00FA0809" w:rsidRPr="0033182C" w:rsidDel="00F7680F" w:rsidRDefault="00FA0809" w:rsidP="007E74B5">
            <w:pPr>
              <w:spacing w:after="0" w:line="240" w:lineRule="auto"/>
              <w:rPr>
                <w:del w:id="6283" w:author="Windows User" w:date="2019-09-19T03:29:00Z"/>
                <w:rFonts w:cs="Times New Roman"/>
                <w:sz w:val="22"/>
                <w:szCs w:val="24"/>
                <w:lang w:val="en-ID"/>
              </w:rPr>
            </w:pPr>
            <w:del w:id="6284" w:author="Windows User" w:date="2019-09-19T03:29:00Z">
              <w:r w:rsidRPr="0033182C" w:rsidDel="00F7680F">
                <w:rPr>
                  <w:rFonts w:cs="Times New Roman"/>
                  <w:b/>
                  <w:sz w:val="22"/>
                  <w:szCs w:val="24"/>
                </w:rPr>
                <w:delText>Prekondisi</w:delText>
              </w:r>
              <w:bookmarkStart w:id="6285" w:name="_Toc23496830"/>
              <w:bookmarkStart w:id="6286" w:name="_Toc23553014"/>
              <w:bookmarkStart w:id="6287" w:name="_Toc23811367"/>
              <w:bookmarkStart w:id="6288" w:name="_Toc23881030"/>
              <w:bookmarkEnd w:id="6285"/>
              <w:bookmarkEnd w:id="6286"/>
              <w:bookmarkEnd w:id="6287"/>
              <w:bookmarkEnd w:id="6288"/>
            </w:del>
          </w:p>
        </w:tc>
        <w:tc>
          <w:tcPr>
            <w:tcW w:w="3544" w:type="dxa"/>
            <w:gridSpan w:val="2"/>
          </w:tcPr>
          <w:p w14:paraId="02B0B52F" w14:textId="62E066C4" w:rsidR="00FA0809" w:rsidRPr="0033182C" w:rsidDel="00F7680F" w:rsidRDefault="00FA0809" w:rsidP="007E74B5">
            <w:pPr>
              <w:spacing w:after="0" w:line="240" w:lineRule="auto"/>
              <w:rPr>
                <w:del w:id="6289" w:author="Windows User" w:date="2019-09-19T03:29:00Z"/>
                <w:rFonts w:cs="Times New Roman"/>
                <w:sz w:val="22"/>
                <w:szCs w:val="24"/>
                <w:lang w:val="en-ID"/>
              </w:rPr>
            </w:pPr>
            <w:del w:id="6290" w:author="Windows User" w:date="2019-09-19T03:29:00Z">
              <w:r w:rsidRPr="0033182C" w:rsidDel="00F7680F">
                <w:rPr>
                  <w:rFonts w:cs="Times New Roman"/>
                  <w:sz w:val="22"/>
                  <w:szCs w:val="24"/>
                </w:rPr>
                <w:delText>Aktor masuk halaman dashboard masing-masing</w:delText>
              </w:r>
              <w:bookmarkStart w:id="6291" w:name="_Toc23496831"/>
              <w:bookmarkStart w:id="6292" w:name="_Toc23553015"/>
              <w:bookmarkStart w:id="6293" w:name="_Toc23811368"/>
              <w:bookmarkStart w:id="6294" w:name="_Toc23881031"/>
              <w:bookmarkEnd w:id="6291"/>
              <w:bookmarkEnd w:id="6292"/>
              <w:bookmarkEnd w:id="6293"/>
              <w:bookmarkEnd w:id="6294"/>
            </w:del>
          </w:p>
        </w:tc>
        <w:bookmarkStart w:id="6295" w:name="_Toc23496832"/>
        <w:bookmarkStart w:id="6296" w:name="_Toc23553016"/>
        <w:bookmarkStart w:id="6297" w:name="_Toc23811369"/>
        <w:bookmarkStart w:id="6298" w:name="_Toc23881032"/>
        <w:bookmarkEnd w:id="6295"/>
        <w:bookmarkEnd w:id="6296"/>
        <w:bookmarkEnd w:id="6297"/>
        <w:bookmarkEnd w:id="6298"/>
      </w:tr>
      <w:tr w:rsidR="00FA0809" w:rsidRPr="0033182C" w:rsidDel="00F7680F" w14:paraId="4BA328FD" w14:textId="4191AD7E" w:rsidTr="00C9053F">
        <w:trPr>
          <w:del w:id="6299" w:author="Windows User" w:date="2019-09-19T03:29:00Z"/>
        </w:trPr>
        <w:tc>
          <w:tcPr>
            <w:tcW w:w="4531" w:type="dxa"/>
          </w:tcPr>
          <w:p w14:paraId="7A2F34EF" w14:textId="237319E8" w:rsidR="00FA0809" w:rsidRPr="0033182C" w:rsidDel="00F7680F" w:rsidRDefault="00FA0809" w:rsidP="007E74B5">
            <w:pPr>
              <w:spacing w:after="0" w:line="240" w:lineRule="auto"/>
              <w:rPr>
                <w:del w:id="6300" w:author="Windows User" w:date="2019-09-19T03:29:00Z"/>
                <w:rFonts w:cs="Times New Roman"/>
                <w:sz w:val="22"/>
                <w:szCs w:val="24"/>
                <w:lang w:val="en-ID"/>
              </w:rPr>
            </w:pPr>
            <w:del w:id="6301" w:author="Windows User" w:date="2019-09-19T03:29:00Z">
              <w:r w:rsidRPr="0033182C" w:rsidDel="00F7680F">
                <w:rPr>
                  <w:rFonts w:cs="Times New Roman"/>
                  <w:b/>
                  <w:sz w:val="22"/>
                  <w:szCs w:val="24"/>
                </w:rPr>
                <w:delText>Pascakondisi</w:delText>
              </w:r>
              <w:bookmarkStart w:id="6302" w:name="_Toc23496833"/>
              <w:bookmarkStart w:id="6303" w:name="_Toc23553017"/>
              <w:bookmarkStart w:id="6304" w:name="_Toc23811370"/>
              <w:bookmarkStart w:id="6305" w:name="_Toc23881033"/>
              <w:bookmarkEnd w:id="6302"/>
              <w:bookmarkEnd w:id="6303"/>
              <w:bookmarkEnd w:id="6304"/>
              <w:bookmarkEnd w:id="6305"/>
            </w:del>
          </w:p>
        </w:tc>
        <w:tc>
          <w:tcPr>
            <w:tcW w:w="3544" w:type="dxa"/>
            <w:gridSpan w:val="2"/>
          </w:tcPr>
          <w:p w14:paraId="000E9CD4" w14:textId="63C96E19" w:rsidR="00FA0809" w:rsidRPr="0033182C" w:rsidDel="00F7680F" w:rsidRDefault="00FA0809" w:rsidP="007E74B5">
            <w:pPr>
              <w:spacing w:after="0" w:line="240" w:lineRule="auto"/>
              <w:rPr>
                <w:del w:id="6306" w:author="Windows User" w:date="2019-09-19T03:29:00Z"/>
                <w:rFonts w:cs="Times New Roman"/>
                <w:sz w:val="22"/>
                <w:szCs w:val="24"/>
                <w:lang w:val="en-ID"/>
              </w:rPr>
            </w:pPr>
            <w:del w:id="6307" w:author="Windows User" w:date="2019-09-19T03:29:00Z">
              <w:r w:rsidRPr="0033182C" w:rsidDel="00F7680F">
                <w:rPr>
                  <w:rFonts w:cs="Times New Roman"/>
                  <w:sz w:val="22"/>
                  <w:szCs w:val="24"/>
                </w:rPr>
                <w:delText xml:space="preserve">Aktor dapat melihat </w:delText>
              </w:r>
              <w:r w:rsidR="00926E1F" w:rsidRPr="0033182C" w:rsidDel="00F7680F">
                <w:rPr>
                  <w:rFonts w:cs="Times New Roman"/>
                  <w:sz w:val="22"/>
                  <w:szCs w:val="24"/>
                </w:rPr>
                <w:delText xml:space="preserve">history sudut x </w:delText>
              </w:r>
              <w:bookmarkStart w:id="6308" w:name="_Toc23496834"/>
              <w:bookmarkStart w:id="6309" w:name="_Toc23553018"/>
              <w:bookmarkStart w:id="6310" w:name="_Toc23811371"/>
              <w:bookmarkStart w:id="6311" w:name="_Toc23881034"/>
              <w:bookmarkEnd w:id="6308"/>
              <w:bookmarkEnd w:id="6309"/>
              <w:bookmarkEnd w:id="6310"/>
              <w:bookmarkEnd w:id="6311"/>
            </w:del>
          </w:p>
        </w:tc>
        <w:bookmarkStart w:id="6312" w:name="_Toc23496835"/>
        <w:bookmarkStart w:id="6313" w:name="_Toc23553019"/>
        <w:bookmarkStart w:id="6314" w:name="_Toc23811372"/>
        <w:bookmarkStart w:id="6315" w:name="_Toc23881035"/>
        <w:bookmarkEnd w:id="6312"/>
        <w:bookmarkEnd w:id="6313"/>
        <w:bookmarkEnd w:id="6314"/>
        <w:bookmarkEnd w:id="6315"/>
      </w:tr>
      <w:tr w:rsidR="00FA0809" w:rsidRPr="0033182C" w:rsidDel="00F7680F" w14:paraId="336018E2" w14:textId="3C822FEC" w:rsidTr="00C9053F">
        <w:trPr>
          <w:del w:id="6316" w:author="Windows User" w:date="2019-09-19T03:29:00Z"/>
        </w:trPr>
        <w:tc>
          <w:tcPr>
            <w:tcW w:w="8075" w:type="dxa"/>
            <w:gridSpan w:val="3"/>
          </w:tcPr>
          <w:p w14:paraId="4D683FB0" w14:textId="73D138EF" w:rsidR="00FA0809" w:rsidRPr="0033182C" w:rsidDel="00F7680F" w:rsidRDefault="00FA0809" w:rsidP="007E74B5">
            <w:pPr>
              <w:spacing w:after="0" w:line="240" w:lineRule="auto"/>
              <w:jc w:val="center"/>
              <w:rPr>
                <w:del w:id="6317" w:author="Windows User" w:date="2019-09-19T03:29:00Z"/>
                <w:rFonts w:cs="Times New Roman"/>
                <w:sz w:val="22"/>
                <w:szCs w:val="24"/>
              </w:rPr>
            </w:pPr>
            <w:del w:id="6318" w:author="Windows User" w:date="2019-09-19T03:29:00Z">
              <w:r w:rsidRPr="0033182C" w:rsidDel="00F7680F">
                <w:rPr>
                  <w:rFonts w:cs="Times New Roman"/>
                  <w:b/>
                  <w:bCs/>
                  <w:sz w:val="22"/>
                  <w:szCs w:val="24"/>
                </w:rPr>
                <w:delText>Flow Event</w:delText>
              </w:r>
              <w:bookmarkStart w:id="6319" w:name="_Toc23496836"/>
              <w:bookmarkStart w:id="6320" w:name="_Toc23553020"/>
              <w:bookmarkStart w:id="6321" w:name="_Toc23811373"/>
              <w:bookmarkStart w:id="6322" w:name="_Toc23881036"/>
              <w:bookmarkEnd w:id="6319"/>
              <w:bookmarkEnd w:id="6320"/>
              <w:bookmarkEnd w:id="6321"/>
              <w:bookmarkEnd w:id="6322"/>
            </w:del>
          </w:p>
        </w:tc>
        <w:bookmarkStart w:id="6323" w:name="_Toc23496837"/>
        <w:bookmarkStart w:id="6324" w:name="_Toc23553021"/>
        <w:bookmarkStart w:id="6325" w:name="_Toc23811374"/>
        <w:bookmarkStart w:id="6326" w:name="_Toc23881037"/>
        <w:bookmarkEnd w:id="6323"/>
        <w:bookmarkEnd w:id="6324"/>
        <w:bookmarkEnd w:id="6325"/>
        <w:bookmarkEnd w:id="6326"/>
      </w:tr>
      <w:tr w:rsidR="00FA0809" w:rsidRPr="0033182C" w:rsidDel="00F7680F" w14:paraId="16B58DCF" w14:textId="16935491" w:rsidTr="00C9053F">
        <w:trPr>
          <w:del w:id="6327" w:author="Windows User" w:date="2019-09-19T03:29:00Z"/>
        </w:trPr>
        <w:tc>
          <w:tcPr>
            <w:tcW w:w="8075" w:type="dxa"/>
            <w:gridSpan w:val="3"/>
          </w:tcPr>
          <w:p w14:paraId="08A756B2" w14:textId="773DBD47" w:rsidR="00FA0809" w:rsidRPr="0033182C" w:rsidDel="00F7680F" w:rsidRDefault="00FA0809" w:rsidP="007E74B5">
            <w:pPr>
              <w:spacing w:after="0" w:line="240" w:lineRule="auto"/>
              <w:jc w:val="center"/>
              <w:rPr>
                <w:del w:id="6328" w:author="Windows User" w:date="2019-09-19T03:29:00Z"/>
                <w:rFonts w:cs="Times New Roman"/>
                <w:sz w:val="22"/>
                <w:szCs w:val="24"/>
              </w:rPr>
            </w:pPr>
            <w:del w:id="6329" w:author="Windows User" w:date="2019-09-19T03:29:00Z">
              <w:r w:rsidRPr="0033182C" w:rsidDel="00F7680F">
                <w:rPr>
                  <w:rFonts w:cs="Times New Roman"/>
                  <w:b/>
                  <w:sz w:val="22"/>
                  <w:szCs w:val="24"/>
                </w:rPr>
                <w:delText xml:space="preserve">Normal Flow : </w:delText>
              </w:r>
              <w:r w:rsidR="00926E1F" w:rsidRPr="0033182C" w:rsidDel="00F7680F">
                <w:rPr>
                  <w:rFonts w:cs="Times New Roman"/>
                  <w:b/>
                  <w:sz w:val="22"/>
                  <w:szCs w:val="24"/>
                </w:rPr>
                <w:delText>Lihat history sudut x</w:delText>
              </w:r>
              <w:bookmarkStart w:id="6330" w:name="_Toc23496838"/>
              <w:bookmarkStart w:id="6331" w:name="_Toc23553022"/>
              <w:bookmarkStart w:id="6332" w:name="_Toc23811375"/>
              <w:bookmarkStart w:id="6333" w:name="_Toc23881038"/>
              <w:bookmarkEnd w:id="6330"/>
              <w:bookmarkEnd w:id="6331"/>
              <w:bookmarkEnd w:id="6332"/>
              <w:bookmarkEnd w:id="6333"/>
            </w:del>
          </w:p>
        </w:tc>
        <w:bookmarkStart w:id="6334" w:name="_Toc23496839"/>
        <w:bookmarkStart w:id="6335" w:name="_Toc23553023"/>
        <w:bookmarkStart w:id="6336" w:name="_Toc23811376"/>
        <w:bookmarkStart w:id="6337" w:name="_Toc23881039"/>
        <w:bookmarkEnd w:id="6334"/>
        <w:bookmarkEnd w:id="6335"/>
        <w:bookmarkEnd w:id="6336"/>
        <w:bookmarkEnd w:id="6337"/>
      </w:tr>
      <w:tr w:rsidR="00FA0809" w:rsidRPr="0033182C" w:rsidDel="00F7680F" w14:paraId="63F52619" w14:textId="14EFE6A2" w:rsidTr="00C9053F">
        <w:trPr>
          <w:trHeight w:val="517"/>
          <w:del w:id="6338" w:author="Windows User" w:date="2019-09-19T03:29:00Z"/>
        </w:trPr>
        <w:tc>
          <w:tcPr>
            <w:tcW w:w="4604" w:type="dxa"/>
            <w:gridSpan w:val="2"/>
          </w:tcPr>
          <w:p w14:paraId="4E0DF8F1" w14:textId="3E5D0B0C" w:rsidR="00FA0809" w:rsidRPr="0033182C" w:rsidDel="00F7680F" w:rsidRDefault="00FA0809" w:rsidP="007E74B5">
            <w:pPr>
              <w:spacing w:after="0" w:line="240" w:lineRule="auto"/>
              <w:rPr>
                <w:del w:id="6339" w:author="Windows User" w:date="2019-09-19T03:29:00Z"/>
                <w:rFonts w:cs="Times New Roman"/>
                <w:b/>
                <w:sz w:val="22"/>
                <w:szCs w:val="24"/>
              </w:rPr>
            </w:pPr>
            <w:del w:id="6340" w:author="Windows User" w:date="2019-09-19T03:29:00Z">
              <w:r w:rsidRPr="0033182C" w:rsidDel="00F7680F">
                <w:rPr>
                  <w:rFonts w:cs="Times New Roman"/>
                  <w:sz w:val="22"/>
                  <w:szCs w:val="24"/>
                </w:rPr>
                <w:delText>Aksi Aktor</w:delText>
              </w:r>
              <w:bookmarkStart w:id="6341" w:name="_Toc23496840"/>
              <w:bookmarkStart w:id="6342" w:name="_Toc23553024"/>
              <w:bookmarkStart w:id="6343" w:name="_Toc23811377"/>
              <w:bookmarkStart w:id="6344" w:name="_Toc23881040"/>
              <w:bookmarkEnd w:id="6341"/>
              <w:bookmarkEnd w:id="6342"/>
              <w:bookmarkEnd w:id="6343"/>
              <w:bookmarkEnd w:id="6344"/>
            </w:del>
          </w:p>
        </w:tc>
        <w:tc>
          <w:tcPr>
            <w:tcW w:w="3471" w:type="dxa"/>
          </w:tcPr>
          <w:p w14:paraId="09141EFB" w14:textId="7765BC26" w:rsidR="00FA0809" w:rsidRPr="0033182C" w:rsidDel="00F7680F" w:rsidRDefault="00FA0809" w:rsidP="007E74B5">
            <w:pPr>
              <w:spacing w:after="0" w:line="240" w:lineRule="auto"/>
              <w:rPr>
                <w:del w:id="6345" w:author="Windows User" w:date="2019-09-19T03:29:00Z"/>
                <w:rFonts w:cs="Times New Roman"/>
                <w:b/>
                <w:sz w:val="22"/>
                <w:szCs w:val="24"/>
              </w:rPr>
            </w:pPr>
            <w:del w:id="6346" w:author="Windows User" w:date="2019-09-19T03:29:00Z">
              <w:r w:rsidRPr="0033182C" w:rsidDel="00F7680F">
                <w:rPr>
                  <w:rFonts w:cs="Times New Roman"/>
                  <w:sz w:val="22"/>
                  <w:szCs w:val="24"/>
                </w:rPr>
                <w:delText>Reaksi Sistem</w:delText>
              </w:r>
              <w:bookmarkStart w:id="6347" w:name="_Toc23496841"/>
              <w:bookmarkStart w:id="6348" w:name="_Toc23553025"/>
              <w:bookmarkStart w:id="6349" w:name="_Toc23811378"/>
              <w:bookmarkStart w:id="6350" w:name="_Toc23881041"/>
              <w:bookmarkEnd w:id="6347"/>
              <w:bookmarkEnd w:id="6348"/>
              <w:bookmarkEnd w:id="6349"/>
              <w:bookmarkEnd w:id="6350"/>
            </w:del>
          </w:p>
        </w:tc>
        <w:bookmarkStart w:id="6351" w:name="_Toc23496842"/>
        <w:bookmarkStart w:id="6352" w:name="_Toc23553026"/>
        <w:bookmarkStart w:id="6353" w:name="_Toc23811379"/>
        <w:bookmarkStart w:id="6354" w:name="_Toc23881042"/>
        <w:bookmarkEnd w:id="6351"/>
        <w:bookmarkEnd w:id="6352"/>
        <w:bookmarkEnd w:id="6353"/>
        <w:bookmarkEnd w:id="6354"/>
      </w:tr>
      <w:tr w:rsidR="00FA0809" w:rsidRPr="0033182C" w:rsidDel="00F7680F" w14:paraId="7D151816" w14:textId="1A396C45" w:rsidTr="00C9053F">
        <w:trPr>
          <w:trHeight w:val="371"/>
          <w:del w:id="6355" w:author="Windows User" w:date="2019-09-19T03:29:00Z"/>
        </w:trPr>
        <w:tc>
          <w:tcPr>
            <w:tcW w:w="4604" w:type="dxa"/>
            <w:gridSpan w:val="2"/>
          </w:tcPr>
          <w:p w14:paraId="4EC37FA6" w14:textId="526F8CD2" w:rsidR="00FA0809" w:rsidRPr="0033182C" w:rsidDel="00F7680F" w:rsidRDefault="00FA0809" w:rsidP="007E74B5">
            <w:pPr>
              <w:pStyle w:val="ListParagraph"/>
              <w:numPr>
                <w:ilvl w:val="0"/>
                <w:numId w:val="18"/>
              </w:numPr>
              <w:spacing w:after="0" w:line="240" w:lineRule="auto"/>
              <w:rPr>
                <w:del w:id="6356" w:author="Windows User" w:date="2019-09-19T03:29:00Z"/>
                <w:rFonts w:cs="Times New Roman"/>
                <w:sz w:val="22"/>
                <w:szCs w:val="24"/>
              </w:rPr>
            </w:pPr>
            <w:del w:id="6357" w:author="Windows User" w:date="2019-09-19T03:29:00Z">
              <w:r w:rsidRPr="0033182C" w:rsidDel="00F7680F">
                <w:rPr>
                  <w:rFonts w:cs="Times New Roman"/>
                  <w:sz w:val="22"/>
                  <w:szCs w:val="24"/>
                </w:rPr>
                <w:delText>Klik menu History  pilih sudut x</w:delText>
              </w:r>
              <w:bookmarkStart w:id="6358" w:name="_Toc23496843"/>
              <w:bookmarkStart w:id="6359" w:name="_Toc23553027"/>
              <w:bookmarkStart w:id="6360" w:name="_Toc23811380"/>
              <w:bookmarkStart w:id="6361" w:name="_Toc23881043"/>
              <w:bookmarkEnd w:id="6358"/>
              <w:bookmarkEnd w:id="6359"/>
              <w:bookmarkEnd w:id="6360"/>
              <w:bookmarkEnd w:id="6361"/>
            </w:del>
          </w:p>
        </w:tc>
        <w:tc>
          <w:tcPr>
            <w:tcW w:w="3471" w:type="dxa"/>
          </w:tcPr>
          <w:p w14:paraId="3D04D2BB" w14:textId="1C7A486E" w:rsidR="00FA0809" w:rsidRPr="0033182C" w:rsidDel="00F7680F" w:rsidRDefault="00FA0809" w:rsidP="007E74B5">
            <w:pPr>
              <w:spacing w:after="0" w:line="240" w:lineRule="auto"/>
              <w:rPr>
                <w:del w:id="6362" w:author="Windows User" w:date="2019-09-19T03:29:00Z"/>
                <w:rFonts w:cs="Times New Roman"/>
                <w:sz w:val="22"/>
                <w:szCs w:val="24"/>
              </w:rPr>
            </w:pPr>
            <w:bookmarkStart w:id="6363" w:name="_Toc23496844"/>
            <w:bookmarkStart w:id="6364" w:name="_Toc23553028"/>
            <w:bookmarkStart w:id="6365" w:name="_Toc23811381"/>
            <w:bookmarkStart w:id="6366" w:name="_Toc23881044"/>
            <w:bookmarkEnd w:id="6363"/>
            <w:bookmarkEnd w:id="6364"/>
            <w:bookmarkEnd w:id="6365"/>
            <w:bookmarkEnd w:id="6366"/>
          </w:p>
        </w:tc>
        <w:bookmarkStart w:id="6367" w:name="_Toc23496845"/>
        <w:bookmarkStart w:id="6368" w:name="_Toc23553029"/>
        <w:bookmarkStart w:id="6369" w:name="_Toc23811382"/>
        <w:bookmarkStart w:id="6370" w:name="_Toc23881045"/>
        <w:bookmarkEnd w:id="6367"/>
        <w:bookmarkEnd w:id="6368"/>
        <w:bookmarkEnd w:id="6369"/>
        <w:bookmarkEnd w:id="6370"/>
      </w:tr>
      <w:tr w:rsidR="00FA0809" w:rsidRPr="0033182C" w:rsidDel="00F7680F" w14:paraId="2787FBDF" w14:textId="3DDA8F6D" w:rsidTr="00C9053F">
        <w:trPr>
          <w:trHeight w:val="370"/>
          <w:del w:id="6371" w:author="Windows User" w:date="2019-09-19T03:29:00Z"/>
        </w:trPr>
        <w:tc>
          <w:tcPr>
            <w:tcW w:w="4604" w:type="dxa"/>
            <w:gridSpan w:val="2"/>
          </w:tcPr>
          <w:p w14:paraId="2D4A0120" w14:textId="27FB5169" w:rsidR="00FA0809" w:rsidRPr="0033182C" w:rsidDel="00F7680F" w:rsidRDefault="00FA0809" w:rsidP="007E74B5">
            <w:pPr>
              <w:pStyle w:val="ListParagraph"/>
              <w:spacing w:after="0" w:line="240" w:lineRule="auto"/>
              <w:rPr>
                <w:del w:id="6372" w:author="Windows User" w:date="2019-09-19T03:29:00Z"/>
                <w:rFonts w:cs="Times New Roman"/>
                <w:sz w:val="22"/>
                <w:szCs w:val="24"/>
              </w:rPr>
            </w:pPr>
            <w:bookmarkStart w:id="6373" w:name="_Toc23496846"/>
            <w:bookmarkStart w:id="6374" w:name="_Toc23553030"/>
            <w:bookmarkStart w:id="6375" w:name="_Toc23811383"/>
            <w:bookmarkStart w:id="6376" w:name="_Toc23881046"/>
            <w:bookmarkEnd w:id="6373"/>
            <w:bookmarkEnd w:id="6374"/>
            <w:bookmarkEnd w:id="6375"/>
            <w:bookmarkEnd w:id="6376"/>
          </w:p>
          <w:p w14:paraId="0B19E94B" w14:textId="6F6EE16A" w:rsidR="00FA0809" w:rsidRPr="0033182C" w:rsidDel="00F7680F" w:rsidRDefault="00FA0809" w:rsidP="007E74B5">
            <w:pPr>
              <w:pStyle w:val="ListParagraph"/>
              <w:spacing w:after="0" w:line="240" w:lineRule="auto"/>
              <w:rPr>
                <w:del w:id="6377" w:author="Windows User" w:date="2019-09-19T03:29:00Z"/>
                <w:rFonts w:cs="Times New Roman"/>
                <w:sz w:val="22"/>
                <w:szCs w:val="24"/>
              </w:rPr>
            </w:pPr>
            <w:bookmarkStart w:id="6378" w:name="_Toc23496847"/>
            <w:bookmarkStart w:id="6379" w:name="_Toc23553031"/>
            <w:bookmarkStart w:id="6380" w:name="_Toc23811384"/>
            <w:bookmarkStart w:id="6381" w:name="_Toc23881047"/>
            <w:bookmarkEnd w:id="6378"/>
            <w:bookmarkEnd w:id="6379"/>
            <w:bookmarkEnd w:id="6380"/>
            <w:bookmarkEnd w:id="6381"/>
          </w:p>
          <w:p w14:paraId="7C178C5A" w14:textId="0BCA8929" w:rsidR="00FA0809" w:rsidRPr="0033182C" w:rsidDel="00F7680F" w:rsidRDefault="00FA0809" w:rsidP="007E74B5">
            <w:pPr>
              <w:spacing w:after="0" w:line="240" w:lineRule="auto"/>
              <w:rPr>
                <w:del w:id="6382" w:author="Windows User" w:date="2019-09-19T03:29:00Z"/>
                <w:rFonts w:cs="Times New Roman"/>
                <w:b/>
                <w:sz w:val="22"/>
                <w:szCs w:val="24"/>
              </w:rPr>
            </w:pPr>
            <w:bookmarkStart w:id="6383" w:name="_Toc23496848"/>
            <w:bookmarkStart w:id="6384" w:name="_Toc23553032"/>
            <w:bookmarkStart w:id="6385" w:name="_Toc23811385"/>
            <w:bookmarkStart w:id="6386" w:name="_Toc23881048"/>
            <w:bookmarkEnd w:id="6383"/>
            <w:bookmarkEnd w:id="6384"/>
            <w:bookmarkEnd w:id="6385"/>
            <w:bookmarkEnd w:id="6386"/>
          </w:p>
        </w:tc>
        <w:tc>
          <w:tcPr>
            <w:tcW w:w="3471" w:type="dxa"/>
          </w:tcPr>
          <w:p w14:paraId="2E705C0C" w14:textId="73FCA1DD" w:rsidR="00FA0809" w:rsidRPr="0033182C" w:rsidDel="00F7680F" w:rsidRDefault="00FA0809" w:rsidP="007E74B5">
            <w:pPr>
              <w:pStyle w:val="ListParagraph"/>
              <w:numPr>
                <w:ilvl w:val="0"/>
                <w:numId w:val="18"/>
              </w:numPr>
              <w:spacing w:after="0" w:line="240" w:lineRule="auto"/>
              <w:rPr>
                <w:del w:id="6387" w:author="Windows User" w:date="2019-09-19T03:29:00Z"/>
                <w:rFonts w:cs="Times New Roman"/>
                <w:sz w:val="22"/>
                <w:szCs w:val="24"/>
              </w:rPr>
            </w:pPr>
            <w:del w:id="6388" w:author="Windows User" w:date="2019-09-19T03:29:00Z">
              <w:r w:rsidRPr="0033182C" w:rsidDel="00F7680F">
                <w:rPr>
                  <w:rFonts w:cs="Times New Roman"/>
                  <w:sz w:val="22"/>
                  <w:szCs w:val="24"/>
                </w:rPr>
                <w:delText>Menampilkan history sudut x</w:delText>
              </w:r>
              <w:bookmarkStart w:id="6389" w:name="_Toc23496849"/>
              <w:bookmarkStart w:id="6390" w:name="_Toc23553033"/>
              <w:bookmarkStart w:id="6391" w:name="_Toc23811386"/>
              <w:bookmarkStart w:id="6392" w:name="_Toc23881049"/>
              <w:bookmarkEnd w:id="6389"/>
              <w:bookmarkEnd w:id="6390"/>
              <w:bookmarkEnd w:id="6391"/>
              <w:bookmarkEnd w:id="6392"/>
            </w:del>
          </w:p>
        </w:tc>
        <w:bookmarkStart w:id="6393" w:name="_Toc23496850"/>
        <w:bookmarkStart w:id="6394" w:name="_Toc23553034"/>
        <w:bookmarkStart w:id="6395" w:name="_Toc23811387"/>
        <w:bookmarkStart w:id="6396" w:name="_Toc23881050"/>
        <w:bookmarkEnd w:id="6393"/>
        <w:bookmarkEnd w:id="6394"/>
        <w:bookmarkEnd w:id="6395"/>
        <w:bookmarkEnd w:id="6396"/>
      </w:tr>
    </w:tbl>
    <w:p w14:paraId="7651625D" w14:textId="04BD110F" w:rsidR="00FA0809" w:rsidRPr="0033182C" w:rsidDel="00F7680F" w:rsidRDefault="00FA0809" w:rsidP="00FA0809">
      <w:pPr>
        <w:rPr>
          <w:del w:id="6397" w:author="Windows User" w:date="2019-09-19T03:29:00Z"/>
          <w:rFonts w:cs="Times New Roman"/>
          <w:b/>
        </w:rPr>
      </w:pPr>
      <w:bookmarkStart w:id="6398" w:name="_Toc23496851"/>
      <w:bookmarkStart w:id="6399" w:name="_Toc23553035"/>
      <w:bookmarkStart w:id="6400" w:name="_Toc23811388"/>
      <w:bookmarkStart w:id="6401" w:name="_Toc23881051"/>
      <w:bookmarkEnd w:id="6398"/>
      <w:bookmarkEnd w:id="6399"/>
      <w:bookmarkEnd w:id="6400"/>
      <w:bookmarkEnd w:id="6401"/>
    </w:p>
    <w:p w14:paraId="13D71A74" w14:textId="2281502E" w:rsidR="004F2EF7" w:rsidRPr="0033182C" w:rsidDel="00F7680F" w:rsidRDefault="005234CD">
      <w:pPr>
        <w:pStyle w:val="Heading3"/>
        <w:numPr>
          <w:ilvl w:val="2"/>
          <w:numId w:val="43"/>
        </w:numPr>
        <w:ind w:left="357" w:hanging="357"/>
        <w:rPr>
          <w:del w:id="6402" w:author="Windows User" w:date="2019-09-19T03:29:00Z"/>
          <w:rFonts w:cs="Times New Roman"/>
        </w:rPr>
        <w:pPrChange w:id="6403" w:author="Windows User" w:date="2019-09-19T02:40:00Z">
          <w:pPr>
            <w:pStyle w:val="Heading3"/>
          </w:pPr>
        </w:pPrChange>
      </w:pPr>
      <w:del w:id="6404" w:author="Windows User" w:date="2019-09-19T03:29:00Z">
        <w:r w:rsidRPr="0033182C" w:rsidDel="00F7680F">
          <w:rPr>
            <w:rFonts w:cs="Times New Roman"/>
          </w:rPr>
          <w:delText>History sudut y</w:delText>
        </w:r>
        <w:bookmarkStart w:id="6405" w:name="_Toc23496852"/>
        <w:bookmarkStart w:id="6406" w:name="_Toc23553036"/>
        <w:bookmarkStart w:id="6407" w:name="_Toc23811389"/>
        <w:bookmarkStart w:id="6408" w:name="_Toc23881052"/>
        <w:bookmarkEnd w:id="6405"/>
        <w:bookmarkEnd w:id="6406"/>
        <w:bookmarkEnd w:id="6407"/>
        <w:bookmarkEnd w:id="6408"/>
      </w:del>
    </w:p>
    <w:p w14:paraId="4ED80AEB" w14:textId="083D83C5" w:rsidR="00E07971" w:rsidRPr="0033182C" w:rsidDel="00F7680F" w:rsidRDefault="00E75BB9" w:rsidP="007E74B5">
      <w:pPr>
        <w:ind w:firstLine="567"/>
        <w:rPr>
          <w:del w:id="6409" w:author="Windows User" w:date="2019-09-19T03:29:00Z"/>
          <w:rFonts w:cs="Times New Roman"/>
          <w:szCs w:val="24"/>
        </w:rPr>
      </w:pPr>
      <w:del w:id="6410" w:author="Windows User" w:date="2019-09-19T03:29:00Z">
        <w:r w:rsidRPr="0033182C" w:rsidDel="00F7680F">
          <w:rPr>
            <w:rFonts w:cs="Times New Roman"/>
            <w:szCs w:val="24"/>
          </w:rPr>
          <w:delText xml:space="preserve">Skenario ini menjelaskan alur untuk melihat history sudut y. Fitur ini bisa dilakukan oleh semua user. Skenario lihat history sudut y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4.16.</w:delText>
        </w:r>
        <w:bookmarkStart w:id="6411" w:name="_Toc23496853"/>
        <w:bookmarkStart w:id="6412" w:name="_Toc23553037"/>
        <w:bookmarkStart w:id="6413" w:name="_Toc23811390"/>
        <w:bookmarkStart w:id="6414" w:name="_Toc23881053"/>
        <w:bookmarkEnd w:id="6411"/>
        <w:bookmarkEnd w:id="6412"/>
        <w:bookmarkEnd w:id="6413"/>
        <w:bookmarkEnd w:id="6414"/>
      </w:del>
    </w:p>
    <w:p w14:paraId="6C62FD5C" w14:textId="1A916C8C" w:rsidR="007E74B5" w:rsidRPr="0033182C" w:rsidDel="00F7680F" w:rsidRDefault="007E74B5" w:rsidP="007E74B5">
      <w:pPr>
        <w:pStyle w:val="Caption"/>
        <w:keepNext/>
        <w:jc w:val="center"/>
        <w:rPr>
          <w:del w:id="6415" w:author="Windows User" w:date="2019-09-19T03:29:00Z"/>
          <w:rFonts w:cs="Times New Roman"/>
          <w:i w:val="0"/>
          <w:color w:val="auto"/>
          <w:sz w:val="24"/>
          <w:szCs w:val="24"/>
        </w:rPr>
      </w:pPr>
      <w:del w:id="6416" w:author="Windows User" w:date="2019-09-19T03:29:00Z">
        <w:r w:rsidRPr="0033182C" w:rsidDel="00F7680F">
          <w:rPr>
            <w:rFonts w:cs="Times New Roman"/>
            <w:i w:val="0"/>
            <w:color w:val="auto"/>
            <w:sz w:val="24"/>
            <w:szCs w:val="24"/>
          </w:rPr>
          <w:delText xml:space="preserve">Tabel </w:delText>
        </w:r>
      </w:del>
      <w:del w:id="6417" w:author="Windows User" w:date="2019-09-18T15:48:00Z">
        <w:r w:rsidRPr="0033182C" w:rsidDel="00F10288">
          <w:rPr>
            <w:rFonts w:cs="Times New Roman"/>
            <w:i w:val="0"/>
            <w:szCs w:val="24"/>
          </w:rPr>
          <w:fldChar w:fldCharType="begin"/>
        </w:r>
        <w:r w:rsidRPr="0033182C" w:rsidDel="00F10288">
          <w:rPr>
            <w:rFonts w:cs="Times New Roman"/>
            <w:i w:val="0"/>
            <w:color w:val="auto"/>
            <w:sz w:val="24"/>
            <w:szCs w:val="24"/>
          </w:rPr>
          <w:delInstrText xml:space="preserve"> STYLEREF 1 \s </w:delInstrText>
        </w:r>
        <w:r w:rsidRPr="0033182C" w:rsidDel="00F10288">
          <w:rPr>
            <w:rFonts w:cs="Times New Roman"/>
            <w:i w:val="0"/>
            <w:szCs w:val="24"/>
          </w:rPr>
          <w:fldChar w:fldCharType="separate"/>
        </w:r>
        <w:r w:rsidRPr="0033182C" w:rsidDel="00F10288">
          <w:rPr>
            <w:rFonts w:cs="Times New Roman"/>
            <w:i w:val="0"/>
            <w:noProof/>
            <w:color w:val="auto"/>
            <w:sz w:val="24"/>
            <w:szCs w:val="24"/>
          </w:rPr>
          <w:delText>4</w:delText>
        </w:r>
        <w:r w:rsidRPr="0033182C" w:rsidDel="00F10288">
          <w:rPr>
            <w:rFonts w:cs="Times New Roman"/>
            <w:i w:val="0"/>
            <w:szCs w:val="24"/>
          </w:rPr>
          <w:fldChar w:fldCharType="end"/>
        </w:r>
        <w:r w:rsidRPr="0033182C" w:rsidDel="00F10288">
          <w:rPr>
            <w:rFonts w:cs="Times New Roman"/>
            <w:i w:val="0"/>
            <w:color w:val="auto"/>
            <w:sz w:val="24"/>
            <w:szCs w:val="24"/>
          </w:rPr>
          <w:delText>.</w:delText>
        </w:r>
        <w:r w:rsidRPr="0033182C" w:rsidDel="00F10288">
          <w:rPr>
            <w:rFonts w:cs="Times New Roman"/>
            <w:i w:val="0"/>
            <w:szCs w:val="24"/>
          </w:rPr>
          <w:fldChar w:fldCharType="begin"/>
        </w:r>
        <w:r w:rsidRPr="0033182C" w:rsidDel="00F10288">
          <w:rPr>
            <w:rFonts w:cs="Times New Roman"/>
            <w:i w:val="0"/>
            <w:color w:val="auto"/>
            <w:sz w:val="24"/>
            <w:szCs w:val="24"/>
          </w:rPr>
          <w:delInstrText xml:space="preserve"> SEQ Tabel \* ARABIC \s 1 </w:delInstrText>
        </w:r>
        <w:r w:rsidRPr="0033182C" w:rsidDel="00F10288">
          <w:rPr>
            <w:rFonts w:cs="Times New Roman"/>
            <w:i w:val="0"/>
            <w:szCs w:val="24"/>
          </w:rPr>
          <w:fldChar w:fldCharType="separate"/>
        </w:r>
        <w:r w:rsidRPr="0033182C" w:rsidDel="00F10288">
          <w:rPr>
            <w:rFonts w:cs="Times New Roman"/>
            <w:i w:val="0"/>
            <w:noProof/>
            <w:color w:val="auto"/>
            <w:sz w:val="24"/>
            <w:szCs w:val="24"/>
          </w:rPr>
          <w:delText>16</w:delText>
        </w:r>
        <w:r w:rsidRPr="0033182C" w:rsidDel="00F10288">
          <w:rPr>
            <w:rFonts w:cs="Times New Roman"/>
            <w:i w:val="0"/>
            <w:szCs w:val="24"/>
          </w:rPr>
          <w:fldChar w:fldCharType="end"/>
        </w:r>
      </w:del>
      <w:del w:id="6418" w:author="Windows User" w:date="2019-09-19T03:29:00Z">
        <w:r w:rsidRPr="0033182C" w:rsidDel="00F7680F">
          <w:rPr>
            <w:rFonts w:cs="Times New Roman"/>
            <w:i w:val="0"/>
            <w:color w:val="auto"/>
            <w:sz w:val="24"/>
            <w:szCs w:val="24"/>
          </w:rPr>
          <w:delText xml:space="preserve"> History Sudut y</w:delText>
        </w:r>
        <w:bookmarkStart w:id="6419" w:name="_Toc23496854"/>
        <w:bookmarkStart w:id="6420" w:name="_Toc23553038"/>
        <w:bookmarkStart w:id="6421" w:name="_Toc23811391"/>
        <w:bookmarkStart w:id="6422" w:name="_Toc23881054"/>
        <w:bookmarkEnd w:id="6419"/>
        <w:bookmarkEnd w:id="6420"/>
        <w:bookmarkEnd w:id="6421"/>
        <w:bookmarkEnd w:id="6422"/>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576D74E5" w14:textId="7AFE75C0" w:rsidTr="007E74B5">
        <w:trPr>
          <w:del w:id="6423" w:author="Windows User" w:date="2019-09-19T03:29:00Z"/>
        </w:trPr>
        <w:tc>
          <w:tcPr>
            <w:tcW w:w="4531" w:type="dxa"/>
          </w:tcPr>
          <w:p w14:paraId="2C80EC0E" w14:textId="0706F68C" w:rsidR="00926E1F" w:rsidRPr="0033182C" w:rsidDel="00F7680F" w:rsidRDefault="00926E1F" w:rsidP="00E97240">
            <w:pPr>
              <w:spacing w:after="0" w:line="240" w:lineRule="auto"/>
              <w:rPr>
                <w:del w:id="6424" w:author="Windows User" w:date="2019-09-19T03:29:00Z"/>
                <w:rFonts w:cs="Times New Roman"/>
                <w:sz w:val="22"/>
                <w:szCs w:val="24"/>
                <w:lang w:val="en-ID"/>
              </w:rPr>
            </w:pPr>
            <w:del w:id="6425" w:author="Windows User" w:date="2019-09-19T03:29:00Z">
              <w:r w:rsidRPr="0033182C" w:rsidDel="00F7680F">
                <w:rPr>
                  <w:rFonts w:cs="Times New Roman"/>
                  <w:b/>
                  <w:sz w:val="22"/>
                  <w:szCs w:val="24"/>
                </w:rPr>
                <w:delText>Nama Usecase</w:delText>
              </w:r>
              <w:bookmarkStart w:id="6426" w:name="_Toc23496855"/>
              <w:bookmarkStart w:id="6427" w:name="_Toc23553039"/>
              <w:bookmarkStart w:id="6428" w:name="_Toc23811392"/>
              <w:bookmarkStart w:id="6429" w:name="_Toc23881055"/>
              <w:bookmarkEnd w:id="6426"/>
              <w:bookmarkEnd w:id="6427"/>
              <w:bookmarkEnd w:id="6428"/>
              <w:bookmarkEnd w:id="6429"/>
            </w:del>
          </w:p>
        </w:tc>
        <w:tc>
          <w:tcPr>
            <w:tcW w:w="3544" w:type="dxa"/>
            <w:gridSpan w:val="2"/>
          </w:tcPr>
          <w:p w14:paraId="68EC9718" w14:textId="27B23741" w:rsidR="00926E1F" w:rsidRPr="0033182C" w:rsidDel="00F7680F" w:rsidRDefault="00926E1F" w:rsidP="00E97240">
            <w:pPr>
              <w:spacing w:after="0" w:line="240" w:lineRule="auto"/>
              <w:rPr>
                <w:del w:id="6430" w:author="Windows User" w:date="2019-09-19T03:29:00Z"/>
                <w:rFonts w:cs="Times New Roman"/>
                <w:sz w:val="22"/>
                <w:szCs w:val="24"/>
                <w:lang w:val="en-ID"/>
              </w:rPr>
            </w:pPr>
            <w:del w:id="6431" w:author="Windows User" w:date="2019-09-19T03:29:00Z">
              <w:r w:rsidRPr="0033182C" w:rsidDel="00F7680F">
                <w:rPr>
                  <w:rFonts w:cs="Times New Roman"/>
                  <w:sz w:val="22"/>
                  <w:szCs w:val="24"/>
                </w:rPr>
                <w:delText>Lihat History sudut y</w:delText>
              </w:r>
              <w:bookmarkStart w:id="6432" w:name="_Toc23496856"/>
              <w:bookmarkStart w:id="6433" w:name="_Toc23553040"/>
              <w:bookmarkStart w:id="6434" w:name="_Toc23811393"/>
              <w:bookmarkStart w:id="6435" w:name="_Toc23881056"/>
              <w:bookmarkEnd w:id="6432"/>
              <w:bookmarkEnd w:id="6433"/>
              <w:bookmarkEnd w:id="6434"/>
              <w:bookmarkEnd w:id="6435"/>
            </w:del>
          </w:p>
        </w:tc>
        <w:bookmarkStart w:id="6436" w:name="_Toc23496857"/>
        <w:bookmarkStart w:id="6437" w:name="_Toc23553041"/>
        <w:bookmarkStart w:id="6438" w:name="_Toc23811394"/>
        <w:bookmarkStart w:id="6439" w:name="_Toc23881057"/>
        <w:bookmarkEnd w:id="6436"/>
        <w:bookmarkEnd w:id="6437"/>
        <w:bookmarkEnd w:id="6438"/>
        <w:bookmarkEnd w:id="6439"/>
      </w:tr>
      <w:tr w:rsidR="00926E1F" w:rsidRPr="0033182C" w:rsidDel="00F7680F" w14:paraId="5444F1D8" w14:textId="5FBCF16E" w:rsidTr="007E74B5">
        <w:trPr>
          <w:del w:id="6440" w:author="Windows User" w:date="2019-09-19T03:29:00Z"/>
        </w:trPr>
        <w:tc>
          <w:tcPr>
            <w:tcW w:w="4531" w:type="dxa"/>
          </w:tcPr>
          <w:p w14:paraId="1D2A54BA" w14:textId="6708C1E7" w:rsidR="00926E1F" w:rsidRPr="0033182C" w:rsidDel="00F7680F" w:rsidRDefault="00926E1F" w:rsidP="00E97240">
            <w:pPr>
              <w:spacing w:after="0" w:line="240" w:lineRule="auto"/>
              <w:rPr>
                <w:del w:id="6441" w:author="Windows User" w:date="2019-09-19T03:29:00Z"/>
                <w:rFonts w:cs="Times New Roman"/>
                <w:sz w:val="22"/>
                <w:szCs w:val="24"/>
                <w:lang w:val="en-ID"/>
              </w:rPr>
            </w:pPr>
            <w:del w:id="6442" w:author="Windows User" w:date="2019-09-19T03:29:00Z">
              <w:r w:rsidRPr="0033182C" w:rsidDel="00F7680F">
                <w:rPr>
                  <w:rFonts w:cs="Times New Roman"/>
                  <w:b/>
                  <w:sz w:val="22"/>
                  <w:szCs w:val="24"/>
                </w:rPr>
                <w:delText>Aktor</w:delText>
              </w:r>
              <w:bookmarkStart w:id="6443" w:name="_Toc23496858"/>
              <w:bookmarkStart w:id="6444" w:name="_Toc23553042"/>
              <w:bookmarkStart w:id="6445" w:name="_Toc23811395"/>
              <w:bookmarkStart w:id="6446" w:name="_Toc23881058"/>
              <w:bookmarkEnd w:id="6443"/>
              <w:bookmarkEnd w:id="6444"/>
              <w:bookmarkEnd w:id="6445"/>
              <w:bookmarkEnd w:id="6446"/>
            </w:del>
          </w:p>
        </w:tc>
        <w:tc>
          <w:tcPr>
            <w:tcW w:w="3544" w:type="dxa"/>
            <w:gridSpan w:val="2"/>
          </w:tcPr>
          <w:p w14:paraId="7C012DBF" w14:textId="633ABEF7" w:rsidR="00926E1F" w:rsidRPr="0033182C" w:rsidDel="00F7680F" w:rsidRDefault="00926E1F" w:rsidP="00E97240">
            <w:pPr>
              <w:spacing w:after="0" w:line="240" w:lineRule="auto"/>
              <w:rPr>
                <w:del w:id="6447" w:author="Windows User" w:date="2019-09-19T03:29:00Z"/>
                <w:rFonts w:cs="Times New Roman"/>
                <w:sz w:val="22"/>
                <w:szCs w:val="24"/>
                <w:lang w:val="en-ID"/>
              </w:rPr>
            </w:pPr>
            <w:del w:id="6448" w:author="Windows User" w:date="2019-09-19T03:29:00Z">
              <w:r w:rsidRPr="0033182C" w:rsidDel="00F7680F">
                <w:rPr>
                  <w:rFonts w:cs="Times New Roman"/>
                  <w:sz w:val="22"/>
                  <w:szCs w:val="24"/>
                </w:rPr>
                <w:delText>Senua aktor</w:delText>
              </w:r>
              <w:bookmarkStart w:id="6449" w:name="_Toc23496859"/>
              <w:bookmarkStart w:id="6450" w:name="_Toc23553043"/>
              <w:bookmarkStart w:id="6451" w:name="_Toc23811396"/>
              <w:bookmarkStart w:id="6452" w:name="_Toc23881059"/>
              <w:bookmarkEnd w:id="6449"/>
              <w:bookmarkEnd w:id="6450"/>
              <w:bookmarkEnd w:id="6451"/>
              <w:bookmarkEnd w:id="6452"/>
            </w:del>
          </w:p>
        </w:tc>
        <w:bookmarkStart w:id="6453" w:name="_Toc23496860"/>
        <w:bookmarkStart w:id="6454" w:name="_Toc23553044"/>
        <w:bookmarkStart w:id="6455" w:name="_Toc23811397"/>
        <w:bookmarkStart w:id="6456" w:name="_Toc23881060"/>
        <w:bookmarkEnd w:id="6453"/>
        <w:bookmarkEnd w:id="6454"/>
        <w:bookmarkEnd w:id="6455"/>
        <w:bookmarkEnd w:id="6456"/>
      </w:tr>
      <w:tr w:rsidR="00926E1F" w:rsidRPr="0033182C" w:rsidDel="00F7680F" w14:paraId="1BA34632" w14:textId="099D5E90" w:rsidTr="007E74B5">
        <w:trPr>
          <w:del w:id="6457" w:author="Windows User" w:date="2019-09-19T03:29:00Z"/>
        </w:trPr>
        <w:tc>
          <w:tcPr>
            <w:tcW w:w="4531" w:type="dxa"/>
          </w:tcPr>
          <w:p w14:paraId="73FED63D" w14:textId="1223B31E" w:rsidR="00926E1F" w:rsidRPr="0033182C" w:rsidDel="00F7680F" w:rsidRDefault="00926E1F" w:rsidP="00E97240">
            <w:pPr>
              <w:spacing w:after="0" w:line="240" w:lineRule="auto"/>
              <w:rPr>
                <w:del w:id="6458" w:author="Windows User" w:date="2019-09-19T03:29:00Z"/>
                <w:rFonts w:cs="Times New Roman"/>
                <w:sz w:val="22"/>
                <w:szCs w:val="24"/>
                <w:lang w:val="en-ID"/>
              </w:rPr>
            </w:pPr>
            <w:del w:id="6459" w:author="Windows User" w:date="2019-09-19T03:29:00Z">
              <w:r w:rsidRPr="0033182C" w:rsidDel="00F7680F">
                <w:rPr>
                  <w:rFonts w:cs="Times New Roman"/>
                  <w:b/>
                  <w:sz w:val="22"/>
                  <w:szCs w:val="24"/>
                </w:rPr>
                <w:delText>Deskripsi Singkat</w:delText>
              </w:r>
              <w:bookmarkStart w:id="6460" w:name="_Toc23496861"/>
              <w:bookmarkStart w:id="6461" w:name="_Toc23553045"/>
              <w:bookmarkStart w:id="6462" w:name="_Toc23811398"/>
              <w:bookmarkStart w:id="6463" w:name="_Toc23881061"/>
              <w:bookmarkEnd w:id="6460"/>
              <w:bookmarkEnd w:id="6461"/>
              <w:bookmarkEnd w:id="6462"/>
              <w:bookmarkEnd w:id="6463"/>
            </w:del>
          </w:p>
        </w:tc>
        <w:tc>
          <w:tcPr>
            <w:tcW w:w="3544" w:type="dxa"/>
            <w:gridSpan w:val="2"/>
          </w:tcPr>
          <w:p w14:paraId="126DDC26" w14:textId="240908A5" w:rsidR="00926E1F" w:rsidRPr="0033182C" w:rsidDel="00F7680F" w:rsidRDefault="00926E1F" w:rsidP="00E97240">
            <w:pPr>
              <w:spacing w:after="0" w:line="240" w:lineRule="auto"/>
              <w:rPr>
                <w:del w:id="6464" w:author="Windows User" w:date="2019-09-19T03:29:00Z"/>
                <w:rFonts w:cs="Times New Roman"/>
                <w:sz w:val="22"/>
                <w:szCs w:val="24"/>
                <w:lang w:val="en-ID"/>
              </w:rPr>
            </w:pPr>
            <w:del w:id="6465" w:author="Windows User" w:date="2019-09-19T03:29:00Z">
              <w:r w:rsidRPr="0033182C" w:rsidDel="00F7680F">
                <w:rPr>
                  <w:rFonts w:cs="Times New Roman"/>
                  <w:sz w:val="22"/>
                  <w:szCs w:val="24"/>
                </w:rPr>
                <w:delText>Aktor melihat history sudut y</w:delText>
              </w:r>
              <w:bookmarkStart w:id="6466" w:name="_Toc23496862"/>
              <w:bookmarkStart w:id="6467" w:name="_Toc23553046"/>
              <w:bookmarkStart w:id="6468" w:name="_Toc23811399"/>
              <w:bookmarkStart w:id="6469" w:name="_Toc23881062"/>
              <w:bookmarkEnd w:id="6466"/>
              <w:bookmarkEnd w:id="6467"/>
              <w:bookmarkEnd w:id="6468"/>
              <w:bookmarkEnd w:id="6469"/>
            </w:del>
          </w:p>
        </w:tc>
        <w:bookmarkStart w:id="6470" w:name="_Toc23496863"/>
        <w:bookmarkStart w:id="6471" w:name="_Toc23553047"/>
        <w:bookmarkStart w:id="6472" w:name="_Toc23811400"/>
        <w:bookmarkStart w:id="6473" w:name="_Toc23881063"/>
        <w:bookmarkEnd w:id="6470"/>
        <w:bookmarkEnd w:id="6471"/>
        <w:bookmarkEnd w:id="6472"/>
        <w:bookmarkEnd w:id="6473"/>
      </w:tr>
      <w:tr w:rsidR="00926E1F" w:rsidRPr="0033182C" w:rsidDel="00F7680F" w14:paraId="6E17B3FF" w14:textId="777AE9B0" w:rsidTr="007E74B5">
        <w:trPr>
          <w:del w:id="6474" w:author="Windows User" w:date="2019-09-19T03:29:00Z"/>
        </w:trPr>
        <w:tc>
          <w:tcPr>
            <w:tcW w:w="4531" w:type="dxa"/>
          </w:tcPr>
          <w:p w14:paraId="61C89BF7" w14:textId="69D0138B" w:rsidR="00926E1F" w:rsidRPr="0033182C" w:rsidDel="00F7680F" w:rsidRDefault="00926E1F" w:rsidP="00E97240">
            <w:pPr>
              <w:spacing w:after="0" w:line="240" w:lineRule="auto"/>
              <w:rPr>
                <w:del w:id="6475" w:author="Windows User" w:date="2019-09-19T03:29:00Z"/>
                <w:rFonts w:cs="Times New Roman"/>
                <w:sz w:val="22"/>
                <w:szCs w:val="24"/>
                <w:lang w:val="en-ID"/>
              </w:rPr>
            </w:pPr>
            <w:del w:id="6476" w:author="Windows User" w:date="2019-09-19T03:29:00Z">
              <w:r w:rsidRPr="0033182C" w:rsidDel="00F7680F">
                <w:rPr>
                  <w:rFonts w:cs="Times New Roman"/>
                  <w:b/>
                  <w:sz w:val="22"/>
                  <w:szCs w:val="24"/>
                </w:rPr>
                <w:delText>Prekondisi</w:delText>
              </w:r>
              <w:bookmarkStart w:id="6477" w:name="_Toc23496864"/>
              <w:bookmarkStart w:id="6478" w:name="_Toc23553048"/>
              <w:bookmarkStart w:id="6479" w:name="_Toc23811401"/>
              <w:bookmarkStart w:id="6480" w:name="_Toc23881064"/>
              <w:bookmarkEnd w:id="6477"/>
              <w:bookmarkEnd w:id="6478"/>
              <w:bookmarkEnd w:id="6479"/>
              <w:bookmarkEnd w:id="6480"/>
            </w:del>
          </w:p>
        </w:tc>
        <w:tc>
          <w:tcPr>
            <w:tcW w:w="3544" w:type="dxa"/>
            <w:gridSpan w:val="2"/>
          </w:tcPr>
          <w:p w14:paraId="68144E96" w14:textId="5AAE9AF1" w:rsidR="00926E1F" w:rsidRPr="0033182C" w:rsidDel="00F7680F" w:rsidRDefault="00926E1F" w:rsidP="00E97240">
            <w:pPr>
              <w:spacing w:after="0" w:line="240" w:lineRule="auto"/>
              <w:rPr>
                <w:del w:id="6481" w:author="Windows User" w:date="2019-09-19T03:29:00Z"/>
                <w:rFonts w:cs="Times New Roman"/>
                <w:sz w:val="22"/>
                <w:szCs w:val="24"/>
                <w:lang w:val="en-ID"/>
              </w:rPr>
            </w:pPr>
            <w:del w:id="6482" w:author="Windows User" w:date="2019-09-19T03:29:00Z">
              <w:r w:rsidRPr="0033182C" w:rsidDel="00F7680F">
                <w:rPr>
                  <w:rFonts w:cs="Times New Roman"/>
                  <w:sz w:val="22"/>
                  <w:szCs w:val="24"/>
                </w:rPr>
                <w:delText>Aktor masuk halaman dashboard masing-masing</w:delText>
              </w:r>
              <w:bookmarkStart w:id="6483" w:name="_Toc23496865"/>
              <w:bookmarkStart w:id="6484" w:name="_Toc23553049"/>
              <w:bookmarkStart w:id="6485" w:name="_Toc23811402"/>
              <w:bookmarkStart w:id="6486" w:name="_Toc23881065"/>
              <w:bookmarkEnd w:id="6483"/>
              <w:bookmarkEnd w:id="6484"/>
              <w:bookmarkEnd w:id="6485"/>
              <w:bookmarkEnd w:id="6486"/>
            </w:del>
          </w:p>
        </w:tc>
        <w:bookmarkStart w:id="6487" w:name="_Toc23496866"/>
        <w:bookmarkStart w:id="6488" w:name="_Toc23553050"/>
        <w:bookmarkStart w:id="6489" w:name="_Toc23811403"/>
        <w:bookmarkStart w:id="6490" w:name="_Toc23881066"/>
        <w:bookmarkEnd w:id="6487"/>
        <w:bookmarkEnd w:id="6488"/>
        <w:bookmarkEnd w:id="6489"/>
        <w:bookmarkEnd w:id="6490"/>
      </w:tr>
      <w:tr w:rsidR="00926E1F" w:rsidRPr="0033182C" w:rsidDel="00F7680F" w14:paraId="033C414B" w14:textId="6BB5229D" w:rsidTr="007E74B5">
        <w:trPr>
          <w:del w:id="6491" w:author="Windows User" w:date="2019-09-19T03:29:00Z"/>
        </w:trPr>
        <w:tc>
          <w:tcPr>
            <w:tcW w:w="4531" w:type="dxa"/>
          </w:tcPr>
          <w:p w14:paraId="1E611FDF" w14:textId="325A481A" w:rsidR="00926E1F" w:rsidRPr="0033182C" w:rsidDel="00F7680F" w:rsidRDefault="00926E1F" w:rsidP="00E97240">
            <w:pPr>
              <w:spacing w:after="0" w:line="240" w:lineRule="auto"/>
              <w:rPr>
                <w:del w:id="6492" w:author="Windows User" w:date="2019-09-19T03:29:00Z"/>
                <w:rFonts w:cs="Times New Roman"/>
                <w:sz w:val="22"/>
                <w:szCs w:val="24"/>
                <w:lang w:val="en-ID"/>
              </w:rPr>
            </w:pPr>
            <w:del w:id="6493" w:author="Windows User" w:date="2019-09-19T03:29:00Z">
              <w:r w:rsidRPr="0033182C" w:rsidDel="00F7680F">
                <w:rPr>
                  <w:rFonts w:cs="Times New Roman"/>
                  <w:b/>
                  <w:sz w:val="22"/>
                  <w:szCs w:val="24"/>
                </w:rPr>
                <w:delText>Pascakondisi</w:delText>
              </w:r>
              <w:bookmarkStart w:id="6494" w:name="_Toc23496867"/>
              <w:bookmarkStart w:id="6495" w:name="_Toc23553051"/>
              <w:bookmarkStart w:id="6496" w:name="_Toc23811404"/>
              <w:bookmarkStart w:id="6497" w:name="_Toc23881067"/>
              <w:bookmarkEnd w:id="6494"/>
              <w:bookmarkEnd w:id="6495"/>
              <w:bookmarkEnd w:id="6496"/>
              <w:bookmarkEnd w:id="6497"/>
            </w:del>
          </w:p>
        </w:tc>
        <w:tc>
          <w:tcPr>
            <w:tcW w:w="3544" w:type="dxa"/>
            <w:gridSpan w:val="2"/>
          </w:tcPr>
          <w:p w14:paraId="0F106696" w14:textId="55244698" w:rsidR="00926E1F" w:rsidRPr="0033182C" w:rsidDel="00F7680F" w:rsidRDefault="00926E1F" w:rsidP="00E97240">
            <w:pPr>
              <w:spacing w:after="0" w:line="240" w:lineRule="auto"/>
              <w:rPr>
                <w:del w:id="6498" w:author="Windows User" w:date="2019-09-19T03:29:00Z"/>
                <w:rFonts w:cs="Times New Roman"/>
                <w:sz w:val="22"/>
                <w:szCs w:val="24"/>
                <w:lang w:val="en-ID"/>
              </w:rPr>
            </w:pPr>
            <w:del w:id="6499" w:author="Windows User" w:date="2019-09-19T03:29:00Z">
              <w:r w:rsidRPr="0033182C" w:rsidDel="00F7680F">
                <w:rPr>
                  <w:rFonts w:cs="Times New Roman"/>
                  <w:sz w:val="22"/>
                  <w:szCs w:val="24"/>
                </w:rPr>
                <w:delText>Aktor dapat melihat history sudut y</w:delText>
              </w:r>
              <w:bookmarkStart w:id="6500" w:name="_Toc23496868"/>
              <w:bookmarkStart w:id="6501" w:name="_Toc23553052"/>
              <w:bookmarkStart w:id="6502" w:name="_Toc23811405"/>
              <w:bookmarkStart w:id="6503" w:name="_Toc23881068"/>
              <w:bookmarkEnd w:id="6500"/>
              <w:bookmarkEnd w:id="6501"/>
              <w:bookmarkEnd w:id="6502"/>
              <w:bookmarkEnd w:id="6503"/>
            </w:del>
          </w:p>
        </w:tc>
        <w:bookmarkStart w:id="6504" w:name="_Toc23496869"/>
        <w:bookmarkStart w:id="6505" w:name="_Toc23553053"/>
        <w:bookmarkStart w:id="6506" w:name="_Toc23811406"/>
        <w:bookmarkStart w:id="6507" w:name="_Toc23881069"/>
        <w:bookmarkEnd w:id="6504"/>
        <w:bookmarkEnd w:id="6505"/>
        <w:bookmarkEnd w:id="6506"/>
        <w:bookmarkEnd w:id="6507"/>
      </w:tr>
      <w:tr w:rsidR="00926E1F" w:rsidRPr="0033182C" w:rsidDel="00F7680F" w14:paraId="03F518D6" w14:textId="5EA7E3AF" w:rsidTr="007E74B5">
        <w:trPr>
          <w:del w:id="6508" w:author="Windows User" w:date="2019-09-19T03:29:00Z"/>
        </w:trPr>
        <w:tc>
          <w:tcPr>
            <w:tcW w:w="8075" w:type="dxa"/>
            <w:gridSpan w:val="3"/>
          </w:tcPr>
          <w:p w14:paraId="39A18196" w14:textId="08166831" w:rsidR="00926E1F" w:rsidRPr="0033182C" w:rsidDel="00F7680F" w:rsidRDefault="00926E1F" w:rsidP="00E97240">
            <w:pPr>
              <w:spacing w:after="0" w:line="240" w:lineRule="auto"/>
              <w:jc w:val="center"/>
              <w:rPr>
                <w:del w:id="6509" w:author="Windows User" w:date="2019-09-19T03:29:00Z"/>
                <w:rFonts w:cs="Times New Roman"/>
                <w:sz w:val="22"/>
                <w:szCs w:val="24"/>
              </w:rPr>
            </w:pPr>
            <w:del w:id="6510" w:author="Windows User" w:date="2019-09-19T03:29:00Z">
              <w:r w:rsidRPr="0033182C" w:rsidDel="00F7680F">
                <w:rPr>
                  <w:rFonts w:cs="Times New Roman"/>
                  <w:b/>
                  <w:bCs/>
                  <w:sz w:val="22"/>
                  <w:szCs w:val="24"/>
                </w:rPr>
                <w:delText>Flow Event</w:delText>
              </w:r>
              <w:bookmarkStart w:id="6511" w:name="_Toc23496870"/>
              <w:bookmarkStart w:id="6512" w:name="_Toc23553054"/>
              <w:bookmarkStart w:id="6513" w:name="_Toc23811407"/>
              <w:bookmarkStart w:id="6514" w:name="_Toc23881070"/>
              <w:bookmarkEnd w:id="6511"/>
              <w:bookmarkEnd w:id="6512"/>
              <w:bookmarkEnd w:id="6513"/>
              <w:bookmarkEnd w:id="6514"/>
            </w:del>
          </w:p>
        </w:tc>
        <w:bookmarkStart w:id="6515" w:name="_Toc23496871"/>
        <w:bookmarkStart w:id="6516" w:name="_Toc23553055"/>
        <w:bookmarkStart w:id="6517" w:name="_Toc23811408"/>
        <w:bookmarkStart w:id="6518" w:name="_Toc23881071"/>
        <w:bookmarkEnd w:id="6515"/>
        <w:bookmarkEnd w:id="6516"/>
        <w:bookmarkEnd w:id="6517"/>
        <w:bookmarkEnd w:id="6518"/>
      </w:tr>
      <w:tr w:rsidR="00926E1F" w:rsidRPr="0033182C" w:rsidDel="00F7680F" w14:paraId="15B03FAA" w14:textId="16517065" w:rsidTr="007E74B5">
        <w:trPr>
          <w:del w:id="6519" w:author="Windows User" w:date="2019-09-19T03:29:00Z"/>
        </w:trPr>
        <w:tc>
          <w:tcPr>
            <w:tcW w:w="8075" w:type="dxa"/>
            <w:gridSpan w:val="3"/>
          </w:tcPr>
          <w:p w14:paraId="6CC67CD7" w14:textId="69CA70AC" w:rsidR="00926E1F" w:rsidRPr="0033182C" w:rsidDel="00F7680F" w:rsidRDefault="00926E1F" w:rsidP="00E97240">
            <w:pPr>
              <w:spacing w:after="0" w:line="240" w:lineRule="auto"/>
              <w:jc w:val="center"/>
              <w:rPr>
                <w:del w:id="6520" w:author="Windows User" w:date="2019-09-19T03:29:00Z"/>
                <w:rFonts w:cs="Times New Roman"/>
                <w:sz w:val="22"/>
                <w:szCs w:val="24"/>
              </w:rPr>
            </w:pPr>
            <w:del w:id="6521" w:author="Windows User" w:date="2019-09-19T03:29:00Z">
              <w:r w:rsidRPr="0033182C" w:rsidDel="00F7680F">
                <w:rPr>
                  <w:rFonts w:cs="Times New Roman"/>
                  <w:b/>
                  <w:sz w:val="22"/>
                  <w:szCs w:val="24"/>
                </w:rPr>
                <w:delText>Normal Flow : Lihat history sudut y</w:delText>
              </w:r>
              <w:bookmarkStart w:id="6522" w:name="_Toc23496872"/>
              <w:bookmarkStart w:id="6523" w:name="_Toc23553056"/>
              <w:bookmarkStart w:id="6524" w:name="_Toc23811409"/>
              <w:bookmarkStart w:id="6525" w:name="_Toc23881072"/>
              <w:bookmarkEnd w:id="6522"/>
              <w:bookmarkEnd w:id="6523"/>
              <w:bookmarkEnd w:id="6524"/>
              <w:bookmarkEnd w:id="6525"/>
            </w:del>
          </w:p>
        </w:tc>
        <w:bookmarkStart w:id="6526" w:name="_Toc23496873"/>
        <w:bookmarkStart w:id="6527" w:name="_Toc23553057"/>
        <w:bookmarkStart w:id="6528" w:name="_Toc23811410"/>
        <w:bookmarkStart w:id="6529" w:name="_Toc23881073"/>
        <w:bookmarkEnd w:id="6526"/>
        <w:bookmarkEnd w:id="6527"/>
        <w:bookmarkEnd w:id="6528"/>
        <w:bookmarkEnd w:id="6529"/>
      </w:tr>
      <w:tr w:rsidR="00926E1F" w:rsidRPr="0033182C" w:rsidDel="00F7680F" w14:paraId="1AE44677" w14:textId="740221CC" w:rsidTr="007E74B5">
        <w:trPr>
          <w:trHeight w:val="517"/>
          <w:del w:id="6530" w:author="Windows User" w:date="2019-09-19T03:29:00Z"/>
        </w:trPr>
        <w:tc>
          <w:tcPr>
            <w:tcW w:w="4604" w:type="dxa"/>
            <w:gridSpan w:val="2"/>
          </w:tcPr>
          <w:p w14:paraId="25872477" w14:textId="4E9FEE3F" w:rsidR="00926E1F" w:rsidRPr="0033182C" w:rsidDel="00F7680F" w:rsidRDefault="00926E1F" w:rsidP="00E97240">
            <w:pPr>
              <w:spacing w:after="0" w:line="240" w:lineRule="auto"/>
              <w:rPr>
                <w:del w:id="6531" w:author="Windows User" w:date="2019-09-19T03:29:00Z"/>
                <w:rFonts w:cs="Times New Roman"/>
                <w:b/>
                <w:sz w:val="22"/>
                <w:szCs w:val="24"/>
              </w:rPr>
            </w:pPr>
            <w:del w:id="6532" w:author="Windows User" w:date="2019-09-19T03:29:00Z">
              <w:r w:rsidRPr="0033182C" w:rsidDel="00F7680F">
                <w:rPr>
                  <w:rFonts w:cs="Times New Roman"/>
                  <w:sz w:val="22"/>
                  <w:szCs w:val="24"/>
                </w:rPr>
                <w:delText>Aksi Aktor</w:delText>
              </w:r>
              <w:bookmarkStart w:id="6533" w:name="_Toc23496874"/>
              <w:bookmarkStart w:id="6534" w:name="_Toc23553058"/>
              <w:bookmarkStart w:id="6535" w:name="_Toc23811411"/>
              <w:bookmarkStart w:id="6536" w:name="_Toc23881074"/>
              <w:bookmarkEnd w:id="6533"/>
              <w:bookmarkEnd w:id="6534"/>
              <w:bookmarkEnd w:id="6535"/>
              <w:bookmarkEnd w:id="6536"/>
            </w:del>
          </w:p>
        </w:tc>
        <w:tc>
          <w:tcPr>
            <w:tcW w:w="3471" w:type="dxa"/>
          </w:tcPr>
          <w:p w14:paraId="4C8EBC8D" w14:textId="20D05964" w:rsidR="00926E1F" w:rsidRPr="0033182C" w:rsidDel="00F7680F" w:rsidRDefault="00926E1F" w:rsidP="00E97240">
            <w:pPr>
              <w:spacing w:after="0" w:line="240" w:lineRule="auto"/>
              <w:rPr>
                <w:del w:id="6537" w:author="Windows User" w:date="2019-09-19T03:29:00Z"/>
                <w:rFonts w:cs="Times New Roman"/>
                <w:b/>
                <w:sz w:val="22"/>
                <w:szCs w:val="24"/>
              </w:rPr>
            </w:pPr>
            <w:del w:id="6538" w:author="Windows User" w:date="2019-09-19T03:29:00Z">
              <w:r w:rsidRPr="0033182C" w:rsidDel="00F7680F">
                <w:rPr>
                  <w:rFonts w:cs="Times New Roman"/>
                  <w:sz w:val="22"/>
                  <w:szCs w:val="24"/>
                </w:rPr>
                <w:delText>Reaksi Sistem</w:delText>
              </w:r>
              <w:bookmarkStart w:id="6539" w:name="_Toc23496875"/>
              <w:bookmarkStart w:id="6540" w:name="_Toc23553059"/>
              <w:bookmarkStart w:id="6541" w:name="_Toc23811412"/>
              <w:bookmarkStart w:id="6542" w:name="_Toc23881075"/>
              <w:bookmarkEnd w:id="6539"/>
              <w:bookmarkEnd w:id="6540"/>
              <w:bookmarkEnd w:id="6541"/>
              <w:bookmarkEnd w:id="6542"/>
            </w:del>
          </w:p>
        </w:tc>
        <w:bookmarkStart w:id="6543" w:name="_Toc23496876"/>
        <w:bookmarkStart w:id="6544" w:name="_Toc23553060"/>
        <w:bookmarkStart w:id="6545" w:name="_Toc23811413"/>
        <w:bookmarkStart w:id="6546" w:name="_Toc23881076"/>
        <w:bookmarkEnd w:id="6543"/>
        <w:bookmarkEnd w:id="6544"/>
        <w:bookmarkEnd w:id="6545"/>
        <w:bookmarkEnd w:id="6546"/>
      </w:tr>
      <w:tr w:rsidR="00926E1F" w:rsidRPr="0033182C" w:rsidDel="00F7680F" w14:paraId="6BF49D4A" w14:textId="482261F7" w:rsidTr="007E74B5">
        <w:trPr>
          <w:trHeight w:val="371"/>
          <w:del w:id="6547" w:author="Windows User" w:date="2019-09-19T03:29:00Z"/>
        </w:trPr>
        <w:tc>
          <w:tcPr>
            <w:tcW w:w="4604" w:type="dxa"/>
            <w:gridSpan w:val="2"/>
          </w:tcPr>
          <w:p w14:paraId="42700385" w14:textId="10D79276" w:rsidR="00926E1F" w:rsidRPr="0033182C" w:rsidDel="00F7680F" w:rsidRDefault="00926E1F" w:rsidP="00E97240">
            <w:pPr>
              <w:pStyle w:val="ListParagraph"/>
              <w:numPr>
                <w:ilvl w:val="0"/>
                <w:numId w:val="19"/>
              </w:numPr>
              <w:spacing w:after="0" w:line="240" w:lineRule="auto"/>
              <w:rPr>
                <w:del w:id="6548" w:author="Windows User" w:date="2019-09-19T03:29:00Z"/>
                <w:rFonts w:cs="Times New Roman"/>
                <w:sz w:val="22"/>
                <w:szCs w:val="24"/>
              </w:rPr>
            </w:pPr>
            <w:del w:id="6549" w:author="Windows User" w:date="2019-09-19T03:29:00Z">
              <w:r w:rsidRPr="0033182C" w:rsidDel="00F7680F">
                <w:rPr>
                  <w:rFonts w:cs="Times New Roman"/>
                  <w:sz w:val="22"/>
                  <w:szCs w:val="24"/>
                </w:rPr>
                <w:delText>Klik menu History  pilih sudut y</w:delText>
              </w:r>
              <w:bookmarkStart w:id="6550" w:name="_Toc23496877"/>
              <w:bookmarkStart w:id="6551" w:name="_Toc23553061"/>
              <w:bookmarkStart w:id="6552" w:name="_Toc23811414"/>
              <w:bookmarkStart w:id="6553" w:name="_Toc23881077"/>
              <w:bookmarkEnd w:id="6550"/>
              <w:bookmarkEnd w:id="6551"/>
              <w:bookmarkEnd w:id="6552"/>
              <w:bookmarkEnd w:id="6553"/>
            </w:del>
          </w:p>
        </w:tc>
        <w:tc>
          <w:tcPr>
            <w:tcW w:w="3471" w:type="dxa"/>
          </w:tcPr>
          <w:p w14:paraId="5E43D94F" w14:textId="391A7C61" w:rsidR="00926E1F" w:rsidRPr="0033182C" w:rsidDel="00F7680F" w:rsidRDefault="00926E1F" w:rsidP="00E97240">
            <w:pPr>
              <w:spacing w:after="0" w:line="240" w:lineRule="auto"/>
              <w:rPr>
                <w:del w:id="6554" w:author="Windows User" w:date="2019-09-19T03:29:00Z"/>
                <w:rFonts w:cs="Times New Roman"/>
                <w:sz w:val="22"/>
                <w:szCs w:val="24"/>
              </w:rPr>
            </w:pPr>
            <w:bookmarkStart w:id="6555" w:name="_Toc23496878"/>
            <w:bookmarkStart w:id="6556" w:name="_Toc23553062"/>
            <w:bookmarkStart w:id="6557" w:name="_Toc23811415"/>
            <w:bookmarkStart w:id="6558" w:name="_Toc23881078"/>
            <w:bookmarkEnd w:id="6555"/>
            <w:bookmarkEnd w:id="6556"/>
            <w:bookmarkEnd w:id="6557"/>
            <w:bookmarkEnd w:id="6558"/>
          </w:p>
        </w:tc>
        <w:bookmarkStart w:id="6559" w:name="_Toc23496879"/>
        <w:bookmarkStart w:id="6560" w:name="_Toc23553063"/>
        <w:bookmarkStart w:id="6561" w:name="_Toc23811416"/>
        <w:bookmarkStart w:id="6562" w:name="_Toc23881079"/>
        <w:bookmarkEnd w:id="6559"/>
        <w:bookmarkEnd w:id="6560"/>
        <w:bookmarkEnd w:id="6561"/>
        <w:bookmarkEnd w:id="6562"/>
      </w:tr>
      <w:tr w:rsidR="00926E1F" w:rsidRPr="0033182C" w:rsidDel="00F7680F" w14:paraId="588622CF" w14:textId="33A4C62B" w:rsidTr="007E74B5">
        <w:trPr>
          <w:trHeight w:val="370"/>
          <w:del w:id="6563" w:author="Windows User" w:date="2019-09-19T03:29:00Z"/>
        </w:trPr>
        <w:tc>
          <w:tcPr>
            <w:tcW w:w="4604" w:type="dxa"/>
            <w:gridSpan w:val="2"/>
          </w:tcPr>
          <w:p w14:paraId="224307CF" w14:textId="6A151A91" w:rsidR="00926E1F" w:rsidRPr="0033182C" w:rsidDel="00F7680F" w:rsidRDefault="00926E1F" w:rsidP="00E97240">
            <w:pPr>
              <w:pStyle w:val="ListParagraph"/>
              <w:spacing w:after="0" w:line="240" w:lineRule="auto"/>
              <w:rPr>
                <w:del w:id="6564" w:author="Windows User" w:date="2019-09-19T03:29:00Z"/>
                <w:rFonts w:cs="Times New Roman"/>
                <w:sz w:val="22"/>
                <w:szCs w:val="24"/>
              </w:rPr>
            </w:pPr>
            <w:bookmarkStart w:id="6565" w:name="_Toc23496880"/>
            <w:bookmarkStart w:id="6566" w:name="_Toc23553064"/>
            <w:bookmarkStart w:id="6567" w:name="_Toc23811417"/>
            <w:bookmarkStart w:id="6568" w:name="_Toc23881080"/>
            <w:bookmarkEnd w:id="6565"/>
            <w:bookmarkEnd w:id="6566"/>
            <w:bookmarkEnd w:id="6567"/>
            <w:bookmarkEnd w:id="6568"/>
          </w:p>
          <w:p w14:paraId="008F67A5" w14:textId="46A924B6" w:rsidR="00926E1F" w:rsidRPr="0033182C" w:rsidDel="00F7680F" w:rsidRDefault="00926E1F" w:rsidP="00E97240">
            <w:pPr>
              <w:pStyle w:val="ListParagraph"/>
              <w:spacing w:after="0" w:line="240" w:lineRule="auto"/>
              <w:rPr>
                <w:del w:id="6569" w:author="Windows User" w:date="2019-09-19T03:29:00Z"/>
                <w:rFonts w:cs="Times New Roman"/>
                <w:sz w:val="22"/>
                <w:szCs w:val="24"/>
              </w:rPr>
            </w:pPr>
            <w:bookmarkStart w:id="6570" w:name="_Toc23496881"/>
            <w:bookmarkStart w:id="6571" w:name="_Toc23553065"/>
            <w:bookmarkStart w:id="6572" w:name="_Toc23811418"/>
            <w:bookmarkStart w:id="6573" w:name="_Toc23881081"/>
            <w:bookmarkEnd w:id="6570"/>
            <w:bookmarkEnd w:id="6571"/>
            <w:bookmarkEnd w:id="6572"/>
            <w:bookmarkEnd w:id="6573"/>
          </w:p>
          <w:p w14:paraId="1887D772" w14:textId="61F23381" w:rsidR="00926E1F" w:rsidRPr="0033182C" w:rsidDel="00F7680F" w:rsidRDefault="00926E1F" w:rsidP="00E97240">
            <w:pPr>
              <w:spacing w:after="0" w:line="240" w:lineRule="auto"/>
              <w:rPr>
                <w:del w:id="6574" w:author="Windows User" w:date="2019-09-19T03:29:00Z"/>
                <w:rFonts w:cs="Times New Roman"/>
                <w:b/>
                <w:sz w:val="22"/>
                <w:szCs w:val="24"/>
              </w:rPr>
            </w:pPr>
            <w:bookmarkStart w:id="6575" w:name="_Toc23496882"/>
            <w:bookmarkStart w:id="6576" w:name="_Toc23553066"/>
            <w:bookmarkStart w:id="6577" w:name="_Toc23811419"/>
            <w:bookmarkStart w:id="6578" w:name="_Toc23881082"/>
            <w:bookmarkEnd w:id="6575"/>
            <w:bookmarkEnd w:id="6576"/>
            <w:bookmarkEnd w:id="6577"/>
            <w:bookmarkEnd w:id="6578"/>
          </w:p>
        </w:tc>
        <w:tc>
          <w:tcPr>
            <w:tcW w:w="3471" w:type="dxa"/>
          </w:tcPr>
          <w:p w14:paraId="2E60F43A" w14:textId="047FBDE6" w:rsidR="00926E1F" w:rsidRPr="0033182C" w:rsidDel="00F7680F" w:rsidRDefault="00926E1F" w:rsidP="00E97240">
            <w:pPr>
              <w:pStyle w:val="ListParagraph"/>
              <w:numPr>
                <w:ilvl w:val="0"/>
                <w:numId w:val="19"/>
              </w:numPr>
              <w:spacing w:after="0" w:line="240" w:lineRule="auto"/>
              <w:rPr>
                <w:del w:id="6579" w:author="Windows User" w:date="2019-09-19T03:29:00Z"/>
                <w:rFonts w:cs="Times New Roman"/>
                <w:sz w:val="22"/>
                <w:szCs w:val="24"/>
              </w:rPr>
            </w:pPr>
            <w:del w:id="6580" w:author="Windows User" w:date="2019-09-19T03:29:00Z">
              <w:r w:rsidRPr="0033182C" w:rsidDel="00F7680F">
                <w:rPr>
                  <w:rFonts w:cs="Times New Roman"/>
                  <w:sz w:val="22"/>
                  <w:szCs w:val="24"/>
                </w:rPr>
                <w:delText>Menampilkan history sudut y</w:delText>
              </w:r>
              <w:bookmarkStart w:id="6581" w:name="_Toc23496883"/>
              <w:bookmarkStart w:id="6582" w:name="_Toc23553067"/>
              <w:bookmarkStart w:id="6583" w:name="_Toc23811420"/>
              <w:bookmarkStart w:id="6584" w:name="_Toc23881083"/>
              <w:bookmarkEnd w:id="6581"/>
              <w:bookmarkEnd w:id="6582"/>
              <w:bookmarkEnd w:id="6583"/>
              <w:bookmarkEnd w:id="6584"/>
            </w:del>
          </w:p>
        </w:tc>
        <w:bookmarkStart w:id="6585" w:name="_Toc23496884"/>
        <w:bookmarkStart w:id="6586" w:name="_Toc23553068"/>
        <w:bookmarkStart w:id="6587" w:name="_Toc23811421"/>
        <w:bookmarkStart w:id="6588" w:name="_Toc23881084"/>
        <w:bookmarkEnd w:id="6585"/>
        <w:bookmarkEnd w:id="6586"/>
        <w:bookmarkEnd w:id="6587"/>
        <w:bookmarkEnd w:id="6588"/>
      </w:tr>
    </w:tbl>
    <w:p w14:paraId="7CB8CD61" w14:textId="53534081" w:rsidR="00926E1F" w:rsidRPr="0033182C" w:rsidDel="00F7680F" w:rsidRDefault="00926E1F" w:rsidP="00E97240">
      <w:pPr>
        <w:pStyle w:val="ListParagraph"/>
        <w:spacing w:after="0" w:line="240" w:lineRule="auto"/>
        <w:ind w:left="567"/>
        <w:rPr>
          <w:del w:id="6589" w:author="Windows User" w:date="2019-09-19T03:29:00Z"/>
          <w:rFonts w:cs="Times New Roman"/>
          <w:b/>
        </w:rPr>
      </w:pPr>
      <w:bookmarkStart w:id="6590" w:name="_Toc23496885"/>
      <w:bookmarkStart w:id="6591" w:name="_Toc23553069"/>
      <w:bookmarkStart w:id="6592" w:name="_Toc23811422"/>
      <w:bookmarkStart w:id="6593" w:name="_Toc23881085"/>
      <w:bookmarkEnd w:id="6590"/>
      <w:bookmarkEnd w:id="6591"/>
      <w:bookmarkEnd w:id="6592"/>
      <w:bookmarkEnd w:id="6593"/>
    </w:p>
    <w:p w14:paraId="3A29AEEB" w14:textId="15F8FDF8" w:rsidR="004F2EF7" w:rsidRPr="0033182C" w:rsidDel="00F7680F" w:rsidRDefault="00926E1F">
      <w:pPr>
        <w:pStyle w:val="Heading3"/>
        <w:numPr>
          <w:ilvl w:val="2"/>
          <w:numId w:val="43"/>
        </w:numPr>
        <w:ind w:left="357" w:hanging="357"/>
        <w:rPr>
          <w:del w:id="6594" w:author="Windows User" w:date="2019-09-19T03:29:00Z"/>
          <w:rFonts w:cs="Times New Roman"/>
        </w:rPr>
        <w:pPrChange w:id="6595" w:author="Windows User" w:date="2019-09-19T02:40:00Z">
          <w:pPr>
            <w:pStyle w:val="Heading3"/>
          </w:pPr>
        </w:pPrChange>
      </w:pPr>
      <w:del w:id="6596" w:author="Windows User" w:date="2019-09-19T03:29:00Z">
        <w:r w:rsidRPr="0033182C" w:rsidDel="00F7680F">
          <w:rPr>
            <w:rFonts w:cs="Times New Roman"/>
          </w:rPr>
          <w:delText>Lihat g</w:delText>
        </w:r>
        <w:r w:rsidR="0090212E" w:rsidRPr="0033182C" w:rsidDel="00F7680F">
          <w:rPr>
            <w:rFonts w:cs="Times New Roman"/>
          </w:rPr>
          <w:delText>rafik sudut x</w:delText>
        </w:r>
        <w:bookmarkStart w:id="6597" w:name="_Toc23496886"/>
        <w:bookmarkStart w:id="6598" w:name="_Toc23553070"/>
        <w:bookmarkStart w:id="6599" w:name="_Toc23811423"/>
        <w:bookmarkStart w:id="6600" w:name="_Toc23881086"/>
        <w:bookmarkEnd w:id="6597"/>
        <w:bookmarkEnd w:id="6598"/>
        <w:bookmarkEnd w:id="6599"/>
        <w:bookmarkEnd w:id="6600"/>
      </w:del>
    </w:p>
    <w:p w14:paraId="6BA94733" w14:textId="166D80C5" w:rsidR="00E07971" w:rsidRPr="0033182C" w:rsidDel="00F7680F" w:rsidRDefault="00E75BB9" w:rsidP="007E74B5">
      <w:pPr>
        <w:ind w:firstLine="567"/>
        <w:rPr>
          <w:del w:id="6601" w:author="Windows User" w:date="2019-09-19T03:29:00Z"/>
          <w:rFonts w:cs="Times New Roman"/>
          <w:szCs w:val="24"/>
        </w:rPr>
      </w:pPr>
      <w:del w:id="6602" w:author="Windows User" w:date="2019-09-19T03:29:00Z">
        <w:r w:rsidRPr="0033182C" w:rsidDel="00F7680F">
          <w:rPr>
            <w:rFonts w:cs="Times New Roman"/>
            <w:szCs w:val="24"/>
          </w:rPr>
          <w:delText xml:space="preserve">Skenario ini menjelaskan alur untuk melihat grafik sudut x. Fitur ini bisa dilakukan oleh semua user. Skenario lihat grafik sudut x dapat dilihat pada </w:delText>
        </w:r>
        <w:r w:rsidR="006343B3" w:rsidRPr="0033182C" w:rsidDel="00F7680F">
          <w:rPr>
            <w:rFonts w:cs="Times New Roman"/>
            <w:szCs w:val="24"/>
          </w:rPr>
          <w:delText>Tabel</w:delText>
        </w:r>
        <w:r w:rsidR="00E97240" w:rsidRPr="0033182C" w:rsidDel="00F7680F">
          <w:rPr>
            <w:rFonts w:cs="Times New Roman"/>
            <w:szCs w:val="24"/>
          </w:rPr>
          <w:delText xml:space="preserve"> 4.17.</w:delText>
        </w:r>
        <w:bookmarkStart w:id="6603" w:name="_Toc23496887"/>
        <w:bookmarkStart w:id="6604" w:name="_Toc23553071"/>
        <w:bookmarkStart w:id="6605" w:name="_Toc23811424"/>
        <w:bookmarkStart w:id="6606" w:name="_Toc23881087"/>
        <w:bookmarkEnd w:id="6603"/>
        <w:bookmarkEnd w:id="6604"/>
        <w:bookmarkEnd w:id="6605"/>
        <w:bookmarkEnd w:id="6606"/>
      </w:del>
    </w:p>
    <w:p w14:paraId="2ED96B58" w14:textId="1EF3C4D9" w:rsidR="007E74B5" w:rsidRPr="0033182C" w:rsidDel="00F7680F" w:rsidRDefault="007E74B5" w:rsidP="007E74B5">
      <w:pPr>
        <w:pStyle w:val="Caption"/>
        <w:keepNext/>
        <w:spacing w:after="0" w:line="360" w:lineRule="auto"/>
        <w:jc w:val="center"/>
        <w:rPr>
          <w:del w:id="6607" w:author="Windows User" w:date="2019-09-19T03:29:00Z"/>
          <w:rFonts w:cs="Times New Roman"/>
          <w:i w:val="0"/>
          <w:color w:val="auto"/>
          <w:sz w:val="24"/>
        </w:rPr>
      </w:pPr>
      <w:del w:id="6608" w:author="Windows User" w:date="2019-09-19T03:29:00Z">
        <w:r w:rsidRPr="0033182C" w:rsidDel="00F7680F">
          <w:rPr>
            <w:rFonts w:cs="Times New Roman"/>
            <w:i w:val="0"/>
            <w:color w:val="auto"/>
            <w:sz w:val="24"/>
          </w:rPr>
          <w:delText xml:space="preserve">Tabel </w:delText>
        </w:r>
      </w:del>
      <w:del w:id="6609"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17</w:delText>
        </w:r>
        <w:r w:rsidRPr="0033182C" w:rsidDel="00F10288">
          <w:rPr>
            <w:rFonts w:cs="Times New Roman"/>
            <w:i w:val="0"/>
          </w:rPr>
          <w:fldChar w:fldCharType="end"/>
        </w:r>
      </w:del>
      <w:del w:id="6610" w:author="Windows User" w:date="2019-09-19T03:29:00Z">
        <w:r w:rsidRPr="0033182C" w:rsidDel="00F7680F">
          <w:rPr>
            <w:rFonts w:cs="Times New Roman"/>
            <w:i w:val="0"/>
            <w:color w:val="auto"/>
            <w:sz w:val="24"/>
          </w:rPr>
          <w:delText xml:space="preserve"> Lihat Grafik Sudut x</w:delText>
        </w:r>
        <w:bookmarkStart w:id="6611" w:name="_Toc23496888"/>
        <w:bookmarkStart w:id="6612" w:name="_Toc23553072"/>
        <w:bookmarkStart w:id="6613" w:name="_Toc23811425"/>
        <w:bookmarkStart w:id="6614" w:name="_Toc23881088"/>
        <w:bookmarkEnd w:id="6611"/>
        <w:bookmarkEnd w:id="6612"/>
        <w:bookmarkEnd w:id="6613"/>
        <w:bookmarkEnd w:id="6614"/>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4BE40024" w14:textId="3BB57C61" w:rsidTr="007E74B5">
        <w:trPr>
          <w:del w:id="6615" w:author="Windows User" w:date="2019-09-19T03:29:00Z"/>
        </w:trPr>
        <w:tc>
          <w:tcPr>
            <w:tcW w:w="4531" w:type="dxa"/>
          </w:tcPr>
          <w:p w14:paraId="7B4D7A98" w14:textId="31614D5F" w:rsidR="00926E1F" w:rsidRPr="0033182C" w:rsidDel="00F7680F" w:rsidRDefault="00926E1F" w:rsidP="00E97240">
            <w:pPr>
              <w:spacing w:after="0" w:line="240" w:lineRule="auto"/>
              <w:rPr>
                <w:del w:id="6616" w:author="Windows User" w:date="2019-09-19T03:29:00Z"/>
                <w:rFonts w:cs="Times New Roman"/>
                <w:szCs w:val="24"/>
                <w:lang w:val="en-ID"/>
              </w:rPr>
            </w:pPr>
            <w:del w:id="6617" w:author="Windows User" w:date="2019-09-19T03:29:00Z">
              <w:r w:rsidRPr="0033182C" w:rsidDel="00F7680F">
                <w:rPr>
                  <w:rFonts w:cs="Times New Roman"/>
                  <w:b/>
                  <w:szCs w:val="24"/>
                </w:rPr>
                <w:delText>Nama Usecase</w:delText>
              </w:r>
              <w:bookmarkStart w:id="6618" w:name="_Toc23496889"/>
              <w:bookmarkStart w:id="6619" w:name="_Toc23553073"/>
              <w:bookmarkStart w:id="6620" w:name="_Toc23811426"/>
              <w:bookmarkStart w:id="6621" w:name="_Toc23881089"/>
              <w:bookmarkEnd w:id="6618"/>
              <w:bookmarkEnd w:id="6619"/>
              <w:bookmarkEnd w:id="6620"/>
              <w:bookmarkEnd w:id="6621"/>
            </w:del>
          </w:p>
        </w:tc>
        <w:tc>
          <w:tcPr>
            <w:tcW w:w="3544" w:type="dxa"/>
            <w:gridSpan w:val="2"/>
          </w:tcPr>
          <w:p w14:paraId="666500FE" w14:textId="084E378B" w:rsidR="00926E1F" w:rsidRPr="0033182C" w:rsidDel="00F7680F" w:rsidRDefault="00926E1F" w:rsidP="00E97240">
            <w:pPr>
              <w:spacing w:after="0" w:line="240" w:lineRule="auto"/>
              <w:rPr>
                <w:del w:id="6622" w:author="Windows User" w:date="2019-09-19T03:29:00Z"/>
                <w:rFonts w:cs="Times New Roman"/>
                <w:szCs w:val="24"/>
                <w:lang w:val="en-ID"/>
              </w:rPr>
            </w:pPr>
            <w:del w:id="6623" w:author="Windows User" w:date="2019-09-19T03:29:00Z">
              <w:r w:rsidRPr="0033182C" w:rsidDel="00F7680F">
                <w:rPr>
                  <w:rFonts w:cs="Times New Roman"/>
                  <w:szCs w:val="24"/>
                </w:rPr>
                <w:delText>Lihat grafik sudut x</w:delText>
              </w:r>
              <w:bookmarkStart w:id="6624" w:name="_Toc23496890"/>
              <w:bookmarkStart w:id="6625" w:name="_Toc23553074"/>
              <w:bookmarkStart w:id="6626" w:name="_Toc23811427"/>
              <w:bookmarkStart w:id="6627" w:name="_Toc23881090"/>
              <w:bookmarkEnd w:id="6624"/>
              <w:bookmarkEnd w:id="6625"/>
              <w:bookmarkEnd w:id="6626"/>
              <w:bookmarkEnd w:id="6627"/>
            </w:del>
          </w:p>
        </w:tc>
        <w:bookmarkStart w:id="6628" w:name="_Toc23496891"/>
        <w:bookmarkStart w:id="6629" w:name="_Toc23553075"/>
        <w:bookmarkStart w:id="6630" w:name="_Toc23811428"/>
        <w:bookmarkStart w:id="6631" w:name="_Toc23881091"/>
        <w:bookmarkEnd w:id="6628"/>
        <w:bookmarkEnd w:id="6629"/>
        <w:bookmarkEnd w:id="6630"/>
        <w:bookmarkEnd w:id="6631"/>
      </w:tr>
      <w:tr w:rsidR="00926E1F" w:rsidRPr="0033182C" w:rsidDel="00F7680F" w14:paraId="7C1291C7" w14:textId="4BAC11C2" w:rsidTr="007E74B5">
        <w:trPr>
          <w:del w:id="6632" w:author="Windows User" w:date="2019-09-19T03:29:00Z"/>
        </w:trPr>
        <w:tc>
          <w:tcPr>
            <w:tcW w:w="4531" w:type="dxa"/>
          </w:tcPr>
          <w:p w14:paraId="04E64630" w14:textId="659CD0FF" w:rsidR="00926E1F" w:rsidRPr="0033182C" w:rsidDel="00F7680F" w:rsidRDefault="00926E1F" w:rsidP="00E97240">
            <w:pPr>
              <w:spacing w:after="0" w:line="240" w:lineRule="auto"/>
              <w:rPr>
                <w:del w:id="6633" w:author="Windows User" w:date="2019-09-19T03:29:00Z"/>
                <w:rFonts w:cs="Times New Roman"/>
                <w:szCs w:val="24"/>
                <w:lang w:val="en-ID"/>
              </w:rPr>
            </w:pPr>
            <w:del w:id="6634" w:author="Windows User" w:date="2019-09-19T03:29:00Z">
              <w:r w:rsidRPr="0033182C" w:rsidDel="00F7680F">
                <w:rPr>
                  <w:rFonts w:cs="Times New Roman"/>
                  <w:b/>
                  <w:szCs w:val="24"/>
                </w:rPr>
                <w:delText>Aktor</w:delText>
              </w:r>
              <w:bookmarkStart w:id="6635" w:name="_Toc23496892"/>
              <w:bookmarkStart w:id="6636" w:name="_Toc23553076"/>
              <w:bookmarkStart w:id="6637" w:name="_Toc23811429"/>
              <w:bookmarkStart w:id="6638" w:name="_Toc23881092"/>
              <w:bookmarkEnd w:id="6635"/>
              <w:bookmarkEnd w:id="6636"/>
              <w:bookmarkEnd w:id="6637"/>
              <w:bookmarkEnd w:id="6638"/>
            </w:del>
          </w:p>
        </w:tc>
        <w:tc>
          <w:tcPr>
            <w:tcW w:w="3544" w:type="dxa"/>
            <w:gridSpan w:val="2"/>
          </w:tcPr>
          <w:p w14:paraId="111F6280" w14:textId="538C6283" w:rsidR="00926E1F" w:rsidRPr="0033182C" w:rsidDel="00F7680F" w:rsidRDefault="00926E1F" w:rsidP="00E97240">
            <w:pPr>
              <w:spacing w:after="0" w:line="240" w:lineRule="auto"/>
              <w:rPr>
                <w:del w:id="6639" w:author="Windows User" w:date="2019-09-19T03:29:00Z"/>
                <w:rFonts w:cs="Times New Roman"/>
                <w:szCs w:val="24"/>
                <w:lang w:val="en-ID"/>
              </w:rPr>
            </w:pPr>
            <w:del w:id="6640" w:author="Windows User" w:date="2019-09-19T03:29:00Z">
              <w:r w:rsidRPr="0033182C" w:rsidDel="00F7680F">
                <w:rPr>
                  <w:rFonts w:cs="Times New Roman"/>
                  <w:szCs w:val="24"/>
                </w:rPr>
                <w:delText>Senua aktor</w:delText>
              </w:r>
              <w:bookmarkStart w:id="6641" w:name="_Toc23496893"/>
              <w:bookmarkStart w:id="6642" w:name="_Toc23553077"/>
              <w:bookmarkStart w:id="6643" w:name="_Toc23811430"/>
              <w:bookmarkStart w:id="6644" w:name="_Toc23881093"/>
              <w:bookmarkEnd w:id="6641"/>
              <w:bookmarkEnd w:id="6642"/>
              <w:bookmarkEnd w:id="6643"/>
              <w:bookmarkEnd w:id="6644"/>
            </w:del>
          </w:p>
        </w:tc>
        <w:bookmarkStart w:id="6645" w:name="_Toc23496894"/>
        <w:bookmarkStart w:id="6646" w:name="_Toc23553078"/>
        <w:bookmarkStart w:id="6647" w:name="_Toc23811431"/>
        <w:bookmarkStart w:id="6648" w:name="_Toc23881094"/>
        <w:bookmarkEnd w:id="6645"/>
        <w:bookmarkEnd w:id="6646"/>
        <w:bookmarkEnd w:id="6647"/>
        <w:bookmarkEnd w:id="6648"/>
      </w:tr>
      <w:tr w:rsidR="00926E1F" w:rsidRPr="0033182C" w:rsidDel="00F7680F" w14:paraId="5A35026F" w14:textId="7D379C20" w:rsidTr="007E74B5">
        <w:trPr>
          <w:del w:id="6649" w:author="Windows User" w:date="2019-09-19T03:29:00Z"/>
        </w:trPr>
        <w:tc>
          <w:tcPr>
            <w:tcW w:w="4531" w:type="dxa"/>
          </w:tcPr>
          <w:p w14:paraId="6F6F71DB" w14:textId="1467D66D" w:rsidR="00926E1F" w:rsidRPr="0033182C" w:rsidDel="00F7680F" w:rsidRDefault="00926E1F" w:rsidP="00E97240">
            <w:pPr>
              <w:spacing w:after="0" w:line="240" w:lineRule="auto"/>
              <w:rPr>
                <w:del w:id="6650" w:author="Windows User" w:date="2019-09-19T03:29:00Z"/>
                <w:rFonts w:cs="Times New Roman"/>
                <w:szCs w:val="24"/>
                <w:lang w:val="en-ID"/>
              </w:rPr>
            </w:pPr>
            <w:del w:id="6651" w:author="Windows User" w:date="2019-09-19T03:29:00Z">
              <w:r w:rsidRPr="0033182C" w:rsidDel="00F7680F">
                <w:rPr>
                  <w:rFonts w:cs="Times New Roman"/>
                  <w:b/>
                  <w:szCs w:val="24"/>
                </w:rPr>
                <w:delText>Deskripsi Singkat</w:delText>
              </w:r>
              <w:bookmarkStart w:id="6652" w:name="_Toc23496895"/>
              <w:bookmarkStart w:id="6653" w:name="_Toc23553079"/>
              <w:bookmarkStart w:id="6654" w:name="_Toc23811432"/>
              <w:bookmarkStart w:id="6655" w:name="_Toc23881095"/>
              <w:bookmarkEnd w:id="6652"/>
              <w:bookmarkEnd w:id="6653"/>
              <w:bookmarkEnd w:id="6654"/>
              <w:bookmarkEnd w:id="6655"/>
            </w:del>
          </w:p>
        </w:tc>
        <w:tc>
          <w:tcPr>
            <w:tcW w:w="3544" w:type="dxa"/>
            <w:gridSpan w:val="2"/>
          </w:tcPr>
          <w:p w14:paraId="216FD46C" w14:textId="1C3D782A" w:rsidR="00926E1F" w:rsidRPr="0033182C" w:rsidDel="00F7680F" w:rsidRDefault="00926E1F" w:rsidP="00E97240">
            <w:pPr>
              <w:spacing w:after="0" w:line="240" w:lineRule="auto"/>
              <w:rPr>
                <w:del w:id="6656" w:author="Windows User" w:date="2019-09-19T03:29:00Z"/>
                <w:rFonts w:cs="Times New Roman"/>
                <w:szCs w:val="24"/>
                <w:lang w:val="en-ID"/>
              </w:rPr>
            </w:pPr>
            <w:del w:id="6657" w:author="Windows User" w:date="2019-09-19T03:29:00Z">
              <w:r w:rsidRPr="0033182C" w:rsidDel="00F7680F">
                <w:rPr>
                  <w:rFonts w:cs="Times New Roman"/>
                  <w:szCs w:val="24"/>
                </w:rPr>
                <w:delText>Aktor melihat grafik sudut x</w:delText>
              </w:r>
              <w:bookmarkStart w:id="6658" w:name="_Toc23496896"/>
              <w:bookmarkStart w:id="6659" w:name="_Toc23553080"/>
              <w:bookmarkStart w:id="6660" w:name="_Toc23811433"/>
              <w:bookmarkStart w:id="6661" w:name="_Toc23881096"/>
              <w:bookmarkEnd w:id="6658"/>
              <w:bookmarkEnd w:id="6659"/>
              <w:bookmarkEnd w:id="6660"/>
              <w:bookmarkEnd w:id="6661"/>
            </w:del>
          </w:p>
        </w:tc>
        <w:bookmarkStart w:id="6662" w:name="_Toc23496897"/>
        <w:bookmarkStart w:id="6663" w:name="_Toc23553081"/>
        <w:bookmarkStart w:id="6664" w:name="_Toc23811434"/>
        <w:bookmarkStart w:id="6665" w:name="_Toc23881097"/>
        <w:bookmarkEnd w:id="6662"/>
        <w:bookmarkEnd w:id="6663"/>
        <w:bookmarkEnd w:id="6664"/>
        <w:bookmarkEnd w:id="6665"/>
      </w:tr>
      <w:tr w:rsidR="00926E1F" w:rsidRPr="0033182C" w:rsidDel="00F7680F" w14:paraId="61C1D82D" w14:textId="5B7D3A76" w:rsidTr="007E74B5">
        <w:trPr>
          <w:del w:id="6666" w:author="Windows User" w:date="2019-09-19T03:29:00Z"/>
        </w:trPr>
        <w:tc>
          <w:tcPr>
            <w:tcW w:w="4531" w:type="dxa"/>
          </w:tcPr>
          <w:p w14:paraId="3EAB35F0" w14:textId="56D47AC2" w:rsidR="00926E1F" w:rsidRPr="0033182C" w:rsidDel="00F7680F" w:rsidRDefault="00926E1F" w:rsidP="00E97240">
            <w:pPr>
              <w:spacing w:after="0" w:line="240" w:lineRule="auto"/>
              <w:rPr>
                <w:del w:id="6667" w:author="Windows User" w:date="2019-09-19T03:29:00Z"/>
                <w:rFonts w:cs="Times New Roman"/>
                <w:szCs w:val="24"/>
                <w:lang w:val="en-ID"/>
              </w:rPr>
            </w:pPr>
            <w:del w:id="6668" w:author="Windows User" w:date="2019-09-19T03:29:00Z">
              <w:r w:rsidRPr="0033182C" w:rsidDel="00F7680F">
                <w:rPr>
                  <w:rFonts w:cs="Times New Roman"/>
                  <w:b/>
                  <w:szCs w:val="24"/>
                </w:rPr>
                <w:delText>Prekondisi</w:delText>
              </w:r>
              <w:bookmarkStart w:id="6669" w:name="_Toc23496898"/>
              <w:bookmarkStart w:id="6670" w:name="_Toc23553082"/>
              <w:bookmarkStart w:id="6671" w:name="_Toc23811435"/>
              <w:bookmarkStart w:id="6672" w:name="_Toc23881098"/>
              <w:bookmarkEnd w:id="6669"/>
              <w:bookmarkEnd w:id="6670"/>
              <w:bookmarkEnd w:id="6671"/>
              <w:bookmarkEnd w:id="6672"/>
            </w:del>
          </w:p>
        </w:tc>
        <w:tc>
          <w:tcPr>
            <w:tcW w:w="3544" w:type="dxa"/>
            <w:gridSpan w:val="2"/>
          </w:tcPr>
          <w:p w14:paraId="49411B51" w14:textId="2FA802B9" w:rsidR="00926E1F" w:rsidRPr="0033182C" w:rsidDel="00F7680F" w:rsidRDefault="00926E1F" w:rsidP="00E97240">
            <w:pPr>
              <w:spacing w:after="0" w:line="240" w:lineRule="auto"/>
              <w:rPr>
                <w:del w:id="6673" w:author="Windows User" w:date="2019-09-19T03:29:00Z"/>
                <w:rFonts w:cs="Times New Roman"/>
                <w:szCs w:val="24"/>
                <w:lang w:val="en-ID"/>
              </w:rPr>
            </w:pPr>
            <w:del w:id="6674" w:author="Windows User" w:date="2019-09-19T03:29:00Z">
              <w:r w:rsidRPr="0033182C" w:rsidDel="00F7680F">
                <w:rPr>
                  <w:rFonts w:cs="Times New Roman"/>
                  <w:szCs w:val="24"/>
                </w:rPr>
                <w:delText>Aktor masuk halaman dashboard masing-masing</w:delText>
              </w:r>
              <w:bookmarkStart w:id="6675" w:name="_Toc23496899"/>
              <w:bookmarkStart w:id="6676" w:name="_Toc23553083"/>
              <w:bookmarkStart w:id="6677" w:name="_Toc23811436"/>
              <w:bookmarkStart w:id="6678" w:name="_Toc23881099"/>
              <w:bookmarkEnd w:id="6675"/>
              <w:bookmarkEnd w:id="6676"/>
              <w:bookmarkEnd w:id="6677"/>
              <w:bookmarkEnd w:id="6678"/>
            </w:del>
          </w:p>
        </w:tc>
        <w:bookmarkStart w:id="6679" w:name="_Toc23496900"/>
        <w:bookmarkStart w:id="6680" w:name="_Toc23553084"/>
        <w:bookmarkStart w:id="6681" w:name="_Toc23811437"/>
        <w:bookmarkStart w:id="6682" w:name="_Toc23881100"/>
        <w:bookmarkEnd w:id="6679"/>
        <w:bookmarkEnd w:id="6680"/>
        <w:bookmarkEnd w:id="6681"/>
        <w:bookmarkEnd w:id="6682"/>
      </w:tr>
      <w:tr w:rsidR="00926E1F" w:rsidRPr="0033182C" w:rsidDel="00F7680F" w14:paraId="3EFD292B" w14:textId="4A4EB235" w:rsidTr="007E74B5">
        <w:trPr>
          <w:del w:id="6683" w:author="Windows User" w:date="2019-09-19T03:29:00Z"/>
        </w:trPr>
        <w:tc>
          <w:tcPr>
            <w:tcW w:w="4531" w:type="dxa"/>
          </w:tcPr>
          <w:p w14:paraId="648F29CF" w14:textId="10D5526A" w:rsidR="00926E1F" w:rsidRPr="0033182C" w:rsidDel="00F7680F" w:rsidRDefault="00926E1F" w:rsidP="00E97240">
            <w:pPr>
              <w:spacing w:after="0" w:line="240" w:lineRule="auto"/>
              <w:rPr>
                <w:del w:id="6684" w:author="Windows User" w:date="2019-09-19T03:29:00Z"/>
                <w:rFonts w:cs="Times New Roman"/>
                <w:szCs w:val="24"/>
                <w:lang w:val="en-ID"/>
              </w:rPr>
            </w:pPr>
            <w:del w:id="6685" w:author="Windows User" w:date="2019-09-19T03:29:00Z">
              <w:r w:rsidRPr="0033182C" w:rsidDel="00F7680F">
                <w:rPr>
                  <w:rFonts w:cs="Times New Roman"/>
                  <w:b/>
                  <w:szCs w:val="24"/>
                </w:rPr>
                <w:delText>Pascakondisi</w:delText>
              </w:r>
              <w:bookmarkStart w:id="6686" w:name="_Toc23496901"/>
              <w:bookmarkStart w:id="6687" w:name="_Toc23553085"/>
              <w:bookmarkStart w:id="6688" w:name="_Toc23811438"/>
              <w:bookmarkStart w:id="6689" w:name="_Toc23881101"/>
              <w:bookmarkEnd w:id="6686"/>
              <w:bookmarkEnd w:id="6687"/>
              <w:bookmarkEnd w:id="6688"/>
              <w:bookmarkEnd w:id="6689"/>
            </w:del>
          </w:p>
        </w:tc>
        <w:tc>
          <w:tcPr>
            <w:tcW w:w="3544" w:type="dxa"/>
            <w:gridSpan w:val="2"/>
          </w:tcPr>
          <w:p w14:paraId="6343E6E1" w14:textId="175245DB" w:rsidR="00926E1F" w:rsidRPr="0033182C" w:rsidDel="00F7680F" w:rsidRDefault="00926E1F" w:rsidP="00E97240">
            <w:pPr>
              <w:spacing w:after="0" w:line="240" w:lineRule="auto"/>
              <w:rPr>
                <w:del w:id="6690" w:author="Windows User" w:date="2019-09-19T03:29:00Z"/>
                <w:rFonts w:cs="Times New Roman"/>
                <w:szCs w:val="24"/>
                <w:lang w:val="en-ID"/>
              </w:rPr>
            </w:pPr>
            <w:del w:id="6691" w:author="Windows User" w:date="2019-09-19T03:29:00Z">
              <w:r w:rsidRPr="0033182C" w:rsidDel="00F7680F">
                <w:rPr>
                  <w:rFonts w:cs="Times New Roman"/>
                  <w:szCs w:val="24"/>
                </w:rPr>
                <w:delText>Aktor dapat melihat grafik sudut x</w:delText>
              </w:r>
              <w:bookmarkStart w:id="6692" w:name="_Toc23496902"/>
              <w:bookmarkStart w:id="6693" w:name="_Toc23553086"/>
              <w:bookmarkStart w:id="6694" w:name="_Toc23811439"/>
              <w:bookmarkStart w:id="6695" w:name="_Toc23881102"/>
              <w:bookmarkEnd w:id="6692"/>
              <w:bookmarkEnd w:id="6693"/>
              <w:bookmarkEnd w:id="6694"/>
              <w:bookmarkEnd w:id="6695"/>
            </w:del>
          </w:p>
        </w:tc>
        <w:bookmarkStart w:id="6696" w:name="_Toc23496903"/>
        <w:bookmarkStart w:id="6697" w:name="_Toc23553087"/>
        <w:bookmarkStart w:id="6698" w:name="_Toc23811440"/>
        <w:bookmarkStart w:id="6699" w:name="_Toc23881103"/>
        <w:bookmarkEnd w:id="6696"/>
        <w:bookmarkEnd w:id="6697"/>
        <w:bookmarkEnd w:id="6698"/>
        <w:bookmarkEnd w:id="6699"/>
      </w:tr>
      <w:tr w:rsidR="00926E1F" w:rsidRPr="0033182C" w:rsidDel="00F7680F" w14:paraId="41838E15" w14:textId="1C6DFE05" w:rsidTr="007E74B5">
        <w:trPr>
          <w:del w:id="6700" w:author="Windows User" w:date="2019-09-19T03:29:00Z"/>
        </w:trPr>
        <w:tc>
          <w:tcPr>
            <w:tcW w:w="8075" w:type="dxa"/>
            <w:gridSpan w:val="3"/>
          </w:tcPr>
          <w:p w14:paraId="112131E3" w14:textId="476F85D4" w:rsidR="00926E1F" w:rsidRPr="0033182C" w:rsidDel="00F7680F" w:rsidRDefault="00926E1F" w:rsidP="00E97240">
            <w:pPr>
              <w:spacing w:after="0" w:line="240" w:lineRule="auto"/>
              <w:jc w:val="center"/>
              <w:rPr>
                <w:del w:id="6701" w:author="Windows User" w:date="2019-09-19T03:29:00Z"/>
                <w:rFonts w:cs="Times New Roman"/>
                <w:szCs w:val="24"/>
              </w:rPr>
            </w:pPr>
            <w:del w:id="6702" w:author="Windows User" w:date="2019-09-19T03:29:00Z">
              <w:r w:rsidRPr="0033182C" w:rsidDel="00F7680F">
                <w:rPr>
                  <w:rFonts w:cs="Times New Roman"/>
                  <w:b/>
                  <w:bCs/>
                  <w:szCs w:val="24"/>
                </w:rPr>
                <w:delText>Flow Event</w:delText>
              </w:r>
              <w:bookmarkStart w:id="6703" w:name="_Toc23496904"/>
              <w:bookmarkStart w:id="6704" w:name="_Toc23553088"/>
              <w:bookmarkStart w:id="6705" w:name="_Toc23811441"/>
              <w:bookmarkStart w:id="6706" w:name="_Toc23881104"/>
              <w:bookmarkEnd w:id="6703"/>
              <w:bookmarkEnd w:id="6704"/>
              <w:bookmarkEnd w:id="6705"/>
              <w:bookmarkEnd w:id="6706"/>
            </w:del>
          </w:p>
        </w:tc>
        <w:bookmarkStart w:id="6707" w:name="_Toc23496905"/>
        <w:bookmarkStart w:id="6708" w:name="_Toc23553089"/>
        <w:bookmarkStart w:id="6709" w:name="_Toc23811442"/>
        <w:bookmarkStart w:id="6710" w:name="_Toc23881105"/>
        <w:bookmarkEnd w:id="6707"/>
        <w:bookmarkEnd w:id="6708"/>
        <w:bookmarkEnd w:id="6709"/>
        <w:bookmarkEnd w:id="6710"/>
      </w:tr>
      <w:tr w:rsidR="00926E1F" w:rsidRPr="0033182C" w:rsidDel="00F7680F" w14:paraId="519B51C2" w14:textId="2C8E3934" w:rsidTr="007E74B5">
        <w:trPr>
          <w:del w:id="6711" w:author="Windows User" w:date="2019-09-19T03:29:00Z"/>
        </w:trPr>
        <w:tc>
          <w:tcPr>
            <w:tcW w:w="8075" w:type="dxa"/>
            <w:gridSpan w:val="3"/>
          </w:tcPr>
          <w:p w14:paraId="6EEE9371" w14:textId="779BBC28" w:rsidR="00926E1F" w:rsidRPr="0033182C" w:rsidDel="00F7680F" w:rsidRDefault="00926E1F" w:rsidP="00E97240">
            <w:pPr>
              <w:spacing w:after="0" w:line="240" w:lineRule="auto"/>
              <w:jc w:val="center"/>
              <w:rPr>
                <w:del w:id="6712" w:author="Windows User" w:date="2019-09-19T03:29:00Z"/>
                <w:rFonts w:cs="Times New Roman"/>
                <w:szCs w:val="24"/>
              </w:rPr>
            </w:pPr>
            <w:del w:id="6713" w:author="Windows User" w:date="2019-09-19T03:29:00Z">
              <w:r w:rsidRPr="0033182C" w:rsidDel="00F7680F">
                <w:rPr>
                  <w:rFonts w:cs="Times New Roman"/>
                  <w:b/>
                  <w:szCs w:val="24"/>
                </w:rPr>
                <w:delText>Normal Flow : Lihat grafik sudut x</w:delText>
              </w:r>
              <w:bookmarkStart w:id="6714" w:name="_Toc23496906"/>
              <w:bookmarkStart w:id="6715" w:name="_Toc23553090"/>
              <w:bookmarkStart w:id="6716" w:name="_Toc23811443"/>
              <w:bookmarkStart w:id="6717" w:name="_Toc23881106"/>
              <w:bookmarkEnd w:id="6714"/>
              <w:bookmarkEnd w:id="6715"/>
              <w:bookmarkEnd w:id="6716"/>
              <w:bookmarkEnd w:id="6717"/>
            </w:del>
          </w:p>
        </w:tc>
        <w:bookmarkStart w:id="6718" w:name="_Toc23496907"/>
        <w:bookmarkStart w:id="6719" w:name="_Toc23553091"/>
        <w:bookmarkStart w:id="6720" w:name="_Toc23811444"/>
        <w:bookmarkStart w:id="6721" w:name="_Toc23881107"/>
        <w:bookmarkEnd w:id="6718"/>
        <w:bookmarkEnd w:id="6719"/>
        <w:bookmarkEnd w:id="6720"/>
        <w:bookmarkEnd w:id="6721"/>
      </w:tr>
      <w:tr w:rsidR="00926E1F" w:rsidRPr="0033182C" w:rsidDel="00F7680F" w14:paraId="158F5099" w14:textId="71741D39" w:rsidTr="007E74B5">
        <w:trPr>
          <w:trHeight w:val="517"/>
          <w:del w:id="6722" w:author="Windows User" w:date="2019-09-19T03:29:00Z"/>
        </w:trPr>
        <w:tc>
          <w:tcPr>
            <w:tcW w:w="4604" w:type="dxa"/>
            <w:gridSpan w:val="2"/>
          </w:tcPr>
          <w:p w14:paraId="4E9C551E" w14:textId="7CE8EFD0" w:rsidR="00926E1F" w:rsidRPr="0033182C" w:rsidDel="00F7680F" w:rsidRDefault="00926E1F" w:rsidP="00E97240">
            <w:pPr>
              <w:spacing w:after="0" w:line="240" w:lineRule="auto"/>
              <w:rPr>
                <w:del w:id="6723" w:author="Windows User" w:date="2019-09-19T03:29:00Z"/>
                <w:rFonts w:cs="Times New Roman"/>
                <w:b/>
                <w:szCs w:val="24"/>
              </w:rPr>
            </w:pPr>
            <w:del w:id="6724" w:author="Windows User" w:date="2019-09-19T03:29:00Z">
              <w:r w:rsidRPr="0033182C" w:rsidDel="00F7680F">
                <w:rPr>
                  <w:rFonts w:cs="Times New Roman"/>
                  <w:szCs w:val="24"/>
                </w:rPr>
                <w:delText>Aksi Aktor</w:delText>
              </w:r>
              <w:bookmarkStart w:id="6725" w:name="_Toc23496908"/>
              <w:bookmarkStart w:id="6726" w:name="_Toc23553092"/>
              <w:bookmarkStart w:id="6727" w:name="_Toc23811445"/>
              <w:bookmarkStart w:id="6728" w:name="_Toc23881108"/>
              <w:bookmarkEnd w:id="6725"/>
              <w:bookmarkEnd w:id="6726"/>
              <w:bookmarkEnd w:id="6727"/>
              <w:bookmarkEnd w:id="6728"/>
            </w:del>
          </w:p>
        </w:tc>
        <w:tc>
          <w:tcPr>
            <w:tcW w:w="3471" w:type="dxa"/>
          </w:tcPr>
          <w:p w14:paraId="5E7A5157" w14:textId="0D14C91D" w:rsidR="00926E1F" w:rsidRPr="0033182C" w:rsidDel="00F7680F" w:rsidRDefault="00926E1F" w:rsidP="00E97240">
            <w:pPr>
              <w:spacing w:after="0" w:line="240" w:lineRule="auto"/>
              <w:rPr>
                <w:del w:id="6729" w:author="Windows User" w:date="2019-09-19T03:29:00Z"/>
                <w:rFonts w:cs="Times New Roman"/>
                <w:b/>
                <w:szCs w:val="24"/>
              </w:rPr>
            </w:pPr>
            <w:del w:id="6730" w:author="Windows User" w:date="2019-09-19T03:29:00Z">
              <w:r w:rsidRPr="0033182C" w:rsidDel="00F7680F">
                <w:rPr>
                  <w:rFonts w:cs="Times New Roman"/>
                  <w:szCs w:val="24"/>
                </w:rPr>
                <w:delText>Reaksi Sistem</w:delText>
              </w:r>
              <w:bookmarkStart w:id="6731" w:name="_Toc23496909"/>
              <w:bookmarkStart w:id="6732" w:name="_Toc23553093"/>
              <w:bookmarkStart w:id="6733" w:name="_Toc23811446"/>
              <w:bookmarkStart w:id="6734" w:name="_Toc23881109"/>
              <w:bookmarkEnd w:id="6731"/>
              <w:bookmarkEnd w:id="6732"/>
              <w:bookmarkEnd w:id="6733"/>
              <w:bookmarkEnd w:id="6734"/>
            </w:del>
          </w:p>
        </w:tc>
        <w:bookmarkStart w:id="6735" w:name="_Toc23496910"/>
        <w:bookmarkStart w:id="6736" w:name="_Toc23553094"/>
        <w:bookmarkStart w:id="6737" w:name="_Toc23811447"/>
        <w:bookmarkStart w:id="6738" w:name="_Toc23881110"/>
        <w:bookmarkEnd w:id="6735"/>
        <w:bookmarkEnd w:id="6736"/>
        <w:bookmarkEnd w:id="6737"/>
        <w:bookmarkEnd w:id="6738"/>
      </w:tr>
      <w:tr w:rsidR="00926E1F" w:rsidRPr="0033182C" w:rsidDel="00F7680F" w14:paraId="65617E3B" w14:textId="35DEB039" w:rsidTr="007E74B5">
        <w:trPr>
          <w:trHeight w:val="371"/>
          <w:del w:id="6739" w:author="Windows User" w:date="2019-09-19T03:29:00Z"/>
        </w:trPr>
        <w:tc>
          <w:tcPr>
            <w:tcW w:w="4604" w:type="dxa"/>
            <w:gridSpan w:val="2"/>
          </w:tcPr>
          <w:p w14:paraId="3613B6D4" w14:textId="2E78D4B3" w:rsidR="00926E1F" w:rsidRPr="0033182C" w:rsidDel="00F7680F" w:rsidRDefault="00926E1F" w:rsidP="00E97240">
            <w:pPr>
              <w:pStyle w:val="ListParagraph"/>
              <w:numPr>
                <w:ilvl w:val="0"/>
                <w:numId w:val="20"/>
              </w:numPr>
              <w:spacing w:after="0" w:line="240" w:lineRule="auto"/>
              <w:rPr>
                <w:del w:id="6740" w:author="Windows User" w:date="2019-09-19T03:29:00Z"/>
                <w:rFonts w:cs="Times New Roman"/>
                <w:szCs w:val="24"/>
              </w:rPr>
            </w:pPr>
            <w:del w:id="6741" w:author="Windows User" w:date="2019-09-19T03:29:00Z">
              <w:r w:rsidRPr="0033182C" w:rsidDel="00F7680F">
                <w:rPr>
                  <w:rFonts w:cs="Times New Roman"/>
                  <w:szCs w:val="24"/>
                </w:rPr>
                <w:delText>Klik menu grafik  pilih sudut x</w:delText>
              </w:r>
              <w:bookmarkStart w:id="6742" w:name="_Toc23496911"/>
              <w:bookmarkStart w:id="6743" w:name="_Toc23553095"/>
              <w:bookmarkStart w:id="6744" w:name="_Toc23811448"/>
              <w:bookmarkStart w:id="6745" w:name="_Toc23881111"/>
              <w:bookmarkEnd w:id="6742"/>
              <w:bookmarkEnd w:id="6743"/>
              <w:bookmarkEnd w:id="6744"/>
              <w:bookmarkEnd w:id="6745"/>
            </w:del>
          </w:p>
        </w:tc>
        <w:tc>
          <w:tcPr>
            <w:tcW w:w="3471" w:type="dxa"/>
          </w:tcPr>
          <w:p w14:paraId="2D59B42A" w14:textId="6C849896" w:rsidR="00926E1F" w:rsidRPr="0033182C" w:rsidDel="00F7680F" w:rsidRDefault="00926E1F" w:rsidP="00E97240">
            <w:pPr>
              <w:spacing w:after="0" w:line="240" w:lineRule="auto"/>
              <w:rPr>
                <w:del w:id="6746" w:author="Windows User" w:date="2019-09-19T03:29:00Z"/>
                <w:rFonts w:cs="Times New Roman"/>
                <w:szCs w:val="24"/>
              </w:rPr>
            </w:pPr>
            <w:bookmarkStart w:id="6747" w:name="_Toc23496912"/>
            <w:bookmarkStart w:id="6748" w:name="_Toc23553096"/>
            <w:bookmarkStart w:id="6749" w:name="_Toc23811449"/>
            <w:bookmarkStart w:id="6750" w:name="_Toc23881112"/>
            <w:bookmarkEnd w:id="6747"/>
            <w:bookmarkEnd w:id="6748"/>
            <w:bookmarkEnd w:id="6749"/>
            <w:bookmarkEnd w:id="6750"/>
          </w:p>
        </w:tc>
        <w:bookmarkStart w:id="6751" w:name="_Toc23496913"/>
        <w:bookmarkStart w:id="6752" w:name="_Toc23553097"/>
        <w:bookmarkStart w:id="6753" w:name="_Toc23811450"/>
        <w:bookmarkStart w:id="6754" w:name="_Toc23881113"/>
        <w:bookmarkEnd w:id="6751"/>
        <w:bookmarkEnd w:id="6752"/>
        <w:bookmarkEnd w:id="6753"/>
        <w:bookmarkEnd w:id="6754"/>
      </w:tr>
      <w:tr w:rsidR="00926E1F" w:rsidRPr="0033182C" w:rsidDel="00F7680F" w14:paraId="5F6857B7" w14:textId="227DF9DB" w:rsidTr="007E74B5">
        <w:trPr>
          <w:trHeight w:val="370"/>
          <w:del w:id="6755" w:author="Windows User" w:date="2019-09-19T03:29:00Z"/>
        </w:trPr>
        <w:tc>
          <w:tcPr>
            <w:tcW w:w="4604" w:type="dxa"/>
            <w:gridSpan w:val="2"/>
          </w:tcPr>
          <w:p w14:paraId="68348881" w14:textId="3B1B4CC1" w:rsidR="00926E1F" w:rsidRPr="0033182C" w:rsidDel="00F7680F" w:rsidRDefault="00926E1F" w:rsidP="00E97240">
            <w:pPr>
              <w:pStyle w:val="ListParagraph"/>
              <w:spacing w:after="0" w:line="240" w:lineRule="auto"/>
              <w:rPr>
                <w:del w:id="6756" w:author="Windows User" w:date="2019-09-19T03:29:00Z"/>
                <w:rFonts w:cs="Times New Roman"/>
                <w:szCs w:val="24"/>
              </w:rPr>
            </w:pPr>
            <w:bookmarkStart w:id="6757" w:name="_Toc23496914"/>
            <w:bookmarkStart w:id="6758" w:name="_Toc23553098"/>
            <w:bookmarkStart w:id="6759" w:name="_Toc23811451"/>
            <w:bookmarkStart w:id="6760" w:name="_Toc23881114"/>
            <w:bookmarkEnd w:id="6757"/>
            <w:bookmarkEnd w:id="6758"/>
            <w:bookmarkEnd w:id="6759"/>
            <w:bookmarkEnd w:id="6760"/>
          </w:p>
          <w:p w14:paraId="4265AC5B" w14:textId="215C5DFC" w:rsidR="00926E1F" w:rsidRPr="0033182C" w:rsidDel="00F7680F" w:rsidRDefault="00926E1F" w:rsidP="00E97240">
            <w:pPr>
              <w:pStyle w:val="ListParagraph"/>
              <w:spacing w:after="0" w:line="240" w:lineRule="auto"/>
              <w:rPr>
                <w:del w:id="6761" w:author="Windows User" w:date="2019-09-19T03:29:00Z"/>
                <w:rFonts w:cs="Times New Roman"/>
                <w:szCs w:val="24"/>
              </w:rPr>
            </w:pPr>
            <w:bookmarkStart w:id="6762" w:name="_Toc23496915"/>
            <w:bookmarkStart w:id="6763" w:name="_Toc23553099"/>
            <w:bookmarkStart w:id="6764" w:name="_Toc23811452"/>
            <w:bookmarkStart w:id="6765" w:name="_Toc23881115"/>
            <w:bookmarkEnd w:id="6762"/>
            <w:bookmarkEnd w:id="6763"/>
            <w:bookmarkEnd w:id="6764"/>
            <w:bookmarkEnd w:id="6765"/>
          </w:p>
          <w:p w14:paraId="519203B0" w14:textId="6F8E462A" w:rsidR="00926E1F" w:rsidRPr="0033182C" w:rsidDel="00F7680F" w:rsidRDefault="00926E1F" w:rsidP="00E97240">
            <w:pPr>
              <w:spacing w:after="0" w:line="240" w:lineRule="auto"/>
              <w:rPr>
                <w:del w:id="6766" w:author="Windows User" w:date="2019-09-19T03:29:00Z"/>
                <w:rFonts w:cs="Times New Roman"/>
                <w:b/>
                <w:szCs w:val="24"/>
              </w:rPr>
            </w:pPr>
            <w:bookmarkStart w:id="6767" w:name="_Toc23496916"/>
            <w:bookmarkStart w:id="6768" w:name="_Toc23553100"/>
            <w:bookmarkStart w:id="6769" w:name="_Toc23811453"/>
            <w:bookmarkStart w:id="6770" w:name="_Toc23881116"/>
            <w:bookmarkEnd w:id="6767"/>
            <w:bookmarkEnd w:id="6768"/>
            <w:bookmarkEnd w:id="6769"/>
            <w:bookmarkEnd w:id="6770"/>
          </w:p>
        </w:tc>
        <w:tc>
          <w:tcPr>
            <w:tcW w:w="3471" w:type="dxa"/>
          </w:tcPr>
          <w:p w14:paraId="69A44E9A" w14:textId="415CDC58" w:rsidR="00926E1F" w:rsidRPr="0033182C" w:rsidDel="00F7680F" w:rsidRDefault="00926E1F" w:rsidP="00E97240">
            <w:pPr>
              <w:pStyle w:val="ListParagraph"/>
              <w:numPr>
                <w:ilvl w:val="0"/>
                <w:numId w:val="20"/>
              </w:numPr>
              <w:spacing w:after="0" w:line="240" w:lineRule="auto"/>
              <w:rPr>
                <w:del w:id="6771" w:author="Windows User" w:date="2019-09-19T03:29:00Z"/>
                <w:rFonts w:cs="Times New Roman"/>
                <w:szCs w:val="24"/>
              </w:rPr>
            </w:pPr>
            <w:del w:id="6772" w:author="Windows User" w:date="2019-09-19T03:29:00Z">
              <w:r w:rsidRPr="0033182C" w:rsidDel="00F7680F">
                <w:rPr>
                  <w:rFonts w:cs="Times New Roman"/>
                  <w:szCs w:val="24"/>
                </w:rPr>
                <w:delText>Menampilkan grafik sudut x</w:delText>
              </w:r>
              <w:bookmarkStart w:id="6773" w:name="_Toc23496917"/>
              <w:bookmarkStart w:id="6774" w:name="_Toc23553101"/>
              <w:bookmarkStart w:id="6775" w:name="_Toc23811454"/>
              <w:bookmarkStart w:id="6776" w:name="_Toc23881117"/>
              <w:bookmarkEnd w:id="6773"/>
              <w:bookmarkEnd w:id="6774"/>
              <w:bookmarkEnd w:id="6775"/>
              <w:bookmarkEnd w:id="6776"/>
            </w:del>
          </w:p>
        </w:tc>
        <w:bookmarkStart w:id="6777" w:name="_Toc23496918"/>
        <w:bookmarkStart w:id="6778" w:name="_Toc23553102"/>
        <w:bookmarkStart w:id="6779" w:name="_Toc23811455"/>
        <w:bookmarkStart w:id="6780" w:name="_Toc23881118"/>
        <w:bookmarkEnd w:id="6777"/>
        <w:bookmarkEnd w:id="6778"/>
        <w:bookmarkEnd w:id="6779"/>
        <w:bookmarkEnd w:id="6780"/>
      </w:tr>
    </w:tbl>
    <w:p w14:paraId="648AF49B" w14:textId="55E710E3" w:rsidR="00926E1F" w:rsidRPr="0033182C" w:rsidDel="00F7680F" w:rsidRDefault="00926E1F" w:rsidP="00E97240">
      <w:pPr>
        <w:spacing w:after="0" w:line="240" w:lineRule="auto"/>
        <w:rPr>
          <w:del w:id="6781" w:author="Windows User" w:date="2019-09-19T03:29:00Z"/>
          <w:rFonts w:cs="Times New Roman"/>
          <w:b/>
        </w:rPr>
      </w:pPr>
      <w:bookmarkStart w:id="6782" w:name="_Toc23496919"/>
      <w:bookmarkStart w:id="6783" w:name="_Toc23553103"/>
      <w:bookmarkStart w:id="6784" w:name="_Toc23811456"/>
      <w:bookmarkStart w:id="6785" w:name="_Toc23881119"/>
      <w:bookmarkEnd w:id="6782"/>
      <w:bookmarkEnd w:id="6783"/>
      <w:bookmarkEnd w:id="6784"/>
      <w:bookmarkEnd w:id="6785"/>
    </w:p>
    <w:p w14:paraId="713BD891" w14:textId="6A62AB97" w:rsidR="004F2EF7" w:rsidRPr="0033182C" w:rsidDel="00F7680F" w:rsidRDefault="0090212E">
      <w:pPr>
        <w:pStyle w:val="Heading3"/>
        <w:numPr>
          <w:ilvl w:val="2"/>
          <w:numId w:val="43"/>
        </w:numPr>
        <w:ind w:left="357" w:hanging="357"/>
        <w:rPr>
          <w:del w:id="6786" w:author="Windows User" w:date="2019-09-19T03:29:00Z"/>
          <w:rFonts w:cs="Times New Roman"/>
        </w:rPr>
        <w:pPrChange w:id="6787" w:author="Windows User" w:date="2019-09-19T02:40:00Z">
          <w:pPr>
            <w:pStyle w:val="Heading3"/>
          </w:pPr>
        </w:pPrChange>
      </w:pPr>
      <w:del w:id="6788" w:author="Windows User" w:date="2019-09-19T03:29:00Z">
        <w:r w:rsidRPr="0033182C" w:rsidDel="00F7680F">
          <w:rPr>
            <w:rFonts w:cs="Times New Roman"/>
          </w:rPr>
          <w:delText>Grafik Sudut y</w:delText>
        </w:r>
        <w:bookmarkStart w:id="6789" w:name="_Toc23496920"/>
        <w:bookmarkStart w:id="6790" w:name="_Toc23553104"/>
        <w:bookmarkStart w:id="6791" w:name="_Toc23811457"/>
        <w:bookmarkStart w:id="6792" w:name="_Toc23881120"/>
        <w:bookmarkEnd w:id="6789"/>
        <w:bookmarkEnd w:id="6790"/>
        <w:bookmarkEnd w:id="6791"/>
        <w:bookmarkEnd w:id="6792"/>
      </w:del>
    </w:p>
    <w:p w14:paraId="1788D58C" w14:textId="39AED347" w:rsidR="00E07971" w:rsidRPr="0033182C" w:rsidDel="00F7680F" w:rsidRDefault="00E75BB9" w:rsidP="007E74B5">
      <w:pPr>
        <w:ind w:firstLine="567"/>
        <w:rPr>
          <w:del w:id="6793" w:author="Windows User" w:date="2019-09-19T03:29:00Z"/>
          <w:rFonts w:cs="Times New Roman"/>
          <w:szCs w:val="24"/>
        </w:rPr>
      </w:pPr>
      <w:del w:id="6794" w:author="Windows User" w:date="2019-09-19T03:29:00Z">
        <w:r w:rsidRPr="0033182C" w:rsidDel="00F7680F">
          <w:rPr>
            <w:rFonts w:cs="Times New Roman"/>
            <w:szCs w:val="24"/>
          </w:rPr>
          <w:delText xml:space="preserve">Skenario ini menjelaskan alur untuk melihat grafik sudut y. Fitur ini bisa dilakukan oleh semua user. Skenario lihat grafik sudut y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4.18.</w:delText>
        </w:r>
        <w:bookmarkStart w:id="6795" w:name="_Toc23496921"/>
        <w:bookmarkStart w:id="6796" w:name="_Toc23553105"/>
        <w:bookmarkStart w:id="6797" w:name="_Toc23811458"/>
        <w:bookmarkStart w:id="6798" w:name="_Toc23881121"/>
        <w:bookmarkEnd w:id="6795"/>
        <w:bookmarkEnd w:id="6796"/>
        <w:bookmarkEnd w:id="6797"/>
        <w:bookmarkEnd w:id="6798"/>
      </w:del>
    </w:p>
    <w:p w14:paraId="25433F4C" w14:textId="42F08346" w:rsidR="007E74B5" w:rsidRPr="0033182C" w:rsidDel="00F7680F" w:rsidRDefault="007E74B5" w:rsidP="007E74B5">
      <w:pPr>
        <w:pStyle w:val="Caption"/>
        <w:keepNext/>
        <w:spacing w:after="0" w:line="360" w:lineRule="auto"/>
        <w:jc w:val="center"/>
        <w:rPr>
          <w:del w:id="6799" w:author="Windows User" w:date="2019-09-19T03:29:00Z"/>
          <w:rFonts w:cs="Times New Roman"/>
          <w:i w:val="0"/>
          <w:color w:val="auto"/>
          <w:sz w:val="24"/>
        </w:rPr>
      </w:pPr>
      <w:del w:id="6800" w:author="Windows User" w:date="2019-09-19T03:29:00Z">
        <w:r w:rsidRPr="0033182C" w:rsidDel="00F7680F">
          <w:rPr>
            <w:rFonts w:cs="Times New Roman"/>
            <w:i w:val="0"/>
            <w:color w:val="auto"/>
            <w:sz w:val="24"/>
          </w:rPr>
          <w:delText xml:space="preserve">Tabel </w:delText>
        </w:r>
      </w:del>
      <w:del w:id="6801"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18</w:delText>
        </w:r>
        <w:r w:rsidRPr="0033182C" w:rsidDel="00F10288">
          <w:rPr>
            <w:rFonts w:cs="Times New Roman"/>
            <w:i w:val="0"/>
          </w:rPr>
          <w:fldChar w:fldCharType="end"/>
        </w:r>
      </w:del>
      <w:del w:id="6802" w:author="Windows User" w:date="2019-09-19T03:29:00Z">
        <w:r w:rsidRPr="0033182C" w:rsidDel="00F7680F">
          <w:rPr>
            <w:rFonts w:cs="Times New Roman"/>
            <w:i w:val="0"/>
            <w:color w:val="auto"/>
            <w:sz w:val="24"/>
          </w:rPr>
          <w:delText xml:space="preserve"> Grafik Sudut y</w:delText>
        </w:r>
        <w:bookmarkStart w:id="6803" w:name="_Toc23496922"/>
        <w:bookmarkStart w:id="6804" w:name="_Toc23553106"/>
        <w:bookmarkStart w:id="6805" w:name="_Toc23811459"/>
        <w:bookmarkStart w:id="6806" w:name="_Toc23881122"/>
        <w:bookmarkEnd w:id="6803"/>
        <w:bookmarkEnd w:id="6804"/>
        <w:bookmarkEnd w:id="6805"/>
        <w:bookmarkEnd w:id="6806"/>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2728E05B" w14:textId="31FDE9DD" w:rsidTr="007E74B5">
        <w:trPr>
          <w:del w:id="6807" w:author="Windows User" w:date="2019-09-19T03:29:00Z"/>
        </w:trPr>
        <w:tc>
          <w:tcPr>
            <w:tcW w:w="4531" w:type="dxa"/>
          </w:tcPr>
          <w:p w14:paraId="280749E1" w14:textId="4D668551" w:rsidR="00926E1F" w:rsidRPr="0033182C" w:rsidDel="00F7680F" w:rsidRDefault="00926E1F" w:rsidP="00E97240">
            <w:pPr>
              <w:spacing w:after="0" w:line="240" w:lineRule="auto"/>
              <w:rPr>
                <w:del w:id="6808" w:author="Windows User" w:date="2019-09-19T03:29:00Z"/>
                <w:rFonts w:cs="Times New Roman"/>
                <w:sz w:val="22"/>
                <w:szCs w:val="24"/>
                <w:lang w:val="en-ID"/>
              </w:rPr>
            </w:pPr>
            <w:del w:id="6809" w:author="Windows User" w:date="2019-09-19T03:29:00Z">
              <w:r w:rsidRPr="0033182C" w:rsidDel="00F7680F">
                <w:rPr>
                  <w:rFonts w:cs="Times New Roman"/>
                  <w:b/>
                  <w:sz w:val="22"/>
                  <w:szCs w:val="24"/>
                </w:rPr>
                <w:delText>Nama Usecase</w:delText>
              </w:r>
              <w:bookmarkStart w:id="6810" w:name="_Toc23496923"/>
              <w:bookmarkStart w:id="6811" w:name="_Toc23553107"/>
              <w:bookmarkStart w:id="6812" w:name="_Toc23811460"/>
              <w:bookmarkStart w:id="6813" w:name="_Toc23881123"/>
              <w:bookmarkEnd w:id="6810"/>
              <w:bookmarkEnd w:id="6811"/>
              <w:bookmarkEnd w:id="6812"/>
              <w:bookmarkEnd w:id="6813"/>
            </w:del>
          </w:p>
        </w:tc>
        <w:tc>
          <w:tcPr>
            <w:tcW w:w="3544" w:type="dxa"/>
            <w:gridSpan w:val="2"/>
          </w:tcPr>
          <w:p w14:paraId="3AAA0259" w14:textId="5CF4AF82" w:rsidR="00926E1F" w:rsidRPr="0033182C" w:rsidDel="00F7680F" w:rsidRDefault="00926E1F" w:rsidP="00E97240">
            <w:pPr>
              <w:spacing w:after="0" w:line="240" w:lineRule="auto"/>
              <w:rPr>
                <w:del w:id="6814" w:author="Windows User" w:date="2019-09-19T03:29:00Z"/>
                <w:rFonts w:cs="Times New Roman"/>
                <w:sz w:val="22"/>
                <w:szCs w:val="24"/>
                <w:lang w:val="en-ID"/>
              </w:rPr>
            </w:pPr>
            <w:del w:id="6815" w:author="Windows User" w:date="2019-09-19T03:29:00Z">
              <w:r w:rsidRPr="0033182C" w:rsidDel="00F7680F">
                <w:rPr>
                  <w:rFonts w:cs="Times New Roman"/>
                  <w:sz w:val="22"/>
                  <w:szCs w:val="24"/>
                </w:rPr>
                <w:delText>Lihat grafik sudut y</w:delText>
              </w:r>
              <w:bookmarkStart w:id="6816" w:name="_Toc23496924"/>
              <w:bookmarkStart w:id="6817" w:name="_Toc23553108"/>
              <w:bookmarkStart w:id="6818" w:name="_Toc23811461"/>
              <w:bookmarkStart w:id="6819" w:name="_Toc23881124"/>
              <w:bookmarkEnd w:id="6816"/>
              <w:bookmarkEnd w:id="6817"/>
              <w:bookmarkEnd w:id="6818"/>
              <w:bookmarkEnd w:id="6819"/>
            </w:del>
          </w:p>
        </w:tc>
        <w:bookmarkStart w:id="6820" w:name="_Toc23496925"/>
        <w:bookmarkStart w:id="6821" w:name="_Toc23553109"/>
        <w:bookmarkStart w:id="6822" w:name="_Toc23811462"/>
        <w:bookmarkStart w:id="6823" w:name="_Toc23881125"/>
        <w:bookmarkEnd w:id="6820"/>
        <w:bookmarkEnd w:id="6821"/>
        <w:bookmarkEnd w:id="6822"/>
        <w:bookmarkEnd w:id="6823"/>
      </w:tr>
      <w:tr w:rsidR="00926E1F" w:rsidRPr="0033182C" w:rsidDel="00F7680F" w14:paraId="732323E5" w14:textId="6042F863" w:rsidTr="007E74B5">
        <w:trPr>
          <w:del w:id="6824" w:author="Windows User" w:date="2019-09-19T03:29:00Z"/>
        </w:trPr>
        <w:tc>
          <w:tcPr>
            <w:tcW w:w="4531" w:type="dxa"/>
          </w:tcPr>
          <w:p w14:paraId="6633DC99" w14:textId="5ACD3C99" w:rsidR="00926E1F" w:rsidRPr="0033182C" w:rsidDel="00F7680F" w:rsidRDefault="00926E1F" w:rsidP="00E97240">
            <w:pPr>
              <w:spacing w:after="0" w:line="240" w:lineRule="auto"/>
              <w:rPr>
                <w:del w:id="6825" w:author="Windows User" w:date="2019-09-19T03:29:00Z"/>
                <w:rFonts w:cs="Times New Roman"/>
                <w:sz w:val="22"/>
                <w:szCs w:val="24"/>
                <w:lang w:val="en-ID"/>
              </w:rPr>
            </w:pPr>
            <w:del w:id="6826" w:author="Windows User" w:date="2019-09-19T03:29:00Z">
              <w:r w:rsidRPr="0033182C" w:rsidDel="00F7680F">
                <w:rPr>
                  <w:rFonts w:cs="Times New Roman"/>
                  <w:b/>
                  <w:sz w:val="22"/>
                  <w:szCs w:val="24"/>
                </w:rPr>
                <w:delText>Aktor</w:delText>
              </w:r>
              <w:bookmarkStart w:id="6827" w:name="_Toc23496926"/>
              <w:bookmarkStart w:id="6828" w:name="_Toc23553110"/>
              <w:bookmarkStart w:id="6829" w:name="_Toc23811463"/>
              <w:bookmarkStart w:id="6830" w:name="_Toc23881126"/>
              <w:bookmarkEnd w:id="6827"/>
              <w:bookmarkEnd w:id="6828"/>
              <w:bookmarkEnd w:id="6829"/>
              <w:bookmarkEnd w:id="6830"/>
            </w:del>
          </w:p>
        </w:tc>
        <w:tc>
          <w:tcPr>
            <w:tcW w:w="3544" w:type="dxa"/>
            <w:gridSpan w:val="2"/>
          </w:tcPr>
          <w:p w14:paraId="6EA2B5BE" w14:textId="5AB4AC4D" w:rsidR="00926E1F" w:rsidRPr="0033182C" w:rsidDel="00F7680F" w:rsidRDefault="00926E1F" w:rsidP="00E97240">
            <w:pPr>
              <w:spacing w:after="0" w:line="240" w:lineRule="auto"/>
              <w:rPr>
                <w:del w:id="6831" w:author="Windows User" w:date="2019-09-19T03:29:00Z"/>
                <w:rFonts w:cs="Times New Roman"/>
                <w:sz w:val="22"/>
                <w:szCs w:val="24"/>
                <w:lang w:val="en-ID"/>
              </w:rPr>
            </w:pPr>
            <w:del w:id="6832" w:author="Windows User" w:date="2019-09-19T03:29:00Z">
              <w:r w:rsidRPr="0033182C" w:rsidDel="00F7680F">
                <w:rPr>
                  <w:rFonts w:cs="Times New Roman"/>
                  <w:sz w:val="22"/>
                  <w:szCs w:val="24"/>
                </w:rPr>
                <w:delText>Senua aktor</w:delText>
              </w:r>
              <w:bookmarkStart w:id="6833" w:name="_Toc23496927"/>
              <w:bookmarkStart w:id="6834" w:name="_Toc23553111"/>
              <w:bookmarkStart w:id="6835" w:name="_Toc23811464"/>
              <w:bookmarkStart w:id="6836" w:name="_Toc23881127"/>
              <w:bookmarkEnd w:id="6833"/>
              <w:bookmarkEnd w:id="6834"/>
              <w:bookmarkEnd w:id="6835"/>
              <w:bookmarkEnd w:id="6836"/>
            </w:del>
          </w:p>
        </w:tc>
        <w:bookmarkStart w:id="6837" w:name="_Toc23496928"/>
        <w:bookmarkStart w:id="6838" w:name="_Toc23553112"/>
        <w:bookmarkStart w:id="6839" w:name="_Toc23811465"/>
        <w:bookmarkStart w:id="6840" w:name="_Toc23881128"/>
        <w:bookmarkEnd w:id="6837"/>
        <w:bookmarkEnd w:id="6838"/>
        <w:bookmarkEnd w:id="6839"/>
        <w:bookmarkEnd w:id="6840"/>
      </w:tr>
      <w:tr w:rsidR="00926E1F" w:rsidRPr="0033182C" w:rsidDel="00F7680F" w14:paraId="689C9C11" w14:textId="4A07A1E1" w:rsidTr="007E74B5">
        <w:trPr>
          <w:del w:id="6841" w:author="Windows User" w:date="2019-09-19T03:29:00Z"/>
        </w:trPr>
        <w:tc>
          <w:tcPr>
            <w:tcW w:w="4531" w:type="dxa"/>
          </w:tcPr>
          <w:p w14:paraId="2624FB5C" w14:textId="1FFA8353" w:rsidR="00926E1F" w:rsidRPr="0033182C" w:rsidDel="00F7680F" w:rsidRDefault="00926E1F" w:rsidP="00E97240">
            <w:pPr>
              <w:spacing w:after="0" w:line="240" w:lineRule="auto"/>
              <w:rPr>
                <w:del w:id="6842" w:author="Windows User" w:date="2019-09-19T03:29:00Z"/>
                <w:rFonts w:cs="Times New Roman"/>
                <w:sz w:val="22"/>
                <w:szCs w:val="24"/>
                <w:lang w:val="en-ID"/>
              </w:rPr>
            </w:pPr>
            <w:del w:id="6843" w:author="Windows User" w:date="2019-09-19T03:29:00Z">
              <w:r w:rsidRPr="0033182C" w:rsidDel="00F7680F">
                <w:rPr>
                  <w:rFonts w:cs="Times New Roman"/>
                  <w:b/>
                  <w:sz w:val="22"/>
                  <w:szCs w:val="24"/>
                </w:rPr>
                <w:delText>Deskripsi Singkat</w:delText>
              </w:r>
              <w:bookmarkStart w:id="6844" w:name="_Toc23496929"/>
              <w:bookmarkStart w:id="6845" w:name="_Toc23553113"/>
              <w:bookmarkStart w:id="6846" w:name="_Toc23811466"/>
              <w:bookmarkStart w:id="6847" w:name="_Toc23881129"/>
              <w:bookmarkEnd w:id="6844"/>
              <w:bookmarkEnd w:id="6845"/>
              <w:bookmarkEnd w:id="6846"/>
              <w:bookmarkEnd w:id="6847"/>
            </w:del>
          </w:p>
        </w:tc>
        <w:tc>
          <w:tcPr>
            <w:tcW w:w="3544" w:type="dxa"/>
            <w:gridSpan w:val="2"/>
          </w:tcPr>
          <w:p w14:paraId="73CBB2F0" w14:textId="7F0DA88A" w:rsidR="00926E1F" w:rsidRPr="0033182C" w:rsidDel="00F7680F" w:rsidRDefault="00926E1F" w:rsidP="00E97240">
            <w:pPr>
              <w:spacing w:after="0" w:line="240" w:lineRule="auto"/>
              <w:rPr>
                <w:del w:id="6848" w:author="Windows User" w:date="2019-09-19T03:29:00Z"/>
                <w:rFonts w:cs="Times New Roman"/>
                <w:sz w:val="22"/>
                <w:szCs w:val="24"/>
                <w:lang w:val="en-ID"/>
              </w:rPr>
            </w:pPr>
            <w:del w:id="6849" w:author="Windows User" w:date="2019-09-19T03:29:00Z">
              <w:r w:rsidRPr="0033182C" w:rsidDel="00F7680F">
                <w:rPr>
                  <w:rFonts w:cs="Times New Roman"/>
                  <w:sz w:val="22"/>
                  <w:szCs w:val="24"/>
                </w:rPr>
                <w:delText>Aktor melihat grafik sudut y</w:delText>
              </w:r>
              <w:bookmarkStart w:id="6850" w:name="_Toc23496930"/>
              <w:bookmarkStart w:id="6851" w:name="_Toc23553114"/>
              <w:bookmarkStart w:id="6852" w:name="_Toc23811467"/>
              <w:bookmarkStart w:id="6853" w:name="_Toc23881130"/>
              <w:bookmarkEnd w:id="6850"/>
              <w:bookmarkEnd w:id="6851"/>
              <w:bookmarkEnd w:id="6852"/>
              <w:bookmarkEnd w:id="6853"/>
            </w:del>
          </w:p>
        </w:tc>
        <w:bookmarkStart w:id="6854" w:name="_Toc23496931"/>
        <w:bookmarkStart w:id="6855" w:name="_Toc23553115"/>
        <w:bookmarkStart w:id="6856" w:name="_Toc23811468"/>
        <w:bookmarkStart w:id="6857" w:name="_Toc23881131"/>
        <w:bookmarkEnd w:id="6854"/>
        <w:bookmarkEnd w:id="6855"/>
        <w:bookmarkEnd w:id="6856"/>
        <w:bookmarkEnd w:id="6857"/>
      </w:tr>
      <w:tr w:rsidR="00926E1F" w:rsidRPr="0033182C" w:rsidDel="00F7680F" w14:paraId="0A944429" w14:textId="2D0F3FE7" w:rsidTr="007E74B5">
        <w:trPr>
          <w:del w:id="6858" w:author="Windows User" w:date="2019-09-19T03:29:00Z"/>
        </w:trPr>
        <w:tc>
          <w:tcPr>
            <w:tcW w:w="4531" w:type="dxa"/>
          </w:tcPr>
          <w:p w14:paraId="5B1C342E" w14:textId="469907FD" w:rsidR="00926E1F" w:rsidRPr="0033182C" w:rsidDel="00F7680F" w:rsidRDefault="00926E1F" w:rsidP="00E97240">
            <w:pPr>
              <w:spacing w:after="0" w:line="240" w:lineRule="auto"/>
              <w:rPr>
                <w:del w:id="6859" w:author="Windows User" w:date="2019-09-19T03:29:00Z"/>
                <w:rFonts w:cs="Times New Roman"/>
                <w:sz w:val="22"/>
                <w:szCs w:val="24"/>
                <w:lang w:val="en-ID"/>
              </w:rPr>
            </w:pPr>
            <w:del w:id="6860" w:author="Windows User" w:date="2019-09-19T03:29:00Z">
              <w:r w:rsidRPr="0033182C" w:rsidDel="00F7680F">
                <w:rPr>
                  <w:rFonts w:cs="Times New Roman"/>
                  <w:b/>
                  <w:sz w:val="22"/>
                  <w:szCs w:val="24"/>
                </w:rPr>
                <w:delText>Prekondisi</w:delText>
              </w:r>
              <w:bookmarkStart w:id="6861" w:name="_Toc23496932"/>
              <w:bookmarkStart w:id="6862" w:name="_Toc23553116"/>
              <w:bookmarkStart w:id="6863" w:name="_Toc23811469"/>
              <w:bookmarkStart w:id="6864" w:name="_Toc23881132"/>
              <w:bookmarkEnd w:id="6861"/>
              <w:bookmarkEnd w:id="6862"/>
              <w:bookmarkEnd w:id="6863"/>
              <w:bookmarkEnd w:id="6864"/>
            </w:del>
          </w:p>
        </w:tc>
        <w:tc>
          <w:tcPr>
            <w:tcW w:w="3544" w:type="dxa"/>
            <w:gridSpan w:val="2"/>
          </w:tcPr>
          <w:p w14:paraId="640ABA27" w14:textId="25CFB995" w:rsidR="00926E1F" w:rsidRPr="0033182C" w:rsidDel="00F7680F" w:rsidRDefault="00926E1F" w:rsidP="00E97240">
            <w:pPr>
              <w:spacing w:after="0" w:line="240" w:lineRule="auto"/>
              <w:rPr>
                <w:del w:id="6865" w:author="Windows User" w:date="2019-09-19T03:29:00Z"/>
                <w:rFonts w:cs="Times New Roman"/>
                <w:sz w:val="22"/>
                <w:szCs w:val="24"/>
                <w:lang w:val="en-ID"/>
              </w:rPr>
            </w:pPr>
            <w:del w:id="6866" w:author="Windows User" w:date="2019-09-19T03:29:00Z">
              <w:r w:rsidRPr="0033182C" w:rsidDel="00F7680F">
                <w:rPr>
                  <w:rFonts w:cs="Times New Roman"/>
                  <w:sz w:val="22"/>
                  <w:szCs w:val="24"/>
                </w:rPr>
                <w:delText>Aktor masuk halaman dashboard masing-masing</w:delText>
              </w:r>
              <w:bookmarkStart w:id="6867" w:name="_Toc23496933"/>
              <w:bookmarkStart w:id="6868" w:name="_Toc23553117"/>
              <w:bookmarkStart w:id="6869" w:name="_Toc23811470"/>
              <w:bookmarkStart w:id="6870" w:name="_Toc23881133"/>
              <w:bookmarkEnd w:id="6867"/>
              <w:bookmarkEnd w:id="6868"/>
              <w:bookmarkEnd w:id="6869"/>
              <w:bookmarkEnd w:id="6870"/>
            </w:del>
          </w:p>
        </w:tc>
        <w:bookmarkStart w:id="6871" w:name="_Toc23496934"/>
        <w:bookmarkStart w:id="6872" w:name="_Toc23553118"/>
        <w:bookmarkStart w:id="6873" w:name="_Toc23811471"/>
        <w:bookmarkStart w:id="6874" w:name="_Toc23881134"/>
        <w:bookmarkEnd w:id="6871"/>
        <w:bookmarkEnd w:id="6872"/>
        <w:bookmarkEnd w:id="6873"/>
        <w:bookmarkEnd w:id="6874"/>
      </w:tr>
      <w:tr w:rsidR="00926E1F" w:rsidRPr="0033182C" w:rsidDel="00F7680F" w14:paraId="0C72C020" w14:textId="42E66462" w:rsidTr="007E74B5">
        <w:trPr>
          <w:del w:id="6875" w:author="Windows User" w:date="2019-09-19T03:29:00Z"/>
        </w:trPr>
        <w:tc>
          <w:tcPr>
            <w:tcW w:w="4531" w:type="dxa"/>
          </w:tcPr>
          <w:p w14:paraId="75079223" w14:textId="2948C4C4" w:rsidR="00926E1F" w:rsidRPr="0033182C" w:rsidDel="00F7680F" w:rsidRDefault="00926E1F" w:rsidP="00E97240">
            <w:pPr>
              <w:spacing w:after="0" w:line="240" w:lineRule="auto"/>
              <w:rPr>
                <w:del w:id="6876" w:author="Windows User" w:date="2019-09-19T03:29:00Z"/>
                <w:rFonts w:cs="Times New Roman"/>
                <w:sz w:val="22"/>
                <w:szCs w:val="24"/>
                <w:lang w:val="en-ID"/>
              </w:rPr>
            </w:pPr>
            <w:del w:id="6877" w:author="Windows User" w:date="2019-09-19T03:29:00Z">
              <w:r w:rsidRPr="0033182C" w:rsidDel="00F7680F">
                <w:rPr>
                  <w:rFonts w:cs="Times New Roman"/>
                  <w:b/>
                  <w:sz w:val="22"/>
                  <w:szCs w:val="24"/>
                </w:rPr>
                <w:delText>Pascakondisi</w:delText>
              </w:r>
              <w:bookmarkStart w:id="6878" w:name="_Toc23496935"/>
              <w:bookmarkStart w:id="6879" w:name="_Toc23553119"/>
              <w:bookmarkStart w:id="6880" w:name="_Toc23811472"/>
              <w:bookmarkStart w:id="6881" w:name="_Toc23881135"/>
              <w:bookmarkEnd w:id="6878"/>
              <w:bookmarkEnd w:id="6879"/>
              <w:bookmarkEnd w:id="6880"/>
              <w:bookmarkEnd w:id="6881"/>
            </w:del>
          </w:p>
        </w:tc>
        <w:tc>
          <w:tcPr>
            <w:tcW w:w="3544" w:type="dxa"/>
            <w:gridSpan w:val="2"/>
          </w:tcPr>
          <w:p w14:paraId="3E7E403A" w14:textId="17AC2A7B" w:rsidR="00926E1F" w:rsidRPr="0033182C" w:rsidDel="00F7680F" w:rsidRDefault="00926E1F" w:rsidP="00E97240">
            <w:pPr>
              <w:spacing w:after="0" w:line="240" w:lineRule="auto"/>
              <w:rPr>
                <w:del w:id="6882" w:author="Windows User" w:date="2019-09-19T03:29:00Z"/>
                <w:rFonts w:cs="Times New Roman"/>
                <w:sz w:val="22"/>
                <w:szCs w:val="24"/>
                <w:lang w:val="en-ID"/>
              </w:rPr>
            </w:pPr>
            <w:del w:id="6883" w:author="Windows User" w:date="2019-09-19T03:29:00Z">
              <w:r w:rsidRPr="0033182C" w:rsidDel="00F7680F">
                <w:rPr>
                  <w:rFonts w:cs="Times New Roman"/>
                  <w:sz w:val="22"/>
                  <w:szCs w:val="24"/>
                </w:rPr>
                <w:delText>Aktor dapat melihat grafik sudut y</w:delText>
              </w:r>
              <w:bookmarkStart w:id="6884" w:name="_Toc23496936"/>
              <w:bookmarkStart w:id="6885" w:name="_Toc23553120"/>
              <w:bookmarkStart w:id="6886" w:name="_Toc23811473"/>
              <w:bookmarkStart w:id="6887" w:name="_Toc23881136"/>
              <w:bookmarkEnd w:id="6884"/>
              <w:bookmarkEnd w:id="6885"/>
              <w:bookmarkEnd w:id="6886"/>
              <w:bookmarkEnd w:id="6887"/>
            </w:del>
          </w:p>
        </w:tc>
        <w:bookmarkStart w:id="6888" w:name="_Toc23496937"/>
        <w:bookmarkStart w:id="6889" w:name="_Toc23553121"/>
        <w:bookmarkStart w:id="6890" w:name="_Toc23811474"/>
        <w:bookmarkStart w:id="6891" w:name="_Toc23881137"/>
        <w:bookmarkEnd w:id="6888"/>
        <w:bookmarkEnd w:id="6889"/>
        <w:bookmarkEnd w:id="6890"/>
        <w:bookmarkEnd w:id="6891"/>
      </w:tr>
      <w:tr w:rsidR="00926E1F" w:rsidRPr="0033182C" w:rsidDel="00F7680F" w14:paraId="44FF528F" w14:textId="269D2903" w:rsidTr="007E74B5">
        <w:trPr>
          <w:del w:id="6892" w:author="Windows User" w:date="2019-09-19T03:29:00Z"/>
        </w:trPr>
        <w:tc>
          <w:tcPr>
            <w:tcW w:w="8075" w:type="dxa"/>
            <w:gridSpan w:val="3"/>
          </w:tcPr>
          <w:p w14:paraId="294130F1" w14:textId="4715B3BD" w:rsidR="00926E1F" w:rsidRPr="0033182C" w:rsidDel="00F7680F" w:rsidRDefault="00926E1F" w:rsidP="00E97240">
            <w:pPr>
              <w:spacing w:after="0" w:line="240" w:lineRule="auto"/>
              <w:jc w:val="center"/>
              <w:rPr>
                <w:del w:id="6893" w:author="Windows User" w:date="2019-09-19T03:29:00Z"/>
                <w:rFonts w:cs="Times New Roman"/>
                <w:sz w:val="22"/>
                <w:szCs w:val="24"/>
              </w:rPr>
            </w:pPr>
            <w:del w:id="6894" w:author="Windows User" w:date="2019-09-19T03:29:00Z">
              <w:r w:rsidRPr="0033182C" w:rsidDel="00F7680F">
                <w:rPr>
                  <w:rFonts w:cs="Times New Roman"/>
                  <w:b/>
                  <w:bCs/>
                  <w:sz w:val="22"/>
                  <w:szCs w:val="24"/>
                </w:rPr>
                <w:delText>Flow Event</w:delText>
              </w:r>
              <w:bookmarkStart w:id="6895" w:name="_Toc23496938"/>
              <w:bookmarkStart w:id="6896" w:name="_Toc23553122"/>
              <w:bookmarkStart w:id="6897" w:name="_Toc23811475"/>
              <w:bookmarkStart w:id="6898" w:name="_Toc23881138"/>
              <w:bookmarkEnd w:id="6895"/>
              <w:bookmarkEnd w:id="6896"/>
              <w:bookmarkEnd w:id="6897"/>
              <w:bookmarkEnd w:id="6898"/>
            </w:del>
          </w:p>
        </w:tc>
        <w:bookmarkStart w:id="6899" w:name="_Toc23496939"/>
        <w:bookmarkStart w:id="6900" w:name="_Toc23553123"/>
        <w:bookmarkStart w:id="6901" w:name="_Toc23811476"/>
        <w:bookmarkStart w:id="6902" w:name="_Toc23881139"/>
        <w:bookmarkEnd w:id="6899"/>
        <w:bookmarkEnd w:id="6900"/>
        <w:bookmarkEnd w:id="6901"/>
        <w:bookmarkEnd w:id="6902"/>
      </w:tr>
      <w:tr w:rsidR="00926E1F" w:rsidRPr="0033182C" w:rsidDel="00F7680F" w14:paraId="68D690C8" w14:textId="7670F268" w:rsidTr="007E74B5">
        <w:trPr>
          <w:del w:id="6903" w:author="Windows User" w:date="2019-09-19T03:29:00Z"/>
        </w:trPr>
        <w:tc>
          <w:tcPr>
            <w:tcW w:w="8075" w:type="dxa"/>
            <w:gridSpan w:val="3"/>
          </w:tcPr>
          <w:p w14:paraId="120F1CF5" w14:textId="0C3F60CB" w:rsidR="00926E1F" w:rsidRPr="0033182C" w:rsidDel="00F7680F" w:rsidRDefault="00926E1F" w:rsidP="00E97240">
            <w:pPr>
              <w:spacing w:after="0" w:line="240" w:lineRule="auto"/>
              <w:jc w:val="center"/>
              <w:rPr>
                <w:del w:id="6904" w:author="Windows User" w:date="2019-09-19T03:29:00Z"/>
                <w:rFonts w:cs="Times New Roman"/>
                <w:sz w:val="22"/>
                <w:szCs w:val="24"/>
              </w:rPr>
            </w:pPr>
            <w:del w:id="6905" w:author="Windows User" w:date="2019-09-19T03:29:00Z">
              <w:r w:rsidRPr="0033182C" w:rsidDel="00F7680F">
                <w:rPr>
                  <w:rFonts w:cs="Times New Roman"/>
                  <w:b/>
                  <w:sz w:val="22"/>
                  <w:szCs w:val="24"/>
                </w:rPr>
                <w:delText>Normal Flow : Lihat graf</w:delText>
              </w:r>
              <w:r w:rsidR="00E07971" w:rsidRPr="0033182C" w:rsidDel="00F7680F">
                <w:rPr>
                  <w:rFonts w:cs="Times New Roman"/>
                  <w:b/>
                  <w:sz w:val="22"/>
                  <w:szCs w:val="24"/>
                </w:rPr>
                <w:delText>ik sudut y</w:delText>
              </w:r>
              <w:bookmarkStart w:id="6906" w:name="_Toc23496940"/>
              <w:bookmarkStart w:id="6907" w:name="_Toc23553124"/>
              <w:bookmarkStart w:id="6908" w:name="_Toc23811477"/>
              <w:bookmarkStart w:id="6909" w:name="_Toc23881140"/>
              <w:bookmarkEnd w:id="6906"/>
              <w:bookmarkEnd w:id="6907"/>
              <w:bookmarkEnd w:id="6908"/>
              <w:bookmarkEnd w:id="6909"/>
            </w:del>
          </w:p>
        </w:tc>
        <w:bookmarkStart w:id="6910" w:name="_Toc23496941"/>
        <w:bookmarkStart w:id="6911" w:name="_Toc23553125"/>
        <w:bookmarkStart w:id="6912" w:name="_Toc23811478"/>
        <w:bookmarkStart w:id="6913" w:name="_Toc23881141"/>
        <w:bookmarkEnd w:id="6910"/>
        <w:bookmarkEnd w:id="6911"/>
        <w:bookmarkEnd w:id="6912"/>
        <w:bookmarkEnd w:id="6913"/>
      </w:tr>
      <w:tr w:rsidR="00926E1F" w:rsidRPr="0033182C" w:rsidDel="00F7680F" w14:paraId="58A77497" w14:textId="1821B7FA" w:rsidTr="007E74B5">
        <w:trPr>
          <w:trHeight w:val="517"/>
          <w:del w:id="6914" w:author="Windows User" w:date="2019-09-19T03:29:00Z"/>
        </w:trPr>
        <w:tc>
          <w:tcPr>
            <w:tcW w:w="4604" w:type="dxa"/>
            <w:gridSpan w:val="2"/>
          </w:tcPr>
          <w:p w14:paraId="0A7D4830" w14:textId="20784A67" w:rsidR="00926E1F" w:rsidRPr="0033182C" w:rsidDel="00F7680F" w:rsidRDefault="00926E1F" w:rsidP="00E97240">
            <w:pPr>
              <w:spacing w:after="0" w:line="240" w:lineRule="auto"/>
              <w:rPr>
                <w:del w:id="6915" w:author="Windows User" w:date="2019-09-19T03:29:00Z"/>
                <w:rFonts w:cs="Times New Roman"/>
                <w:b/>
                <w:sz w:val="22"/>
                <w:szCs w:val="24"/>
              </w:rPr>
            </w:pPr>
            <w:del w:id="6916" w:author="Windows User" w:date="2019-09-19T03:29:00Z">
              <w:r w:rsidRPr="0033182C" w:rsidDel="00F7680F">
                <w:rPr>
                  <w:rFonts w:cs="Times New Roman"/>
                  <w:sz w:val="22"/>
                  <w:szCs w:val="24"/>
                </w:rPr>
                <w:delText>Aksi Aktor</w:delText>
              </w:r>
              <w:bookmarkStart w:id="6917" w:name="_Toc23496942"/>
              <w:bookmarkStart w:id="6918" w:name="_Toc23553126"/>
              <w:bookmarkStart w:id="6919" w:name="_Toc23811479"/>
              <w:bookmarkStart w:id="6920" w:name="_Toc23881142"/>
              <w:bookmarkEnd w:id="6917"/>
              <w:bookmarkEnd w:id="6918"/>
              <w:bookmarkEnd w:id="6919"/>
              <w:bookmarkEnd w:id="6920"/>
            </w:del>
          </w:p>
        </w:tc>
        <w:tc>
          <w:tcPr>
            <w:tcW w:w="3471" w:type="dxa"/>
          </w:tcPr>
          <w:p w14:paraId="034712C3" w14:textId="25BB2907" w:rsidR="00926E1F" w:rsidRPr="0033182C" w:rsidDel="00F7680F" w:rsidRDefault="00926E1F" w:rsidP="00E97240">
            <w:pPr>
              <w:spacing w:after="0" w:line="240" w:lineRule="auto"/>
              <w:rPr>
                <w:del w:id="6921" w:author="Windows User" w:date="2019-09-19T03:29:00Z"/>
                <w:rFonts w:cs="Times New Roman"/>
                <w:b/>
                <w:sz w:val="22"/>
                <w:szCs w:val="24"/>
              </w:rPr>
            </w:pPr>
            <w:del w:id="6922" w:author="Windows User" w:date="2019-09-19T03:29:00Z">
              <w:r w:rsidRPr="0033182C" w:rsidDel="00F7680F">
                <w:rPr>
                  <w:rFonts w:cs="Times New Roman"/>
                  <w:sz w:val="22"/>
                  <w:szCs w:val="24"/>
                </w:rPr>
                <w:delText>Reaksi Sistem</w:delText>
              </w:r>
              <w:bookmarkStart w:id="6923" w:name="_Toc23496943"/>
              <w:bookmarkStart w:id="6924" w:name="_Toc23553127"/>
              <w:bookmarkStart w:id="6925" w:name="_Toc23811480"/>
              <w:bookmarkStart w:id="6926" w:name="_Toc23881143"/>
              <w:bookmarkEnd w:id="6923"/>
              <w:bookmarkEnd w:id="6924"/>
              <w:bookmarkEnd w:id="6925"/>
              <w:bookmarkEnd w:id="6926"/>
            </w:del>
          </w:p>
        </w:tc>
        <w:bookmarkStart w:id="6927" w:name="_Toc23496944"/>
        <w:bookmarkStart w:id="6928" w:name="_Toc23553128"/>
        <w:bookmarkStart w:id="6929" w:name="_Toc23811481"/>
        <w:bookmarkStart w:id="6930" w:name="_Toc23881144"/>
        <w:bookmarkEnd w:id="6927"/>
        <w:bookmarkEnd w:id="6928"/>
        <w:bookmarkEnd w:id="6929"/>
        <w:bookmarkEnd w:id="6930"/>
      </w:tr>
      <w:tr w:rsidR="00926E1F" w:rsidRPr="0033182C" w:rsidDel="00F7680F" w14:paraId="6E3C16D0" w14:textId="0545E324" w:rsidTr="007E74B5">
        <w:trPr>
          <w:trHeight w:val="371"/>
          <w:del w:id="6931" w:author="Windows User" w:date="2019-09-19T03:29:00Z"/>
        </w:trPr>
        <w:tc>
          <w:tcPr>
            <w:tcW w:w="4604" w:type="dxa"/>
            <w:gridSpan w:val="2"/>
          </w:tcPr>
          <w:p w14:paraId="2B30B613" w14:textId="52657523" w:rsidR="00926E1F" w:rsidRPr="0033182C" w:rsidDel="00F7680F" w:rsidRDefault="00926E1F">
            <w:pPr>
              <w:pStyle w:val="ListParagraph"/>
              <w:numPr>
                <w:ilvl w:val="0"/>
                <w:numId w:val="44"/>
              </w:numPr>
              <w:spacing w:after="0" w:line="240" w:lineRule="auto"/>
              <w:rPr>
                <w:del w:id="6932" w:author="Windows User" w:date="2019-09-19T03:29:00Z"/>
                <w:rFonts w:cs="Times New Roman"/>
                <w:sz w:val="22"/>
                <w:szCs w:val="24"/>
              </w:rPr>
              <w:pPrChange w:id="6933" w:author="Windows User" w:date="2019-09-19T02:17:00Z">
                <w:pPr>
                  <w:pStyle w:val="ListParagraph"/>
                  <w:numPr>
                    <w:numId w:val="21"/>
                  </w:numPr>
                  <w:spacing w:after="0" w:line="240" w:lineRule="auto"/>
                  <w:ind w:hanging="360"/>
                </w:pPr>
              </w:pPrChange>
            </w:pPr>
            <w:del w:id="6934" w:author="Windows User" w:date="2019-09-19T03:29:00Z">
              <w:r w:rsidRPr="0033182C" w:rsidDel="00F7680F">
                <w:rPr>
                  <w:rFonts w:cs="Times New Roman"/>
                  <w:sz w:val="22"/>
                  <w:szCs w:val="24"/>
                </w:rPr>
                <w:delText>Klik menu grafik  pilih sudut y</w:delText>
              </w:r>
              <w:bookmarkStart w:id="6935" w:name="_Toc23496945"/>
              <w:bookmarkStart w:id="6936" w:name="_Toc23553129"/>
              <w:bookmarkStart w:id="6937" w:name="_Toc23811482"/>
              <w:bookmarkStart w:id="6938" w:name="_Toc23881145"/>
              <w:bookmarkEnd w:id="6935"/>
              <w:bookmarkEnd w:id="6936"/>
              <w:bookmarkEnd w:id="6937"/>
              <w:bookmarkEnd w:id="6938"/>
            </w:del>
          </w:p>
        </w:tc>
        <w:tc>
          <w:tcPr>
            <w:tcW w:w="3471" w:type="dxa"/>
          </w:tcPr>
          <w:p w14:paraId="06C5D2FE" w14:textId="194BA000" w:rsidR="00926E1F" w:rsidRPr="0033182C" w:rsidDel="00F7680F" w:rsidRDefault="00926E1F" w:rsidP="00E97240">
            <w:pPr>
              <w:spacing w:after="0" w:line="240" w:lineRule="auto"/>
              <w:rPr>
                <w:del w:id="6939" w:author="Windows User" w:date="2019-09-19T03:29:00Z"/>
                <w:rFonts w:cs="Times New Roman"/>
                <w:sz w:val="22"/>
                <w:szCs w:val="24"/>
              </w:rPr>
            </w:pPr>
            <w:bookmarkStart w:id="6940" w:name="_Toc23496946"/>
            <w:bookmarkStart w:id="6941" w:name="_Toc23553130"/>
            <w:bookmarkStart w:id="6942" w:name="_Toc23811483"/>
            <w:bookmarkStart w:id="6943" w:name="_Toc23881146"/>
            <w:bookmarkEnd w:id="6940"/>
            <w:bookmarkEnd w:id="6941"/>
            <w:bookmarkEnd w:id="6942"/>
            <w:bookmarkEnd w:id="6943"/>
          </w:p>
        </w:tc>
        <w:bookmarkStart w:id="6944" w:name="_Toc23496947"/>
        <w:bookmarkStart w:id="6945" w:name="_Toc23553131"/>
        <w:bookmarkStart w:id="6946" w:name="_Toc23811484"/>
        <w:bookmarkStart w:id="6947" w:name="_Toc23881147"/>
        <w:bookmarkEnd w:id="6944"/>
        <w:bookmarkEnd w:id="6945"/>
        <w:bookmarkEnd w:id="6946"/>
        <w:bookmarkEnd w:id="6947"/>
      </w:tr>
      <w:tr w:rsidR="00926E1F" w:rsidRPr="0033182C" w:rsidDel="00F7680F" w14:paraId="592F9FA3" w14:textId="58B6F465" w:rsidTr="007E74B5">
        <w:trPr>
          <w:trHeight w:val="370"/>
          <w:del w:id="6948" w:author="Windows User" w:date="2019-09-19T03:29:00Z"/>
        </w:trPr>
        <w:tc>
          <w:tcPr>
            <w:tcW w:w="4604" w:type="dxa"/>
            <w:gridSpan w:val="2"/>
          </w:tcPr>
          <w:p w14:paraId="124420C7" w14:textId="652785F6" w:rsidR="00926E1F" w:rsidRPr="0033182C" w:rsidDel="00F7680F" w:rsidRDefault="00926E1F" w:rsidP="00E97240">
            <w:pPr>
              <w:pStyle w:val="ListParagraph"/>
              <w:spacing w:after="0" w:line="240" w:lineRule="auto"/>
              <w:rPr>
                <w:del w:id="6949" w:author="Windows User" w:date="2019-09-19T03:29:00Z"/>
                <w:rFonts w:cs="Times New Roman"/>
                <w:sz w:val="22"/>
                <w:szCs w:val="24"/>
              </w:rPr>
            </w:pPr>
            <w:bookmarkStart w:id="6950" w:name="_Toc23496948"/>
            <w:bookmarkStart w:id="6951" w:name="_Toc23553132"/>
            <w:bookmarkStart w:id="6952" w:name="_Toc23811485"/>
            <w:bookmarkStart w:id="6953" w:name="_Toc23881148"/>
            <w:bookmarkEnd w:id="6950"/>
            <w:bookmarkEnd w:id="6951"/>
            <w:bookmarkEnd w:id="6952"/>
            <w:bookmarkEnd w:id="6953"/>
          </w:p>
          <w:p w14:paraId="5AAA2578" w14:textId="384B1CD0" w:rsidR="00926E1F" w:rsidRPr="0033182C" w:rsidDel="00F7680F" w:rsidRDefault="00926E1F" w:rsidP="00E97240">
            <w:pPr>
              <w:pStyle w:val="ListParagraph"/>
              <w:spacing w:after="0" w:line="240" w:lineRule="auto"/>
              <w:rPr>
                <w:del w:id="6954" w:author="Windows User" w:date="2019-09-19T03:29:00Z"/>
                <w:rFonts w:cs="Times New Roman"/>
                <w:sz w:val="22"/>
                <w:szCs w:val="24"/>
              </w:rPr>
            </w:pPr>
            <w:bookmarkStart w:id="6955" w:name="_Toc23496949"/>
            <w:bookmarkStart w:id="6956" w:name="_Toc23553133"/>
            <w:bookmarkStart w:id="6957" w:name="_Toc23811486"/>
            <w:bookmarkStart w:id="6958" w:name="_Toc23881149"/>
            <w:bookmarkEnd w:id="6955"/>
            <w:bookmarkEnd w:id="6956"/>
            <w:bookmarkEnd w:id="6957"/>
            <w:bookmarkEnd w:id="6958"/>
          </w:p>
          <w:p w14:paraId="4C6C48C1" w14:textId="349D275D" w:rsidR="00926E1F" w:rsidRPr="0033182C" w:rsidDel="00F7680F" w:rsidRDefault="00926E1F" w:rsidP="00E97240">
            <w:pPr>
              <w:spacing w:after="0" w:line="240" w:lineRule="auto"/>
              <w:rPr>
                <w:del w:id="6959" w:author="Windows User" w:date="2019-09-19T03:29:00Z"/>
                <w:rFonts w:cs="Times New Roman"/>
                <w:b/>
                <w:sz w:val="22"/>
                <w:szCs w:val="24"/>
              </w:rPr>
            </w:pPr>
            <w:bookmarkStart w:id="6960" w:name="_Toc23496950"/>
            <w:bookmarkStart w:id="6961" w:name="_Toc23553134"/>
            <w:bookmarkStart w:id="6962" w:name="_Toc23811487"/>
            <w:bookmarkStart w:id="6963" w:name="_Toc23881150"/>
            <w:bookmarkEnd w:id="6960"/>
            <w:bookmarkEnd w:id="6961"/>
            <w:bookmarkEnd w:id="6962"/>
            <w:bookmarkEnd w:id="6963"/>
          </w:p>
        </w:tc>
        <w:tc>
          <w:tcPr>
            <w:tcW w:w="3471" w:type="dxa"/>
          </w:tcPr>
          <w:p w14:paraId="712FFDFC" w14:textId="0BFBDF6C" w:rsidR="00926E1F" w:rsidRPr="0033182C" w:rsidDel="00F7680F" w:rsidRDefault="00926E1F">
            <w:pPr>
              <w:pStyle w:val="ListParagraph"/>
              <w:numPr>
                <w:ilvl w:val="0"/>
                <w:numId w:val="44"/>
              </w:numPr>
              <w:spacing w:after="0" w:line="240" w:lineRule="auto"/>
              <w:rPr>
                <w:del w:id="6964" w:author="Windows User" w:date="2019-09-19T03:29:00Z"/>
                <w:rFonts w:cs="Times New Roman"/>
                <w:sz w:val="22"/>
                <w:szCs w:val="24"/>
              </w:rPr>
              <w:pPrChange w:id="6965" w:author="Windows User" w:date="2019-09-19T02:17:00Z">
                <w:pPr>
                  <w:pStyle w:val="ListParagraph"/>
                  <w:numPr>
                    <w:numId w:val="21"/>
                  </w:numPr>
                  <w:spacing w:after="0" w:line="240" w:lineRule="auto"/>
                  <w:ind w:hanging="360"/>
                </w:pPr>
              </w:pPrChange>
            </w:pPr>
            <w:del w:id="6966" w:author="Windows User" w:date="2019-09-19T03:29:00Z">
              <w:r w:rsidRPr="0033182C" w:rsidDel="00F7680F">
                <w:rPr>
                  <w:rFonts w:cs="Times New Roman"/>
                  <w:sz w:val="22"/>
                  <w:szCs w:val="24"/>
                </w:rPr>
                <w:delText>Menampilkan grafik sudut y</w:delText>
              </w:r>
              <w:bookmarkStart w:id="6967" w:name="_Toc23496951"/>
              <w:bookmarkStart w:id="6968" w:name="_Toc23553135"/>
              <w:bookmarkStart w:id="6969" w:name="_Toc23811488"/>
              <w:bookmarkStart w:id="6970" w:name="_Toc23881151"/>
              <w:bookmarkEnd w:id="6967"/>
              <w:bookmarkEnd w:id="6968"/>
              <w:bookmarkEnd w:id="6969"/>
              <w:bookmarkEnd w:id="6970"/>
            </w:del>
          </w:p>
        </w:tc>
        <w:bookmarkStart w:id="6971" w:name="_Toc23496952"/>
        <w:bookmarkStart w:id="6972" w:name="_Toc23553136"/>
        <w:bookmarkStart w:id="6973" w:name="_Toc23811489"/>
        <w:bookmarkStart w:id="6974" w:name="_Toc23881152"/>
        <w:bookmarkEnd w:id="6971"/>
        <w:bookmarkEnd w:id="6972"/>
        <w:bookmarkEnd w:id="6973"/>
        <w:bookmarkEnd w:id="6974"/>
      </w:tr>
    </w:tbl>
    <w:p w14:paraId="48378678" w14:textId="7DCAAF70" w:rsidR="00E07971" w:rsidRPr="0033182C" w:rsidDel="00F7680F" w:rsidRDefault="00E07971" w:rsidP="00926E1F">
      <w:pPr>
        <w:rPr>
          <w:del w:id="6975" w:author="Windows User" w:date="2019-09-19T03:29:00Z"/>
          <w:rFonts w:cs="Times New Roman"/>
          <w:b/>
        </w:rPr>
      </w:pPr>
      <w:bookmarkStart w:id="6976" w:name="_Toc23496953"/>
      <w:bookmarkStart w:id="6977" w:name="_Toc23553137"/>
      <w:bookmarkStart w:id="6978" w:name="_Toc23811490"/>
      <w:bookmarkStart w:id="6979" w:name="_Toc23881153"/>
      <w:bookmarkEnd w:id="6976"/>
      <w:bookmarkEnd w:id="6977"/>
      <w:bookmarkEnd w:id="6978"/>
      <w:bookmarkEnd w:id="6979"/>
    </w:p>
    <w:p w14:paraId="27FE656E" w14:textId="58A54FF9" w:rsidR="00926E1F" w:rsidRPr="0033182C" w:rsidDel="00F7680F" w:rsidRDefault="00E07971" w:rsidP="00E07971">
      <w:pPr>
        <w:rPr>
          <w:del w:id="6980" w:author="Windows User" w:date="2019-09-19T03:29:00Z"/>
          <w:rFonts w:cs="Times New Roman"/>
          <w:b/>
        </w:rPr>
      </w:pPr>
      <w:del w:id="6981" w:author="Windows User" w:date="2019-09-19T03:29:00Z">
        <w:r w:rsidRPr="0033182C" w:rsidDel="00F7680F">
          <w:rPr>
            <w:rFonts w:cs="Times New Roman"/>
            <w:b/>
          </w:rPr>
          <w:br w:type="page"/>
        </w:r>
      </w:del>
    </w:p>
    <w:p w14:paraId="58D38B59" w14:textId="0F10C580" w:rsidR="004F2EF7" w:rsidRPr="0033182C" w:rsidDel="00F7680F" w:rsidRDefault="0090212E">
      <w:pPr>
        <w:pStyle w:val="Heading3"/>
        <w:numPr>
          <w:ilvl w:val="2"/>
          <w:numId w:val="43"/>
        </w:numPr>
        <w:ind w:left="357" w:hanging="357"/>
        <w:rPr>
          <w:del w:id="6982" w:author="Windows User" w:date="2019-09-19T03:29:00Z"/>
          <w:rFonts w:cs="Times New Roman"/>
        </w:rPr>
        <w:pPrChange w:id="6983" w:author="Windows User" w:date="2019-09-19T02:40:00Z">
          <w:pPr>
            <w:pStyle w:val="Heading3"/>
          </w:pPr>
        </w:pPrChange>
      </w:pPr>
      <w:del w:id="6984" w:author="Windows User" w:date="2019-09-19T03:29:00Z">
        <w:r w:rsidRPr="0033182C" w:rsidDel="00F7680F">
          <w:rPr>
            <w:rFonts w:cs="Times New Roman"/>
          </w:rPr>
          <w:delText xml:space="preserve">Simulasi penggunaan </w:delText>
        </w:r>
        <w:r w:rsidR="00E404DF" w:rsidRPr="0033182C" w:rsidDel="00F7680F">
          <w:rPr>
            <w:rFonts w:cs="Times New Roman"/>
          </w:rPr>
          <w:delText>energi</w:delText>
        </w:r>
        <w:bookmarkStart w:id="6985" w:name="_Toc23496954"/>
        <w:bookmarkStart w:id="6986" w:name="_Toc23553138"/>
        <w:bookmarkStart w:id="6987" w:name="_Toc23811491"/>
        <w:bookmarkStart w:id="6988" w:name="_Toc23881154"/>
        <w:bookmarkEnd w:id="6985"/>
        <w:bookmarkEnd w:id="6986"/>
        <w:bookmarkEnd w:id="6987"/>
        <w:bookmarkEnd w:id="6988"/>
      </w:del>
    </w:p>
    <w:p w14:paraId="08934404" w14:textId="7130A576" w:rsidR="00E75BB9" w:rsidRPr="0033182C" w:rsidDel="00F7680F" w:rsidRDefault="00E75BB9" w:rsidP="00E07971">
      <w:pPr>
        <w:ind w:firstLine="567"/>
        <w:rPr>
          <w:del w:id="6989" w:author="Windows User" w:date="2019-09-19T03:29:00Z"/>
          <w:rFonts w:cs="Times New Roman"/>
          <w:szCs w:val="24"/>
        </w:rPr>
      </w:pPr>
      <w:del w:id="6990" w:author="Windows User" w:date="2019-09-19T03:29:00Z">
        <w:r w:rsidRPr="0033182C" w:rsidDel="00F7680F">
          <w:rPr>
            <w:rFonts w:cs="Times New Roman"/>
            <w:szCs w:val="24"/>
          </w:rPr>
          <w:delText xml:space="preserve">Skenario ini menjelaskan alur untuk melakukan simulasi energi. Fitur ini bisa dilakukan oleh semua user. Skenario melakukan simulasi energi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4.19.</w:delText>
        </w:r>
        <w:bookmarkStart w:id="6991" w:name="_Toc23496955"/>
        <w:bookmarkStart w:id="6992" w:name="_Toc23553139"/>
        <w:bookmarkStart w:id="6993" w:name="_Toc23811492"/>
        <w:bookmarkStart w:id="6994" w:name="_Toc23881155"/>
        <w:bookmarkEnd w:id="6991"/>
        <w:bookmarkEnd w:id="6992"/>
        <w:bookmarkEnd w:id="6993"/>
        <w:bookmarkEnd w:id="6994"/>
      </w:del>
    </w:p>
    <w:p w14:paraId="108D6741" w14:textId="7E4D3E46" w:rsidR="007E74B5" w:rsidRPr="0033182C" w:rsidDel="00F7680F" w:rsidRDefault="007E74B5" w:rsidP="007E74B5">
      <w:pPr>
        <w:pStyle w:val="Caption"/>
        <w:keepNext/>
        <w:spacing w:after="0" w:line="360" w:lineRule="auto"/>
        <w:jc w:val="center"/>
        <w:rPr>
          <w:del w:id="6995" w:author="Windows User" w:date="2019-09-19T03:29:00Z"/>
          <w:rFonts w:cs="Times New Roman"/>
          <w:i w:val="0"/>
          <w:color w:val="auto"/>
          <w:sz w:val="24"/>
        </w:rPr>
      </w:pPr>
      <w:del w:id="6996" w:author="Windows User" w:date="2019-09-19T03:29:00Z">
        <w:r w:rsidRPr="0033182C" w:rsidDel="00F7680F">
          <w:rPr>
            <w:rFonts w:cs="Times New Roman"/>
            <w:i w:val="0"/>
            <w:color w:val="auto"/>
            <w:sz w:val="24"/>
          </w:rPr>
          <w:delText xml:space="preserve">Tabel </w:delText>
        </w:r>
      </w:del>
      <w:del w:id="6997"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19</w:delText>
        </w:r>
        <w:r w:rsidRPr="0033182C" w:rsidDel="00F10288">
          <w:rPr>
            <w:rFonts w:cs="Times New Roman"/>
            <w:i w:val="0"/>
          </w:rPr>
          <w:fldChar w:fldCharType="end"/>
        </w:r>
      </w:del>
      <w:del w:id="6998" w:author="Windows User" w:date="2019-09-19T03:29:00Z">
        <w:r w:rsidRPr="0033182C" w:rsidDel="00F7680F">
          <w:rPr>
            <w:rFonts w:cs="Times New Roman"/>
            <w:i w:val="0"/>
            <w:color w:val="auto"/>
            <w:sz w:val="24"/>
          </w:rPr>
          <w:delText xml:space="preserve"> Simulasi Penggunaan Energi</w:delText>
        </w:r>
        <w:bookmarkStart w:id="6999" w:name="_Toc23496956"/>
        <w:bookmarkStart w:id="7000" w:name="_Toc23553140"/>
        <w:bookmarkStart w:id="7001" w:name="_Toc23811493"/>
        <w:bookmarkStart w:id="7002" w:name="_Toc23881156"/>
        <w:bookmarkEnd w:id="6999"/>
        <w:bookmarkEnd w:id="7000"/>
        <w:bookmarkEnd w:id="7001"/>
        <w:bookmarkEnd w:id="7002"/>
      </w:del>
    </w:p>
    <w:tbl>
      <w:tblPr>
        <w:tblStyle w:val="TableGrid"/>
        <w:tblW w:w="8075" w:type="dxa"/>
        <w:tblLook w:val="04A0" w:firstRow="1" w:lastRow="0" w:firstColumn="1" w:lastColumn="0" w:noHBand="0" w:noVBand="1"/>
      </w:tblPr>
      <w:tblGrid>
        <w:gridCol w:w="4531"/>
        <w:gridCol w:w="73"/>
        <w:gridCol w:w="3471"/>
      </w:tblGrid>
      <w:tr w:rsidR="00E404DF" w:rsidRPr="0033182C" w:rsidDel="00F7680F" w14:paraId="732F84D0" w14:textId="5FE3CCCF" w:rsidTr="007E74B5">
        <w:trPr>
          <w:del w:id="7003" w:author="Windows User" w:date="2019-09-19T03:29:00Z"/>
        </w:trPr>
        <w:tc>
          <w:tcPr>
            <w:tcW w:w="4531" w:type="dxa"/>
          </w:tcPr>
          <w:p w14:paraId="1C8BB5E0" w14:textId="6F854BB6" w:rsidR="00E404DF" w:rsidRPr="0033182C" w:rsidDel="00F7680F" w:rsidRDefault="00E404DF" w:rsidP="00C01F28">
            <w:pPr>
              <w:spacing w:after="0" w:line="240" w:lineRule="auto"/>
              <w:rPr>
                <w:del w:id="7004" w:author="Windows User" w:date="2019-09-19T03:29:00Z"/>
                <w:rFonts w:cs="Times New Roman"/>
                <w:szCs w:val="24"/>
                <w:lang w:val="en-ID"/>
              </w:rPr>
            </w:pPr>
            <w:del w:id="7005" w:author="Windows User" w:date="2019-09-19T03:29:00Z">
              <w:r w:rsidRPr="0033182C" w:rsidDel="00F7680F">
                <w:rPr>
                  <w:rFonts w:cs="Times New Roman"/>
                  <w:b/>
                  <w:szCs w:val="24"/>
                </w:rPr>
                <w:delText>Nama Usecase</w:delText>
              </w:r>
              <w:bookmarkStart w:id="7006" w:name="_Toc23496957"/>
              <w:bookmarkStart w:id="7007" w:name="_Toc23553141"/>
              <w:bookmarkStart w:id="7008" w:name="_Toc23811494"/>
              <w:bookmarkStart w:id="7009" w:name="_Toc23881157"/>
              <w:bookmarkEnd w:id="7006"/>
              <w:bookmarkEnd w:id="7007"/>
              <w:bookmarkEnd w:id="7008"/>
              <w:bookmarkEnd w:id="7009"/>
            </w:del>
          </w:p>
        </w:tc>
        <w:tc>
          <w:tcPr>
            <w:tcW w:w="3544" w:type="dxa"/>
            <w:gridSpan w:val="2"/>
          </w:tcPr>
          <w:p w14:paraId="36CD0B19" w14:textId="22E5AB27" w:rsidR="00E404DF" w:rsidRPr="0033182C" w:rsidDel="00F7680F" w:rsidRDefault="00E404DF" w:rsidP="00C01F28">
            <w:pPr>
              <w:spacing w:after="0" w:line="240" w:lineRule="auto"/>
              <w:rPr>
                <w:del w:id="7010" w:author="Windows User" w:date="2019-09-19T03:29:00Z"/>
                <w:rFonts w:cs="Times New Roman"/>
                <w:szCs w:val="24"/>
                <w:lang w:val="en-ID"/>
              </w:rPr>
            </w:pPr>
            <w:del w:id="7011" w:author="Windows User" w:date="2019-09-19T03:29:00Z">
              <w:r w:rsidRPr="0033182C" w:rsidDel="00F7680F">
                <w:rPr>
                  <w:rFonts w:cs="Times New Roman"/>
                  <w:szCs w:val="24"/>
                </w:rPr>
                <w:delText xml:space="preserve">Simulasi penggunaan </w:delText>
              </w:r>
              <w:r w:rsidR="00495B84" w:rsidRPr="0033182C" w:rsidDel="00F7680F">
                <w:rPr>
                  <w:rFonts w:cs="Times New Roman"/>
                  <w:szCs w:val="24"/>
                </w:rPr>
                <w:delText>energi</w:delText>
              </w:r>
              <w:bookmarkStart w:id="7012" w:name="_Toc23496958"/>
              <w:bookmarkStart w:id="7013" w:name="_Toc23553142"/>
              <w:bookmarkStart w:id="7014" w:name="_Toc23811495"/>
              <w:bookmarkStart w:id="7015" w:name="_Toc23881158"/>
              <w:bookmarkEnd w:id="7012"/>
              <w:bookmarkEnd w:id="7013"/>
              <w:bookmarkEnd w:id="7014"/>
              <w:bookmarkEnd w:id="7015"/>
            </w:del>
          </w:p>
        </w:tc>
        <w:bookmarkStart w:id="7016" w:name="_Toc23496959"/>
        <w:bookmarkStart w:id="7017" w:name="_Toc23553143"/>
        <w:bookmarkStart w:id="7018" w:name="_Toc23811496"/>
        <w:bookmarkStart w:id="7019" w:name="_Toc23881159"/>
        <w:bookmarkEnd w:id="7016"/>
        <w:bookmarkEnd w:id="7017"/>
        <w:bookmarkEnd w:id="7018"/>
        <w:bookmarkEnd w:id="7019"/>
      </w:tr>
      <w:tr w:rsidR="00E404DF" w:rsidRPr="0033182C" w:rsidDel="00F7680F" w14:paraId="434E8F60" w14:textId="2BBF4919" w:rsidTr="007E74B5">
        <w:trPr>
          <w:del w:id="7020" w:author="Windows User" w:date="2019-09-19T03:29:00Z"/>
        </w:trPr>
        <w:tc>
          <w:tcPr>
            <w:tcW w:w="4531" w:type="dxa"/>
          </w:tcPr>
          <w:p w14:paraId="01070B63" w14:textId="2C18F792" w:rsidR="00E404DF" w:rsidRPr="0033182C" w:rsidDel="00F7680F" w:rsidRDefault="00E404DF" w:rsidP="00C01F28">
            <w:pPr>
              <w:spacing w:after="0" w:line="240" w:lineRule="auto"/>
              <w:rPr>
                <w:del w:id="7021" w:author="Windows User" w:date="2019-09-19T03:29:00Z"/>
                <w:rFonts w:cs="Times New Roman"/>
                <w:szCs w:val="24"/>
                <w:lang w:val="en-ID"/>
              </w:rPr>
            </w:pPr>
            <w:del w:id="7022" w:author="Windows User" w:date="2019-09-19T03:29:00Z">
              <w:r w:rsidRPr="0033182C" w:rsidDel="00F7680F">
                <w:rPr>
                  <w:rFonts w:cs="Times New Roman"/>
                  <w:b/>
                  <w:szCs w:val="24"/>
                </w:rPr>
                <w:delText>Aktor</w:delText>
              </w:r>
              <w:bookmarkStart w:id="7023" w:name="_Toc23496960"/>
              <w:bookmarkStart w:id="7024" w:name="_Toc23553144"/>
              <w:bookmarkStart w:id="7025" w:name="_Toc23811497"/>
              <w:bookmarkStart w:id="7026" w:name="_Toc23881160"/>
              <w:bookmarkEnd w:id="7023"/>
              <w:bookmarkEnd w:id="7024"/>
              <w:bookmarkEnd w:id="7025"/>
              <w:bookmarkEnd w:id="7026"/>
            </w:del>
          </w:p>
        </w:tc>
        <w:tc>
          <w:tcPr>
            <w:tcW w:w="3544" w:type="dxa"/>
            <w:gridSpan w:val="2"/>
          </w:tcPr>
          <w:p w14:paraId="064C9721" w14:textId="707AA2AA" w:rsidR="00E404DF" w:rsidRPr="0033182C" w:rsidDel="00F7680F" w:rsidRDefault="00E404DF" w:rsidP="00C01F28">
            <w:pPr>
              <w:spacing w:after="0" w:line="240" w:lineRule="auto"/>
              <w:rPr>
                <w:del w:id="7027" w:author="Windows User" w:date="2019-09-19T03:29:00Z"/>
                <w:rFonts w:cs="Times New Roman"/>
                <w:szCs w:val="24"/>
                <w:lang w:val="en-ID"/>
              </w:rPr>
            </w:pPr>
            <w:del w:id="7028" w:author="Windows User" w:date="2019-09-19T03:29:00Z">
              <w:r w:rsidRPr="0033182C" w:rsidDel="00F7680F">
                <w:rPr>
                  <w:rFonts w:cs="Times New Roman"/>
                  <w:szCs w:val="24"/>
                </w:rPr>
                <w:delText>Senua aktor</w:delText>
              </w:r>
              <w:bookmarkStart w:id="7029" w:name="_Toc23496961"/>
              <w:bookmarkStart w:id="7030" w:name="_Toc23553145"/>
              <w:bookmarkStart w:id="7031" w:name="_Toc23811498"/>
              <w:bookmarkStart w:id="7032" w:name="_Toc23881161"/>
              <w:bookmarkEnd w:id="7029"/>
              <w:bookmarkEnd w:id="7030"/>
              <w:bookmarkEnd w:id="7031"/>
              <w:bookmarkEnd w:id="7032"/>
            </w:del>
          </w:p>
        </w:tc>
        <w:bookmarkStart w:id="7033" w:name="_Toc23496962"/>
        <w:bookmarkStart w:id="7034" w:name="_Toc23553146"/>
        <w:bookmarkStart w:id="7035" w:name="_Toc23811499"/>
        <w:bookmarkStart w:id="7036" w:name="_Toc23881162"/>
        <w:bookmarkEnd w:id="7033"/>
        <w:bookmarkEnd w:id="7034"/>
        <w:bookmarkEnd w:id="7035"/>
        <w:bookmarkEnd w:id="7036"/>
      </w:tr>
      <w:tr w:rsidR="00E404DF" w:rsidRPr="0033182C" w:rsidDel="00F7680F" w14:paraId="19CF0BD6" w14:textId="521FD952" w:rsidTr="007E74B5">
        <w:trPr>
          <w:del w:id="7037" w:author="Windows User" w:date="2019-09-19T03:29:00Z"/>
        </w:trPr>
        <w:tc>
          <w:tcPr>
            <w:tcW w:w="4531" w:type="dxa"/>
          </w:tcPr>
          <w:p w14:paraId="37DF38AA" w14:textId="6CB7DC9D" w:rsidR="00E404DF" w:rsidRPr="0033182C" w:rsidDel="00F7680F" w:rsidRDefault="00E404DF" w:rsidP="00C01F28">
            <w:pPr>
              <w:spacing w:after="0" w:line="240" w:lineRule="auto"/>
              <w:rPr>
                <w:del w:id="7038" w:author="Windows User" w:date="2019-09-19T03:29:00Z"/>
                <w:rFonts w:cs="Times New Roman"/>
                <w:szCs w:val="24"/>
                <w:lang w:val="en-ID"/>
              </w:rPr>
            </w:pPr>
            <w:del w:id="7039" w:author="Windows User" w:date="2019-09-19T03:29:00Z">
              <w:r w:rsidRPr="0033182C" w:rsidDel="00F7680F">
                <w:rPr>
                  <w:rFonts w:cs="Times New Roman"/>
                  <w:b/>
                  <w:szCs w:val="24"/>
                </w:rPr>
                <w:delText>Deskripsi Singkat</w:delText>
              </w:r>
              <w:bookmarkStart w:id="7040" w:name="_Toc23496963"/>
              <w:bookmarkStart w:id="7041" w:name="_Toc23553147"/>
              <w:bookmarkStart w:id="7042" w:name="_Toc23811500"/>
              <w:bookmarkStart w:id="7043" w:name="_Toc23881163"/>
              <w:bookmarkEnd w:id="7040"/>
              <w:bookmarkEnd w:id="7041"/>
              <w:bookmarkEnd w:id="7042"/>
              <w:bookmarkEnd w:id="7043"/>
            </w:del>
          </w:p>
        </w:tc>
        <w:tc>
          <w:tcPr>
            <w:tcW w:w="3544" w:type="dxa"/>
            <w:gridSpan w:val="2"/>
          </w:tcPr>
          <w:p w14:paraId="098DA3BC" w14:textId="54DA3493" w:rsidR="00E404DF" w:rsidRPr="0033182C" w:rsidDel="00F7680F" w:rsidRDefault="00E404DF" w:rsidP="00C01F28">
            <w:pPr>
              <w:spacing w:after="0" w:line="240" w:lineRule="auto"/>
              <w:rPr>
                <w:del w:id="7044" w:author="Windows User" w:date="2019-09-19T03:29:00Z"/>
                <w:rFonts w:cs="Times New Roman"/>
                <w:szCs w:val="24"/>
                <w:lang w:val="en-ID"/>
              </w:rPr>
            </w:pPr>
            <w:del w:id="7045" w:author="Windows User" w:date="2019-09-19T03:29:00Z">
              <w:r w:rsidRPr="0033182C" w:rsidDel="00F7680F">
                <w:rPr>
                  <w:rFonts w:cs="Times New Roman"/>
                  <w:szCs w:val="24"/>
                </w:rPr>
                <w:delText xml:space="preserve">Aktor </w:delText>
              </w:r>
              <w:r w:rsidR="00495B84" w:rsidRPr="0033182C" w:rsidDel="00F7680F">
                <w:rPr>
                  <w:rFonts w:cs="Times New Roman"/>
                  <w:szCs w:val="24"/>
                </w:rPr>
                <w:delText>melakukan simulasi energy yang akan dipakai</w:delText>
              </w:r>
              <w:bookmarkStart w:id="7046" w:name="_Toc23496964"/>
              <w:bookmarkStart w:id="7047" w:name="_Toc23553148"/>
              <w:bookmarkStart w:id="7048" w:name="_Toc23811501"/>
              <w:bookmarkStart w:id="7049" w:name="_Toc23881164"/>
              <w:bookmarkEnd w:id="7046"/>
              <w:bookmarkEnd w:id="7047"/>
              <w:bookmarkEnd w:id="7048"/>
              <w:bookmarkEnd w:id="7049"/>
            </w:del>
          </w:p>
        </w:tc>
        <w:bookmarkStart w:id="7050" w:name="_Toc23496965"/>
        <w:bookmarkStart w:id="7051" w:name="_Toc23553149"/>
        <w:bookmarkStart w:id="7052" w:name="_Toc23811502"/>
        <w:bookmarkStart w:id="7053" w:name="_Toc23881165"/>
        <w:bookmarkEnd w:id="7050"/>
        <w:bookmarkEnd w:id="7051"/>
        <w:bookmarkEnd w:id="7052"/>
        <w:bookmarkEnd w:id="7053"/>
      </w:tr>
      <w:tr w:rsidR="00E404DF" w:rsidRPr="0033182C" w:rsidDel="00F7680F" w14:paraId="4CAF9FDD" w14:textId="52D12254" w:rsidTr="007E74B5">
        <w:trPr>
          <w:del w:id="7054" w:author="Windows User" w:date="2019-09-19T03:29:00Z"/>
        </w:trPr>
        <w:tc>
          <w:tcPr>
            <w:tcW w:w="4531" w:type="dxa"/>
          </w:tcPr>
          <w:p w14:paraId="3705CE7C" w14:textId="165E0B41" w:rsidR="00E404DF" w:rsidRPr="0033182C" w:rsidDel="00F7680F" w:rsidRDefault="00E404DF" w:rsidP="00C01F28">
            <w:pPr>
              <w:spacing w:after="0" w:line="240" w:lineRule="auto"/>
              <w:rPr>
                <w:del w:id="7055" w:author="Windows User" w:date="2019-09-19T03:29:00Z"/>
                <w:rFonts w:cs="Times New Roman"/>
                <w:szCs w:val="24"/>
                <w:lang w:val="en-ID"/>
              </w:rPr>
            </w:pPr>
            <w:del w:id="7056" w:author="Windows User" w:date="2019-09-19T03:29:00Z">
              <w:r w:rsidRPr="0033182C" w:rsidDel="00F7680F">
                <w:rPr>
                  <w:rFonts w:cs="Times New Roman"/>
                  <w:b/>
                  <w:szCs w:val="24"/>
                </w:rPr>
                <w:delText>Prekondisi</w:delText>
              </w:r>
              <w:bookmarkStart w:id="7057" w:name="_Toc23496966"/>
              <w:bookmarkStart w:id="7058" w:name="_Toc23553150"/>
              <w:bookmarkStart w:id="7059" w:name="_Toc23811503"/>
              <w:bookmarkStart w:id="7060" w:name="_Toc23881166"/>
              <w:bookmarkEnd w:id="7057"/>
              <w:bookmarkEnd w:id="7058"/>
              <w:bookmarkEnd w:id="7059"/>
              <w:bookmarkEnd w:id="7060"/>
            </w:del>
          </w:p>
        </w:tc>
        <w:tc>
          <w:tcPr>
            <w:tcW w:w="3544" w:type="dxa"/>
            <w:gridSpan w:val="2"/>
          </w:tcPr>
          <w:p w14:paraId="74CF384C" w14:textId="7BC1BF34" w:rsidR="00E404DF" w:rsidRPr="0033182C" w:rsidDel="00F7680F" w:rsidRDefault="00E404DF" w:rsidP="00C01F28">
            <w:pPr>
              <w:spacing w:after="0" w:line="240" w:lineRule="auto"/>
              <w:rPr>
                <w:del w:id="7061" w:author="Windows User" w:date="2019-09-19T03:29:00Z"/>
                <w:rFonts w:cs="Times New Roman"/>
                <w:szCs w:val="24"/>
                <w:lang w:val="en-ID"/>
              </w:rPr>
            </w:pPr>
            <w:del w:id="7062" w:author="Windows User" w:date="2019-09-19T03:29:00Z">
              <w:r w:rsidRPr="0033182C" w:rsidDel="00F7680F">
                <w:rPr>
                  <w:rFonts w:cs="Times New Roman"/>
                  <w:szCs w:val="24"/>
                </w:rPr>
                <w:delText>Aktor masuk halaman dashboard masing-masing</w:delText>
              </w:r>
              <w:bookmarkStart w:id="7063" w:name="_Toc23496967"/>
              <w:bookmarkStart w:id="7064" w:name="_Toc23553151"/>
              <w:bookmarkStart w:id="7065" w:name="_Toc23811504"/>
              <w:bookmarkStart w:id="7066" w:name="_Toc23881167"/>
              <w:bookmarkEnd w:id="7063"/>
              <w:bookmarkEnd w:id="7064"/>
              <w:bookmarkEnd w:id="7065"/>
              <w:bookmarkEnd w:id="7066"/>
            </w:del>
          </w:p>
        </w:tc>
        <w:bookmarkStart w:id="7067" w:name="_Toc23496968"/>
        <w:bookmarkStart w:id="7068" w:name="_Toc23553152"/>
        <w:bookmarkStart w:id="7069" w:name="_Toc23811505"/>
        <w:bookmarkStart w:id="7070" w:name="_Toc23881168"/>
        <w:bookmarkEnd w:id="7067"/>
        <w:bookmarkEnd w:id="7068"/>
        <w:bookmarkEnd w:id="7069"/>
        <w:bookmarkEnd w:id="7070"/>
      </w:tr>
      <w:tr w:rsidR="00E404DF" w:rsidRPr="0033182C" w:rsidDel="00F7680F" w14:paraId="3B225ED0" w14:textId="5F3EB63A" w:rsidTr="007E74B5">
        <w:trPr>
          <w:del w:id="7071" w:author="Windows User" w:date="2019-09-19T03:29:00Z"/>
        </w:trPr>
        <w:tc>
          <w:tcPr>
            <w:tcW w:w="4531" w:type="dxa"/>
          </w:tcPr>
          <w:p w14:paraId="0894BCA0" w14:textId="05D844A1" w:rsidR="00E404DF" w:rsidRPr="0033182C" w:rsidDel="00F7680F" w:rsidRDefault="00E404DF" w:rsidP="00C01F28">
            <w:pPr>
              <w:spacing w:after="0" w:line="240" w:lineRule="auto"/>
              <w:rPr>
                <w:del w:id="7072" w:author="Windows User" w:date="2019-09-19T03:29:00Z"/>
                <w:rFonts w:cs="Times New Roman"/>
                <w:szCs w:val="24"/>
                <w:lang w:val="en-ID"/>
              </w:rPr>
            </w:pPr>
            <w:del w:id="7073" w:author="Windows User" w:date="2019-09-19T03:29:00Z">
              <w:r w:rsidRPr="0033182C" w:rsidDel="00F7680F">
                <w:rPr>
                  <w:rFonts w:cs="Times New Roman"/>
                  <w:b/>
                  <w:szCs w:val="24"/>
                </w:rPr>
                <w:delText>Pascakondisi</w:delText>
              </w:r>
              <w:bookmarkStart w:id="7074" w:name="_Toc23496969"/>
              <w:bookmarkStart w:id="7075" w:name="_Toc23553153"/>
              <w:bookmarkStart w:id="7076" w:name="_Toc23811506"/>
              <w:bookmarkStart w:id="7077" w:name="_Toc23881169"/>
              <w:bookmarkEnd w:id="7074"/>
              <w:bookmarkEnd w:id="7075"/>
              <w:bookmarkEnd w:id="7076"/>
              <w:bookmarkEnd w:id="7077"/>
            </w:del>
          </w:p>
        </w:tc>
        <w:tc>
          <w:tcPr>
            <w:tcW w:w="3544" w:type="dxa"/>
            <w:gridSpan w:val="2"/>
          </w:tcPr>
          <w:p w14:paraId="4D1509B6" w14:textId="39B7E7A7" w:rsidR="00E404DF" w:rsidRPr="0033182C" w:rsidDel="00F7680F" w:rsidRDefault="00E404DF" w:rsidP="00C01F28">
            <w:pPr>
              <w:spacing w:after="0" w:line="240" w:lineRule="auto"/>
              <w:rPr>
                <w:del w:id="7078" w:author="Windows User" w:date="2019-09-19T03:29:00Z"/>
                <w:rFonts w:cs="Times New Roman"/>
                <w:szCs w:val="24"/>
                <w:lang w:val="en-ID"/>
              </w:rPr>
            </w:pPr>
            <w:del w:id="7079" w:author="Windows User" w:date="2019-09-19T03:29:00Z">
              <w:r w:rsidRPr="0033182C" w:rsidDel="00F7680F">
                <w:rPr>
                  <w:rFonts w:cs="Times New Roman"/>
                  <w:szCs w:val="24"/>
                </w:rPr>
                <w:delText xml:space="preserve">Aktor </w:delText>
              </w:r>
              <w:r w:rsidR="00495B84" w:rsidRPr="0033182C" w:rsidDel="00F7680F">
                <w:rPr>
                  <w:rFonts w:cs="Times New Roman"/>
                  <w:szCs w:val="24"/>
                </w:rPr>
                <w:delText>melihat hasil perhitungan simulasi</w:delText>
              </w:r>
              <w:bookmarkStart w:id="7080" w:name="_Toc23496970"/>
              <w:bookmarkStart w:id="7081" w:name="_Toc23553154"/>
              <w:bookmarkStart w:id="7082" w:name="_Toc23811507"/>
              <w:bookmarkStart w:id="7083" w:name="_Toc23881170"/>
              <w:bookmarkEnd w:id="7080"/>
              <w:bookmarkEnd w:id="7081"/>
              <w:bookmarkEnd w:id="7082"/>
              <w:bookmarkEnd w:id="7083"/>
            </w:del>
          </w:p>
        </w:tc>
        <w:bookmarkStart w:id="7084" w:name="_Toc23496971"/>
        <w:bookmarkStart w:id="7085" w:name="_Toc23553155"/>
        <w:bookmarkStart w:id="7086" w:name="_Toc23811508"/>
        <w:bookmarkStart w:id="7087" w:name="_Toc23881171"/>
        <w:bookmarkEnd w:id="7084"/>
        <w:bookmarkEnd w:id="7085"/>
        <w:bookmarkEnd w:id="7086"/>
        <w:bookmarkEnd w:id="7087"/>
      </w:tr>
      <w:tr w:rsidR="00E404DF" w:rsidRPr="0033182C" w:rsidDel="00F7680F" w14:paraId="719BC733" w14:textId="6CE1CB8D" w:rsidTr="007E74B5">
        <w:trPr>
          <w:del w:id="7088" w:author="Windows User" w:date="2019-09-19T03:29:00Z"/>
        </w:trPr>
        <w:tc>
          <w:tcPr>
            <w:tcW w:w="8075" w:type="dxa"/>
            <w:gridSpan w:val="3"/>
          </w:tcPr>
          <w:p w14:paraId="309C2748" w14:textId="0441D700" w:rsidR="00E404DF" w:rsidRPr="0033182C" w:rsidDel="00F7680F" w:rsidRDefault="00E404DF" w:rsidP="00C01F28">
            <w:pPr>
              <w:spacing w:after="0" w:line="240" w:lineRule="auto"/>
              <w:jc w:val="center"/>
              <w:rPr>
                <w:del w:id="7089" w:author="Windows User" w:date="2019-09-19T03:29:00Z"/>
                <w:rFonts w:cs="Times New Roman"/>
                <w:szCs w:val="24"/>
              </w:rPr>
            </w:pPr>
            <w:del w:id="7090" w:author="Windows User" w:date="2019-09-19T03:29:00Z">
              <w:r w:rsidRPr="0033182C" w:rsidDel="00F7680F">
                <w:rPr>
                  <w:rFonts w:cs="Times New Roman"/>
                  <w:b/>
                  <w:bCs/>
                  <w:szCs w:val="24"/>
                </w:rPr>
                <w:delText>Flow Event</w:delText>
              </w:r>
              <w:bookmarkStart w:id="7091" w:name="_Toc23496972"/>
              <w:bookmarkStart w:id="7092" w:name="_Toc23553156"/>
              <w:bookmarkStart w:id="7093" w:name="_Toc23811509"/>
              <w:bookmarkStart w:id="7094" w:name="_Toc23881172"/>
              <w:bookmarkEnd w:id="7091"/>
              <w:bookmarkEnd w:id="7092"/>
              <w:bookmarkEnd w:id="7093"/>
              <w:bookmarkEnd w:id="7094"/>
            </w:del>
          </w:p>
        </w:tc>
        <w:bookmarkStart w:id="7095" w:name="_Toc23496973"/>
        <w:bookmarkStart w:id="7096" w:name="_Toc23553157"/>
        <w:bookmarkStart w:id="7097" w:name="_Toc23811510"/>
        <w:bookmarkStart w:id="7098" w:name="_Toc23881173"/>
        <w:bookmarkEnd w:id="7095"/>
        <w:bookmarkEnd w:id="7096"/>
        <w:bookmarkEnd w:id="7097"/>
        <w:bookmarkEnd w:id="7098"/>
      </w:tr>
      <w:tr w:rsidR="00E404DF" w:rsidRPr="0033182C" w:rsidDel="00F7680F" w14:paraId="2FA2519C" w14:textId="46C690CD" w:rsidTr="007E74B5">
        <w:trPr>
          <w:del w:id="7099" w:author="Windows User" w:date="2019-09-19T03:29:00Z"/>
        </w:trPr>
        <w:tc>
          <w:tcPr>
            <w:tcW w:w="8075" w:type="dxa"/>
            <w:gridSpan w:val="3"/>
          </w:tcPr>
          <w:p w14:paraId="0035EBC3" w14:textId="45D63BF2" w:rsidR="00E404DF" w:rsidRPr="0033182C" w:rsidDel="00F7680F" w:rsidRDefault="00E404DF" w:rsidP="00C01F28">
            <w:pPr>
              <w:spacing w:after="0" w:line="240" w:lineRule="auto"/>
              <w:jc w:val="center"/>
              <w:rPr>
                <w:del w:id="7100" w:author="Windows User" w:date="2019-09-19T03:29:00Z"/>
                <w:rFonts w:cs="Times New Roman"/>
                <w:szCs w:val="24"/>
              </w:rPr>
            </w:pPr>
            <w:del w:id="7101" w:author="Windows User" w:date="2019-09-19T03:29:00Z">
              <w:r w:rsidRPr="0033182C" w:rsidDel="00F7680F">
                <w:rPr>
                  <w:rFonts w:cs="Times New Roman"/>
                  <w:b/>
                  <w:szCs w:val="24"/>
                </w:rPr>
                <w:delText xml:space="preserve">Normal Flow : </w:delText>
              </w:r>
              <w:r w:rsidR="00495B84" w:rsidRPr="0033182C" w:rsidDel="00F7680F">
                <w:rPr>
                  <w:rFonts w:cs="Times New Roman"/>
                  <w:b/>
                  <w:szCs w:val="24"/>
                </w:rPr>
                <w:delText>Simulasi penggunaan energy</w:delText>
              </w:r>
              <w:bookmarkStart w:id="7102" w:name="_Toc23496974"/>
              <w:bookmarkStart w:id="7103" w:name="_Toc23553158"/>
              <w:bookmarkStart w:id="7104" w:name="_Toc23811511"/>
              <w:bookmarkStart w:id="7105" w:name="_Toc23881174"/>
              <w:bookmarkEnd w:id="7102"/>
              <w:bookmarkEnd w:id="7103"/>
              <w:bookmarkEnd w:id="7104"/>
              <w:bookmarkEnd w:id="7105"/>
            </w:del>
          </w:p>
        </w:tc>
        <w:bookmarkStart w:id="7106" w:name="_Toc23496975"/>
        <w:bookmarkStart w:id="7107" w:name="_Toc23553159"/>
        <w:bookmarkStart w:id="7108" w:name="_Toc23811512"/>
        <w:bookmarkStart w:id="7109" w:name="_Toc23881175"/>
        <w:bookmarkEnd w:id="7106"/>
        <w:bookmarkEnd w:id="7107"/>
        <w:bookmarkEnd w:id="7108"/>
        <w:bookmarkEnd w:id="7109"/>
      </w:tr>
      <w:tr w:rsidR="00E404DF" w:rsidRPr="0033182C" w:rsidDel="00F7680F" w14:paraId="06253464" w14:textId="244A1CA1" w:rsidTr="007E74B5">
        <w:trPr>
          <w:trHeight w:val="517"/>
          <w:del w:id="7110" w:author="Windows User" w:date="2019-09-19T03:29:00Z"/>
        </w:trPr>
        <w:tc>
          <w:tcPr>
            <w:tcW w:w="4604" w:type="dxa"/>
            <w:gridSpan w:val="2"/>
          </w:tcPr>
          <w:p w14:paraId="0121A93D" w14:textId="097CE382" w:rsidR="00E404DF" w:rsidRPr="0033182C" w:rsidDel="00F7680F" w:rsidRDefault="00E404DF" w:rsidP="00C01F28">
            <w:pPr>
              <w:spacing w:after="0" w:line="240" w:lineRule="auto"/>
              <w:rPr>
                <w:del w:id="7111" w:author="Windows User" w:date="2019-09-19T03:29:00Z"/>
                <w:rFonts w:cs="Times New Roman"/>
                <w:b/>
                <w:szCs w:val="24"/>
              </w:rPr>
            </w:pPr>
            <w:del w:id="7112" w:author="Windows User" w:date="2019-09-19T03:29:00Z">
              <w:r w:rsidRPr="0033182C" w:rsidDel="00F7680F">
                <w:rPr>
                  <w:rFonts w:cs="Times New Roman"/>
                  <w:szCs w:val="24"/>
                </w:rPr>
                <w:delText>Aksi Aktor</w:delText>
              </w:r>
              <w:bookmarkStart w:id="7113" w:name="_Toc23496976"/>
              <w:bookmarkStart w:id="7114" w:name="_Toc23553160"/>
              <w:bookmarkStart w:id="7115" w:name="_Toc23811513"/>
              <w:bookmarkStart w:id="7116" w:name="_Toc23881176"/>
              <w:bookmarkEnd w:id="7113"/>
              <w:bookmarkEnd w:id="7114"/>
              <w:bookmarkEnd w:id="7115"/>
              <w:bookmarkEnd w:id="7116"/>
            </w:del>
          </w:p>
        </w:tc>
        <w:tc>
          <w:tcPr>
            <w:tcW w:w="3471" w:type="dxa"/>
          </w:tcPr>
          <w:p w14:paraId="036649AD" w14:textId="419C4D31" w:rsidR="00E404DF" w:rsidRPr="0033182C" w:rsidDel="00F7680F" w:rsidRDefault="00E404DF" w:rsidP="00C01F28">
            <w:pPr>
              <w:spacing w:after="0" w:line="240" w:lineRule="auto"/>
              <w:rPr>
                <w:del w:id="7117" w:author="Windows User" w:date="2019-09-19T03:29:00Z"/>
                <w:rFonts w:cs="Times New Roman"/>
                <w:b/>
                <w:szCs w:val="24"/>
              </w:rPr>
            </w:pPr>
            <w:del w:id="7118" w:author="Windows User" w:date="2019-09-19T03:29:00Z">
              <w:r w:rsidRPr="0033182C" w:rsidDel="00F7680F">
                <w:rPr>
                  <w:rFonts w:cs="Times New Roman"/>
                  <w:szCs w:val="24"/>
                </w:rPr>
                <w:delText>Reaksi Sistem</w:delText>
              </w:r>
              <w:bookmarkStart w:id="7119" w:name="_Toc23496977"/>
              <w:bookmarkStart w:id="7120" w:name="_Toc23553161"/>
              <w:bookmarkStart w:id="7121" w:name="_Toc23811514"/>
              <w:bookmarkStart w:id="7122" w:name="_Toc23881177"/>
              <w:bookmarkEnd w:id="7119"/>
              <w:bookmarkEnd w:id="7120"/>
              <w:bookmarkEnd w:id="7121"/>
              <w:bookmarkEnd w:id="7122"/>
            </w:del>
          </w:p>
        </w:tc>
        <w:bookmarkStart w:id="7123" w:name="_Toc23496978"/>
        <w:bookmarkStart w:id="7124" w:name="_Toc23553162"/>
        <w:bookmarkStart w:id="7125" w:name="_Toc23811515"/>
        <w:bookmarkStart w:id="7126" w:name="_Toc23881178"/>
        <w:bookmarkEnd w:id="7123"/>
        <w:bookmarkEnd w:id="7124"/>
        <w:bookmarkEnd w:id="7125"/>
        <w:bookmarkEnd w:id="7126"/>
      </w:tr>
      <w:tr w:rsidR="00E404DF" w:rsidRPr="0033182C" w:rsidDel="00F7680F" w14:paraId="50B7DE94" w14:textId="695D9AE2" w:rsidTr="007E74B5">
        <w:trPr>
          <w:trHeight w:val="371"/>
          <w:del w:id="7127" w:author="Windows User" w:date="2019-09-19T03:29:00Z"/>
        </w:trPr>
        <w:tc>
          <w:tcPr>
            <w:tcW w:w="4604" w:type="dxa"/>
            <w:gridSpan w:val="2"/>
          </w:tcPr>
          <w:p w14:paraId="5C578453" w14:textId="4A391F6F" w:rsidR="00E404DF" w:rsidRPr="0033182C" w:rsidDel="00F7680F" w:rsidRDefault="00E404DF" w:rsidP="00C01F28">
            <w:pPr>
              <w:pStyle w:val="ListParagraph"/>
              <w:numPr>
                <w:ilvl w:val="0"/>
                <w:numId w:val="22"/>
              </w:numPr>
              <w:spacing w:after="0" w:line="240" w:lineRule="auto"/>
              <w:rPr>
                <w:del w:id="7128" w:author="Windows User" w:date="2019-09-19T03:29:00Z"/>
                <w:rFonts w:cs="Times New Roman"/>
                <w:szCs w:val="24"/>
              </w:rPr>
            </w:pPr>
            <w:del w:id="7129" w:author="Windows User" w:date="2019-09-19T03:29:00Z">
              <w:r w:rsidRPr="0033182C" w:rsidDel="00F7680F">
                <w:rPr>
                  <w:rFonts w:cs="Times New Roman"/>
                  <w:szCs w:val="24"/>
                </w:rPr>
                <w:delText>Klik menu simulasi</w:delText>
              </w:r>
              <w:bookmarkStart w:id="7130" w:name="_Toc23496979"/>
              <w:bookmarkStart w:id="7131" w:name="_Toc23553163"/>
              <w:bookmarkStart w:id="7132" w:name="_Toc23811516"/>
              <w:bookmarkStart w:id="7133" w:name="_Toc23881179"/>
              <w:bookmarkEnd w:id="7130"/>
              <w:bookmarkEnd w:id="7131"/>
              <w:bookmarkEnd w:id="7132"/>
              <w:bookmarkEnd w:id="7133"/>
            </w:del>
          </w:p>
        </w:tc>
        <w:tc>
          <w:tcPr>
            <w:tcW w:w="3471" w:type="dxa"/>
          </w:tcPr>
          <w:p w14:paraId="247C5439" w14:textId="0C77C217" w:rsidR="00E404DF" w:rsidRPr="0033182C" w:rsidDel="00F7680F" w:rsidRDefault="00E404DF" w:rsidP="00C01F28">
            <w:pPr>
              <w:spacing w:after="0" w:line="240" w:lineRule="auto"/>
              <w:rPr>
                <w:del w:id="7134" w:author="Windows User" w:date="2019-09-19T03:29:00Z"/>
                <w:rFonts w:cs="Times New Roman"/>
                <w:szCs w:val="24"/>
              </w:rPr>
            </w:pPr>
            <w:bookmarkStart w:id="7135" w:name="_Toc23496980"/>
            <w:bookmarkStart w:id="7136" w:name="_Toc23553164"/>
            <w:bookmarkStart w:id="7137" w:name="_Toc23811517"/>
            <w:bookmarkStart w:id="7138" w:name="_Toc23881180"/>
            <w:bookmarkEnd w:id="7135"/>
            <w:bookmarkEnd w:id="7136"/>
            <w:bookmarkEnd w:id="7137"/>
            <w:bookmarkEnd w:id="7138"/>
          </w:p>
        </w:tc>
        <w:bookmarkStart w:id="7139" w:name="_Toc23496981"/>
        <w:bookmarkStart w:id="7140" w:name="_Toc23553165"/>
        <w:bookmarkStart w:id="7141" w:name="_Toc23811518"/>
        <w:bookmarkStart w:id="7142" w:name="_Toc23881181"/>
        <w:bookmarkEnd w:id="7139"/>
        <w:bookmarkEnd w:id="7140"/>
        <w:bookmarkEnd w:id="7141"/>
        <w:bookmarkEnd w:id="7142"/>
      </w:tr>
      <w:tr w:rsidR="00E404DF" w:rsidRPr="0033182C" w:rsidDel="00F7680F" w14:paraId="246F2BEE" w14:textId="74B760F2" w:rsidTr="007E74B5">
        <w:trPr>
          <w:trHeight w:val="370"/>
          <w:del w:id="7143" w:author="Windows User" w:date="2019-09-19T03:29:00Z"/>
        </w:trPr>
        <w:tc>
          <w:tcPr>
            <w:tcW w:w="4604" w:type="dxa"/>
            <w:gridSpan w:val="2"/>
          </w:tcPr>
          <w:p w14:paraId="38E2C5BB" w14:textId="470BC896" w:rsidR="00E404DF" w:rsidRPr="0033182C" w:rsidDel="00F7680F" w:rsidRDefault="00E404DF" w:rsidP="00C01F28">
            <w:pPr>
              <w:pStyle w:val="ListParagraph"/>
              <w:spacing w:after="0" w:line="240" w:lineRule="auto"/>
              <w:rPr>
                <w:del w:id="7144" w:author="Windows User" w:date="2019-09-19T03:29:00Z"/>
                <w:rFonts w:cs="Times New Roman"/>
                <w:szCs w:val="24"/>
              </w:rPr>
            </w:pPr>
            <w:bookmarkStart w:id="7145" w:name="_Toc23496982"/>
            <w:bookmarkStart w:id="7146" w:name="_Toc23553166"/>
            <w:bookmarkStart w:id="7147" w:name="_Toc23811519"/>
            <w:bookmarkStart w:id="7148" w:name="_Toc23881182"/>
            <w:bookmarkEnd w:id="7145"/>
            <w:bookmarkEnd w:id="7146"/>
            <w:bookmarkEnd w:id="7147"/>
            <w:bookmarkEnd w:id="7148"/>
          </w:p>
          <w:p w14:paraId="6EC87B56" w14:textId="2A1AFF54" w:rsidR="00E404DF" w:rsidRPr="0033182C" w:rsidDel="00F7680F" w:rsidRDefault="00E404DF" w:rsidP="00C01F28">
            <w:pPr>
              <w:pStyle w:val="ListParagraph"/>
              <w:spacing w:after="0" w:line="240" w:lineRule="auto"/>
              <w:rPr>
                <w:del w:id="7149" w:author="Windows User" w:date="2019-09-19T03:29:00Z"/>
                <w:rFonts w:cs="Times New Roman"/>
                <w:szCs w:val="24"/>
              </w:rPr>
            </w:pPr>
            <w:bookmarkStart w:id="7150" w:name="_Toc23496983"/>
            <w:bookmarkStart w:id="7151" w:name="_Toc23553167"/>
            <w:bookmarkStart w:id="7152" w:name="_Toc23811520"/>
            <w:bookmarkStart w:id="7153" w:name="_Toc23881183"/>
            <w:bookmarkEnd w:id="7150"/>
            <w:bookmarkEnd w:id="7151"/>
            <w:bookmarkEnd w:id="7152"/>
            <w:bookmarkEnd w:id="7153"/>
          </w:p>
          <w:p w14:paraId="1C307B5E" w14:textId="68C21560" w:rsidR="00E404DF" w:rsidRPr="0033182C" w:rsidDel="00F7680F" w:rsidRDefault="00E404DF" w:rsidP="00C01F28">
            <w:pPr>
              <w:spacing w:after="0" w:line="240" w:lineRule="auto"/>
              <w:rPr>
                <w:del w:id="7154" w:author="Windows User" w:date="2019-09-19T03:29:00Z"/>
                <w:rFonts w:cs="Times New Roman"/>
                <w:b/>
                <w:szCs w:val="24"/>
              </w:rPr>
            </w:pPr>
            <w:bookmarkStart w:id="7155" w:name="_Toc23496984"/>
            <w:bookmarkStart w:id="7156" w:name="_Toc23553168"/>
            <w:bookmarkStart w:id="7157" w:name="_Toc23811521"/>
            <w:bookmarkStart w:id="7158" w:name="_Toc23881184"/>
            <w:bookmarkEnd w:id="7155"/>
            <w:bookmarkEnd w:id="7156"/>
            <w:bookmarkEnd w:id="7157"/>
            <w:bookmarkEnd w:id="7158"/>
          </w:p>
        </w:tc>
        <w:tc>
          <w:tcPr>
            <w:tcW w:w="3471" w:type="dxa"/>
          </w:tcPr>
          <w:p w14:paraId="6EBD48B9" w14:textId="78BAF83C" w:rsidR="00E404DF" w:rsidRPr="0033182C" w:rsidDel="00F7680F" w:rsidRDefault="00E404DF" w:rsidP="00C01F28">
            <w:pPr>
              <w:pStyle w:val="ListParagraph"/>
              <w:numPr>
                <w:ilvl w:val="0"/>
                <w:numId w:val="22"/>
              </w:numPr>
              <w:spacing w:after="0" w:line="240" w:lineRule="auto"/>
              <w:ind w:left="394"/>
              <w:rPr>
                <w:del w:id="7159" w:author="Windows User" w:date="2019-09-19T03:29:00Z"/>
                <w:rFonts w:cs="Times New Roman"/>
                <w:szCs w:val="24"/>
              </w:rPr>
            </w:pPr>
            <w:del w:id="7160" w:author="Windows User" w:date="2019-09-19T03:29:00Z">
              <w:r w:rsidRPr="0033182C" w:rsidDel="00F7680F">
                <w:rPr>
                  <w:rFonts w:cs="Times New Roman"/>
                  <w:szCs w:val="24"/>
                </w:rPr>
                <w:delText>Menampilkan form simulasi</w:delText>
              </w:r>
              <w:bookmarkStart w:id="7161" w:name="_Toc23496985"/>
              <w:bookmarkStart w:id="7162" w:name="_Toc23553169"/>
              <w:bookmarkStart w:id="7163" w:name="_Toc23811522"/>
              <w:bookmarkStart w:id="7164" w:name="_Toc23881185"/>
              <w:bookmarkEnd w:id="7161"/>
              <w:bookmarkEnd w:id="7162"/>
              <w:bookmarkEnd w:id="7163"/>
              <w:bookmarkEnd w:id="7164"/>
            </w:del>
          </w:p>
          <w:p w14:paraId="799E4199" w14:textId="10666FF5" w:rsidR="00E404DF" w:rsidRPr="0033182C" w:rsidDel="00F7680F" w:rsidRDefault="00C01F28" w:rsidP="00C01F28">
            <w:pPr>
              <w:pStyle w:val="ListParagraph"/>
              <w:numPr>
                <w:ilvl w:val="0"/>
                <w:numId w:val="23"/>
              </w:numPr>
              <w:spacing w:after="0" w:line="240" w:lineRule="auto"/>
              <w:ind w:left="394"/>
              <w:rPr>
                <w:del w:id="7165" w:author="Windows User" w:date="2019-09-19T03:29:00Z"/>
                <w:rFonts w:cs="Times New Roman"/>
                <w:szCs w:val="24"/>
              </w:rPr>
            </w:pPr>
            <w:del w:id="7166" w:author="Windows User" w:date="2019-09-19T03:29:00Z">
              <w:r w:rsidRPr="0033182C" w:rsidDel="00F7680F">
                <w:rPr>
                  <w:rFonts w:cs="Times New Roman"/>
                  <w:szCs w:val="24"/>
                </w:rPr>
                <w:delText xml:space="preserve">Nama </w:delText>
              </w:r>
              <w:r w:rsidR="00E404DF" w:rsidRPr="0033182C" w:rsidDel="00F7680F">
                <w:rPr>
                  <w:rFonts w:cs="Times New Roman"/>
                  <w:szCs w:val="24"/>
                </w:rPr>
                <w:delText>peralatan (varchar 30)</w:delText>
              </w:r>
              <w:bookmarkStart w:id="7167" w:name="_Toc23496986"/>
              <w:bookmarkStart w:id="7168" w:name="_Toc23553170"/>
              <w:bookmarkStart w:id="7169" w:name="_Toc23811523"/>
              <w:bookmarkStart w:id="7170" w:name="_Toc23881186"/>
              <w:bookmarkEnd w:id="7167"/>
              <w:bookmarkEnd w:id="7168"/>
              <w:bookmarkEnd w:id="7169"/>
              <w:bookmarkEnd w:id="7170"/>
            </w:del>
          </w:p>
          <w:p w14:paraId="45B74997" w14:textId="44E1C2BA" w:rsidR="00FB7676" w:rsidRPr="0033182C" w:rsidDel="00F7680F" w:rsidRDefault="00FB7676" w:rsidP="00C01F28">
            <w:pPr>
              <w:pStyle w:val="ListParagraph"/>
              <w:numPr>
                <w:ilvl w:val="0"/>
                <w:numId w:val="23"/>
              </w:numPr>
              <w:spacing w:after="0" w:line="240" w:lineRule="auto"/>
              <w:ind w:left="394"/>
              <w:rPr>
                <w:del w:id="7171" w:author="Windows User" w:date="2019-09-19T03:29:00Z"/>
                <w:rFonts w:cs="Times New Roman"/>
                <w:szCs w:val="24"/>
              </w:rPr>
            </w:pPr>
            <w:del w:id="7172" w:author="Windows User" w:date="2019-09-19T03:29:00Z">
              <w:r w:rsidRPr="0033182C" w:rsidDel="00F7680F">
                <w:rPr>
                  <w:rFonts w:cs="Times New Roman"/>
                  <w:szCs w:val="24"/>
                </w:rPr>
                <w:delText>Besar daya (smallint)</w:delText>
              </w:r>
              <w:bookmarkStart w:id="7173" w:name="_Toc23496987"/>
              <w:bookmarkStart w:id="7174" w:name="_Toc23553171"/>
              <w:bookmarkStart w:id="7175" w:name="_Toc23811524"/>
              <w:bookmarkStart w:id="7176" w:name="_Toc23881187"/>
              <w:bookmarkEnd w:id="7173"/>
              <w:bookmarkEnd w:id="7174"/>
              <w:bookmarkEnd w:id="7175"/>
              <w:bookmarkEnd w:id="7176"/>
            </w:del>
          </w:p>
          <w:p w14:paraId="0AF998FF" w14:textId="61DCF532" w:rsidR="00E404DF" w:rsidRPr="0033182C" w:rsidDel="00F7680F" w:rsidRDefault="00E404DF" w:rsidP="00C01F28">
            <w:pPr>
              <w:pStyle w:val="ListParagraph"/>
              <w:numPr>
                <w:ilvl w:val="0"/>
                <w:numId w:val="23"/>
              </w:numPr>
              <w:spacing w:after="0" w:line="240" w:lineRule="auto"/>
              <w:ind w:left="394"/>
              <w:rPr>
                <w:del w:id="7177" w:author="Windows User" w:date="2019-09-19T03:29:00Z"/>
                <w:rFonts w:cs="Times New Roman"/>
                <w:szCs w:val="24"/>
              </w:rPr>
            </w:pPr>
            <w:del w:id="7178" w:author="Windows User" w:date="2019-09-19T03:29:00Z">
              <w:r w:rsidRPr="0033182C" w:rsidDel="00F7680F">
                <w:rPr>
                  <w:rFonts w:cs="Times New Roman"/>
                  <w:szCs w:val="24"/>
                </w:rPr>
                <w:delText>Lama Pemakaian (</w:delText>
              </w:r>
              <w:r w:rsidR="00FB7676" w:rsidRPr="0033182C" w:rsidDel="00F7680F">
                <w:rPr>
                  <w:rFonts w:cs="Times New Roman"/>
                  <w:szCs w:val="24"/>
                </w:rPr>
                <w:delText>smallint)</w:delText>
              </w:r>
              <w:bookmarkStart w:id="7179" w:name="_Toc23496988"/>
              <w:bookmarkStart w:id="7180" w:name="_Toc23553172"/>
              <w:bookmarkStart w:id="7181" w:name="_Toc23811525"/>
              <w:bookmarkStart w:id="7182" w:name="_Toc23881188"/>
              <w:bookmarkEnd w:id="7179"/>
              <w:bookmarkEnd w:id="7180"/>
              <w:bookmarkEnd w:id="7181"/>
              <w:bookmarkEnd w:id="7182"/>
            </w:del>
          </w:p>
        </w:tc>
        <w:bookmarkStart w:id="7183" w:name="_Toc23496989"/>
        <w:bookmarkStart w:id="7184" w:name="_Toc23553173"/>
        <w:bookmarkStart w:id="7185" w:name="_Toc23811526"/>
        <w:bookmarkStart w:id="7186" w:name="_Toc23881189"/>
        <w:bookmarkEnd w:id="7183"/>
        <w:bookmarkEnd w:id="7184"/>
        <w:bookmarkEnd w:id="7185"/>
        <w:bookmarkEnd w:id="7186"/>
      </w:tr>
      <w:tr w:rsidR="00E404DF" w:rsidRPr="0033182C" w:rsidDel="00F7680F" w14:paraId="4EF05D0E" w14:textId="55E6EDC5" w:rsidTr="007E74B5">
        <w:trPr>
          <w:trHeight w:val="370"/>
          <w:del w:id="7187" w:author="Windows User" w:date="2019-09-19T03:29:00Z"/>
        </w:trPr>
        <w:tc>
          <w:tcPr>
            <w:tcW w:w="4604" w:type="dxa"/>
            <w:gridSpan w:val="2"/>
          </w:tcPr>
          <w:p w14:paraId="448236BE" w14:textId="0CEEE58C" w:rsidR="00E404DF" w:rsidRPr="0033182C" w:rsidDel="00F7680F" w:rsidRDefault="00FB7676" w:rsidP="00C01F28">
            <w:pPr>
              <w:pStyle w:val="ListParagraph"/>
              <w:numPr>
                <w:ilvl w:val="0"/>
                <w:numId w:val="22"/>
              </w:numPr>
              <w:spacing w:after="0" w:line="240" w:lineRule="auto"/>
              <w:rPr>
                <w:del w:id="7188" w:author="Windows User" w:date="2019-09-19T03:29:00Z"/>
                <w:rFonts w:cs="Times New Roman"/>
                <w:szCs w:val="24"/>
              </w:rPr>
            </w:pPr>
            <w:del w:id="7189" w:author="Windows User" w:date="2019-09-19T03:29:00Z">
              <w:r w:rsidRPr="0033182C" w:rsidDel="00F7680F">
                <w:rPr>
                  <w:rFonts w:cs="Times New Roman"/>
                  <w:szCs w:val="24"/>
                </w:rPr>
                <w:delText>Aktor mengi</w:delText>
              </w:r>
              <w:r w:rsidR="00C01F28" w:rsidRPr="0033182C" w:rsidDel="00F7680F">
                <w:rPr>
                  <w:rFonts w:cs="Times New Roman"/>
                  <w:szCs w:val="24"/>
                </w:rPr>
                <w:delText>si form</w:delText>
              </w:r>
              <w:r w:rsidRPr="0033182C" w:rsidDel="00F7680F">
                <w:rPr>
                  <w:rFonts w:cs="Times New Roman"/>
                  <w:szCs w:val="24"/>
                </w:rPr>
                <w:delText xml:space="preserve"> </w:delText>
              </w:r>
              <w:bookmarkStart w:id="7190" w:name="_Toc23496990"/>
              <w:bookmarkStart w:id="7191" w:name="_Toc23553174"/>
              <w:bookmarkStart w:id="7192" w:name="_Toc23811527"/>
              <w:bookmarkStart w:id="7193" w:name="_Toc23881190"/>
              <w:bookmarkEnd w:id="7190"/>
              <w:bookmarkEnd w:id="7191"/>
              <w:bookmarkEnd w:id="7192"/>
              <w:bookmarkEnd w:id="7193"/>
            </w:del>
          </w:p>
        </w:tc>
        <w:tc>
          <w:tcPr>
            <w:tcW w:w="3471" w:type="dxa"/>
          </w:tcPr>
          <w:p w14:paraId="527AE001" w14:textId="43E8D2AC" w:rsidR="00E404DF" w:rsidRPr="0033182C" w:rsidDel="00F7680F" w:rsidRDefault="00E404DF" w:rsidP="00C01F28">
            <w:pPr>
              <w:spacing w:after="0" w:line="240" w:lineRule="auto"/>
              <w:rPr>
                <w:del w:id="7194" w:author="Windows User" w:date="2019-09-19T03:29:00Z"/>
                <w:rFonts w:cs="Times New Roman"/>
                <w:szCs w:val="24"/>
              </w:rPr>
            </w:pPr>
            <w:bookmarkStart w:id="7195" w:name="_Toc23496991"/>
            <w:bookmarkStart w:id="7196" w:name="_Toc23553175"/>
            <w:bookmarkStart w:id="7197" w:name="_Toc23811528"/>
            <w:bookmarkStart w:id="7198" w:name="_Toc23881191"/>
            <w:bookmarkEnd w:id="7195"/>
            <w:bookmarkEnd w:id="7196"/>
            <w:bookmarkEnd w:id="7197"/>
            <w:bookmarkEnd w:id="7198"/>
          </w:p>
        </w:tc>
        <w:bookmarkStart w:id="7199" w:name="_Toc23496992"/>
        <w:bookmarkStart w:id="7200" w:name="_Toc23553176"/>
        <w:bookmarkStart w:id="7201" w:name="_Toc23811529"/>
        <w:bookmarkStart w:id="7202" w:name="_Toc23881192"/>
        <w:bookmarkEnd w:id="7199"/>
        <w:bookmarkEnd w:id="7200"/>
        <w:bookmarkEnd w:id="7201"/>
        <w:bookmarkEnd w:id="7202"/>
      </w:tr>
      <w:tr w:rsidR="00FB7676" w:rsidRPr="0033182C" w:rsidDel="00F7680F" w14:paraId="241176B3" w14:textId="08E0108D" w:rsidTr="007E74B5">
        <w:trPr>
          <w:trHeight w:val="370"/>
          <w:del w:id="7203" w:author="Windows User" w:date="2019-09-19T03:29:00Z"/>
        </w:trPr>
        <w:tc>
          <w:tcPr>
            <w:tcW w:w="4604" w:type="dxa"/>
            <w:gridSpan w:val="2"/>
          </w:tcPr>
          <w:p w14:paraId="3B63BFB3" w14:textId="173C7DE1" w:rsidR="00FB7676" w:rsidRPr="0033182C" w:rsidDel="00F7680F" w:rsidRDefault="00FB7676" w:rsidP="00C01F28">
            <w:pPr>
              <w:pStyle w:val="ListParagraph"/>
              <w:numPr>
                <w:ilvl w:val="0"/>
                <w:numId w:val="22"/>
              </w:numPr>
              <w:spacing w:after="0" w:line="240" w:lineRule="auto"/>
              <w:rPr>
                <w:del w:id="7204" w:author="Windows User" w:date="2019-09-19T03:29:00Z"/>
                <w:rFonts w:cs="Times New Roman"/>
                <w:szCs w:val="24"/>
              </w:rPr>
            </w:pPr>
            <w:del w:id="7205" w:author="Windows User" w:date="2019-09-19T03:29:00Z">
              <w:r w:rsidRPr="0033182C" w:rsidDel="00F7680F">
                <w:rPr>
                  <w:rFonts w:cs="Times New Roman"/>
                  <w:szCs w:val="24"/>
                </w:rPr>
                <w:delText>Klik Hitung</w:delText>
              </w:r>
              <w:bookmarkStart w:id="7206" w:name="_Toc23496993"/>
              <w:bookmarkStart w:id="7207" w:name="_Toc23553177"/>
              <w:bookmarkStart w:id="7208" w:name="_Toc23811530"/>
              <w:bookmarkStart w:id="7209" w:name="_Toc23881193"/>
              <w:bookmarkEnd w:id="7206"/>
              <w:bookmarkEnd w:id="7207"/>
              <w:bookmarkEnd w:id="7208"/>
              <w:bookmarkEnd w:id="7209"/>
            </w:del>
          </w:p>
        </w:tc>
        <w:tc>
          <w:tcPr>
            <w:tcW w:w="3471" w:type="dxa"/>
          </w:tcPr>
          <w:p w14:paraId="7CBE1AA7" w14:textId="06B5D604" w:rsidR="00FB7676" w:rsidRPr="0033182C" w:rsidDel="00F7680F" w:rsidRDefault="00FB7676" w:rsidP="00C01F28">
            <w:pPr>
              <w:spacing w:after="0" w:line="240" w:lineRule="auto"/>
              <w:rPr>
                <w:del w:id="7210" w:author="Windows User" w:date="2019-09-19T03:29:00Z"/>
                <w:rFonts w:cs="Times New Roman"/>
                <w:szCs w:val="24"/>
              </w:rPr>
            </w:pPr>
            <w:bookmarkStart w:id="7211" w:name="_Toc23496994"/>
            <w:bookmarkStart w:id="7212" w:name="_Toc23553178"/>
            <w:bookmarkStart w:id="7213" w:name="_Toc23811531"/>
            <w:bookmarkStart w:id="7214" w:name="_Toc23881194"/>
            <w:bookmarkEnd w:id="7211"/>
            <w:bookmarkEnd w:id="7212"/>
            <w:bookmarkEnd w:id="7213"/>
            <w:bookmarkEnd w:id="7214"/>
          </w:p>
        </w:tc>
        <w:bookmarkStart w:id="7215" w:name="_Toc23496995"/>
        <w:bookmarkStart w:id="7216" w:name="_Toc23553179"/>
        <w:bookmarkStart w:id="7217" w:name="_Toc23811532"/>
        <w:bookmarkStart w:id="7218" w:name="_Toc23881195"/>
        <w:bookmarkEnd w:id="7215"/>
        <w:bookmarkEnd w:id="7216"/>
        <w:bookmarkEnd w:id="7217"/>
        <w:bookmarkEnd w:id="7218"/>
      </w:tr>
      <w:tr w:rsidR="00FB7676" w:rsidRPr="0033182C" w:rsidDel="00F7680F" w14:paraId="5F3118FB" w14:textId="2C9CE175" w:rsidTr="007E74B5">
        <w:trPr>
          <w:trHeight w:val="370"/>
          <w:del w:id="7219" w:author="Windows User" w:date="2019-09-19T03:29:00Z"/>
        </w:trPr>
        <w:tc>
          <w:tcPr>
            <w:tcW w:w="4604" w:type="dxa"/>
            <w:gridSpan w:val="2"/>
          </w:tcPr>
          <w:p w14:paraId="026C00F1" w14:textId="16E7B470" w:rsidR="00FB7676" w:rsidRPr="0033182C" w:rsidDel="00F7680F" w:rsidRDefault="00FB7676" w:rsidP="00C01F28">
            <w:pPr>
              <w:pStyle w:val="ListParagraph"/>
              <w:spacing w:after="0" w:line="240" w:lineRule="auto"/>
              <w:rPr>
                <w:del w:id="7220" w:author="Windows User" w:date="2019-09-19T03:29:00Z"/>
                <w:rFonts w:cs="Times New Roman"/>
                <w:szCs w:val="24"/>
              </w:rPr>
            </w:pPr>
            <w:bookmarkStart w:id="7221" w:name="_Toc23496996"/>
            <w:bookmarkStart w:id="7222" w:name="_Toc23553180"/>
            <w:bookmarkStart w:id="7223" w:name="_Toc23811533"/>
            <w:bookmarkStart w:id="7224" w:name="_Toc23881196"/>
            <w:bookmarkEnd w:id="7221"/>
            <w:bookmarkEnd w:id="7222"/>
            <w:bookmarkEnd w:id="7223"/>
            <w:bookmarkEnd w:id="7224"/>
          </w:p>
        </w:tc>
        <w:tc>
          <w:tcPr>
            <w:tcW w:w="3471" w:type="dxa"/>
          </w:tcPr>
          <w:p w14:paraId="046CDB98" w14:textId="5201DD8A" w:rsidR="00FB7676" w:rsidRPr="0033182C" w:rsidDel="00F7680F" w:rsidRDefault="00FB7676" w:rsidP="00C01F28">
            <w:pPr>
              <w:pStyle w:val="ListParagraph"/>
              <w:numPr>
                <w:ilvl w:val="0"/>
                <w:numId w:val="22"/>
              </w:numPr>
              <w:spacing w:after="0" w:line="240" w:lineRule="auto"/>
              <w:ind w:left="394"/>
              <w:rPr>
                <w:del w:id="7225" w:author="Windows User" w:date="2019-09-19T03:29:00Z"/>
                <w:rFonts w:cs="Times New Roman"/>
                <w:szCs w:val="24"/>
              </w:rPr>
            </w:pPr>
            <w:del w:id="7226" w:author="Windows User" w:date="2019-09-19T03:29:00Z">
              <w:r w:rsidRPr="0033182C" w:rsidDel="00F7680F">
                <w:rPr>
                  <w:rFonts w:cs="Times New Roman"/>
                  <w:szCs w:val="24"/>
                </w:rPr>
                <w:delText xml:space="preserve">Menampilkan hasil perhitungan penggunaan daya. </w:delText>
              </w:r>
              <w:bookmarkStart w:id="7227" w:name="_Toc23496997"/>
              <w:bookmarkStart w:id="7228" w:name="_Toc23553181"/>
              <w:bookmarkStart w:id="7229" w:name="_Toc23811534"/>
              <w:bookmarkStart w:id="7230" w:name="_Toc23881197"/>
              <w:bookmarkEnd w:id="7227"/>
              <w:bookmarkEnd w:id="7228"/>
              <w:bookmarkEnd w:id="7229"/>
              <w:bookmarkEnd w:id="7230"/>
            </w:del>
          </w:p>
        </w:tc>
        <w:bookmarkStart w:id="7231" w:name="_Toc23496998"/>
        <w:bookmarkStart w:id="7232" w:name="_Toc23553182"/>
        <w:bookmarkStart w:id="7233" w:name="_Toc23811535"/>
        <w:bookmarkStart w:id="7234" w:name="_Toc23881198"/>
        <w:bookmarkEnd w:id="7231"/>
        <w:bookmarkEnd w:id="7232"/>
        <w:bookmarkEnd w:id="7233"/>
        <w:bookmarkEnd w:id="7234"/>
      </w:tr>
      <w:tr w:rsidR="00FB7676" w:rsidRPr="0033182C" w:rsidDel="00F7680F" w14:paraId="4D2CB8FD" w14:textId="2E867553" w:rsidTr="007E74B5">
        <w:trPr>
          <w:trHeight w:val="370"/>
          <w:del w:id="7235" w:author="Windows User" w:date="2019-09-19T03:29:00Z"/>
        </w:trPr>
        <w:tc>
          <w:tcPr>
            <w:tcW w:w="8075" w:type="dxa"/>
            <w:gridSpan w:val="3"/>
          </w:tcPr>
          <w:p w14:paraId="297A200F" w14:textId="198215AE" w:rsidR="00FB7676" w:rsidRPr="0033182C" w:rsidDel="00F7680F" w:rsidRDefault="00FB7676" w:rsidP="00C01F28">
            <w:pPr>
              <w:pStyle w:val="ListParagraph"/>
              <w:spacing w:after="0" w:line="240" w:lineRule="auto"/>
              <w:jc w:val="center"/>
              <w:rPr>
                <w:del w:id="7236" w:author="Windows User" w:date="2019-09-19T03:29:00Z"/>
                <w:rFonts w:cs="Times New Roman"/>
                <w:szCs w:val="24"/>
              </w:rPr>
            </w:pPr>
            <w:del w:id="7237" w:author="Windows User" w:date="2019-09-19T03:29:00Z">
              <w:r w:rsidRPr="0033182C" w:rsidDel="00F7680F">
                <w:rPr>
                  <w:rFonts w:cs="Times New Roman"/>
                  <w:szCs w:val="24"/>
                </w:rPr>
                <w:delText>Flow Event</w:delText>
              </w:r>
              <w:bookmarkStart w:id="7238" w:name="_Toc23496999"/>
              <w:bookmarkStart w:id="7239" w:name="_Toc23553183"/>
              <w:bookmarkStart w:id="7240" w:name="_Toc23811536"/>
              <w:bookmarkStart w:id="7241" w:name="_Toc23881199"/>
              <w:bookmarkEnd w:id="7238"/>
              <w:bookmarkEnd w:id="7239"/>
              <w:bookmarkEnd w:id="7240"/>
              <w:bookmarkEnd w:id="7241"/>
            </w:del>
          </w:p>
        </w:tc>
        <w:bookmarkStart w:id="7242" w:name="_Toc23497000"/>
        <w:bookmarkStart w:id="7243" w:name="_Toc23553184"/>
        <w:bookmarkStart w:id="7244" w:name="_Toc23811537"/>
        <w:bookmarkStart w:id="7245" w:name="_Toc23881200"/>
        <w:bookmarkEnd w:id="7242"/>
        <w:bookmarkEnd w:id="7243"/>
        <w:bookmarkEnd w:id="7244"/>
        <w:bookmarkEnd w:id="7245"/>
      </w:tr>
      <w:tr w:rsidR="00FB7676" w:rsidRPr="0033182C" w:rsidDel="00F7680F" w14:paraId="4088CAF6" w14:textId="4A482E29" w:rsidTr="007E74B5">
        <w:trPr>
          <w:trHeight w:val="370"/>
          <w:del w:id="7246" w:author="Windows User" w:date="2019-09-19T03:29:00Z"/>
        </w:trPr>
        <w:tc>
          <w:tcPr>
            <w:tcW w:w="8075" w:type="dxa"/>
            <w:gridSpan w:val="3"/>
          </w:tcPr>
          <w:p w14:paraId="4420FCA3" w14:textId="774FC512" w:rsidR="00FB7676" w:rsidRPr="0033182C" w:rsidDel="00F7680F" w:rsidRDefault="00FB7676" w:rsidP="00C01F28">
            <w:pPr>
              <w:pStyle w:val="ListParagraph"/>
              <w:spacing w:after="0" w:line="240" w:lineRule="auto"/>
              <w:jc w:val="center"/>
              <w:rPr>
                <w:del w:id="7247" w:author="Windows User" w:date="2019-09-19T03:29:00Z"/>
                <w:rFonts w:cs="Times New Roman"/>
                <w:szCs w:val="24"/>
              </w:rPr>
            </w:pPr>
            <w:del w:id="7248" w:author="Windows User" w:date="2019-09-19T03:29:00Z">
              <w:r w:rsidRPr="0033182C" w:rsidDel="00F7680F">
                <w:rPr>
                  <w:rFonts w:cs="Times New Roman"/>
                  <w:szCs w:val="24"/>
                </w:rPr>
                <w:delText>Alternative Flow : Data tidak lengkap</w:delText>
              </w:r>
              <w:bookmarkStart w:id="7249" w:name="_Toc23497001"/>
              <w:bookmarkStart w:id="7250" w:name="_Toc23553185"/>
              <w:bookmarkStart w:id="7251" w:name="_Toc23811538"/>
              <w:bookmarkStart w:id="7252" w:name="_Toc23881201"/>
              <w:bookmarkEnd w:id="7249"/>
              <w:bookmarkEnd w:id="7250"/>
              <w:bookmarkEnd w:id="7251"/>
              <w:bookmarkEnd w:id="7252"/>
            </w:del>
          </w:p>
        </w:tc>
        <w:bookmarkStart w:id="7253" w:name="_Toc23497002"/>
        <w:bookmarkStart w:id="7254" w:name="_Toc23553186"/>
        <w:bookmarkStart w:id="7255" w:name="_Toc23811539"/>
        <w:bookmarkStart w:id="7256" w:name="_Toc23881202"/>
        <w:bookmarkEnd w:id="7253"/>
        <w:bookmarkEnd w:id="7254"/>
        <w:bookmarkEnd w:id="7255"/>
        <w:bookmarkEnd w:id="7256"/>
      </w:tr>
      <w:tr w:rsidR="00495B84" w:rsidRPr="0033182C" w:rsidDel="00F7680F" w14:paraId="3FF011B2" w14:textId="34892DCE" w:rsidTr="007E74B5">
        <w:trPr>
          <w:trHeight w:val="370"/>
          <w:del w:id="7257" w:author="Windows User" w:date="2019-09-19T03:29:00Z"/>
        </w:trPr>
        <w:tc>
          <w:tcPr>
            <w:tcW w:w="4604" w:type="dxa"/>
            <w:gridSpan w:val="2"/>
          </w:tcPr>
          <w:p w14:paraId="4491C6F0" w14:textId="4E1FC704" w:rsidR="00495B84" w:rsidRPr="0033182C" w:rsidDel="00F7680F" w:rsidRDefault="00495B84" w:rsidP="00C01F28">
            <w:pPr>
              <w:pStyle w:val="ListParagraph"/>
              <w:numPr>
                <w:ilvl w:val="0"/>
                <w:numId w:val="26"/>
              </w:numPr>
              <w:spacing w:after="0" w:line="240" w:lineRule="auto"/>
              <w:rPr>
                <w:del w:id="7258" w:author="Windows User" w:date="2019-09-19T03:29:00Z"/>
                <w:rFonts w:cs="Times New Roman"/>
                <w:szCs w:val="24"/>
              </w:rPr>
            </w:pPr>
            <w:del w:id="7259" w:author="Windows User" w:date="2019-09-19T03:29:00Z">
              <w:r w:rsidRPr="0033182C" w:rsidDel="00F7680F">
                <w:rPr>
                  <w:rFonts w:cs="Times New Roman"/>
                  <w:szCs w:val="24"/>
                </w:rPr>
                <w:delText>Klik Hitung</w:delText>
              </w:r>
              <w:bookmarkStart w:id="7260" w:name="_Toc23497003"/>
              <w:bookmarkStart w:id="7261" w:name="_Toc23553187"/>
              <w:bookmarkStart w:id="7262" w:name="_Toc23811540"/>
              <w:bookmarkStart w:id="7263" w:name="_Toc23881203"/>
              <w:bookmarkEnd w:id="7260"/>
              <w:bookmarkEnd w:id="7261"/>
              <w:bookmarkEnd w:id="7262"/>
              <w:bookmarkEnd w:id="7263"/>
            </w:del>
          </w:p>
        </w:tc>
        <w:tc>
          <w:tcPr>
            <w:tcW w:w="3471" w:type="dxa"/>
          </w:tcPr>
          <w:p w14:paraId="0FAECCB6" w14:textId="3422C26A" w:rsidR="00495B84" w:rsidRPr="0033182C" w:rsidDel="00F7680F" w:rsidRDefault="00495B84" w:rsidP="00C01F28">
            <w:pPr>
              <w:pStyle w:val="ListParagraph"/>
              <w:spacing w:after="0" w:line="240" w:lineRule="auto"/>
              <w:rPr>
                <w:del w:id="7264" w:author="Windows User" w:date="2019-09-19T03:29:00Z"/>
                <w:rFonts w:cs="Times New Roman"/>
                <w:szCs w:val="24"/>
              </w:rPr>
            </w:pPr>
            <w:bookmarkStart w:id="7265" w:name="_Toc23497004"/>
            <w:bookmarkStart w:id="7266" w:name="_Toc23553188"/>
            <w:bookmarkStart w:id="7267" w:name="_Toc23811541"/>
            <w:bookmarkStart w:id="7268" w:name="_Toc23881204"/>
            <w:bookmarkEnd w:id="7265"/>
            <w:bookmarkEnd w:id="7266"/>
            <w:bookmarkEnd w:id="7267"/>
            <w:bookmarkEnd w:id="7268"/>
          </w:p>
        </w:tc>
        <w:bookmarkStart w:id="7269" w:name="_Toc23497005"/>
        <w:bookmarkStart w:id="7270" w:name="_Toc23553189"/>
        <w:bookmarkStart w:id="7271" w:name="_Toc23811542"/>
        <w:bookmarkStart w:id="7272" w:name="_Toc23881205"/>
        <w:bookmarkEnd w:id="7269"/>
        <w:bookmarkEnd w:id="7270"/>
        <w:bookmarkEnd w:id="7271"/>
        <w:bookmarkEnd w:id="7272"/>
      </w:tr>
      <w:tr w:rsidR="00495B84" w:rsidRPr="0033182C" w:rsidDel="00F7680F" w14:paraId="2E04DC9A" w14:textId="1537944C" w:rsidTr="007E74B5">
        <w:trPr>
          <w:trHeight w:val="370"/>
          <w:del w:id="7273" w:author="Windows User" w:date="2019-09-19T03:29:00Z"/>
        </w:trPr>
        <w:tc>
          <w:tcPr>
            <w:tcW w:w="4604" w:type="dxa"/>
            <w:gridSpan w:val="2"/>
          </w:tcPr>
          <w:p w14:paraId="663986B7" w14:textId="0DAF14C0" w:rsidR="00495B84" w:rsidRPr="0033182C" w:rsidDel="00F7680F" w:rsidRDefault="00495B84" w:rsidP="00C01F28">
            <w:pPr>
              <w:pStyle w:val="ListParagraph"/>
              <w:spacing w:after="0" w:line="240" w:lineRule="auto"/>
              <w:rPr>
                <w:del w:id="7274" w:author="Windows User" w:date="2019-09-19T03:29:00Z"/>
                <w:rFonts w:cs="Times New Roman"/>
                <w:szCs w:val="24"/>
              </w:rPr>
            </w:pPr>
            <w:bookmarkStart w:id="7275" w:name="_Toc23497006"/>
            <w:bookmarkStart w:id="7276" w:name="_Toc23553190"/>
            <w:bookmarkStart w:id="7277" w:name="_Toc23811543"/>
            <w:bookmarkStart w:id="7278" w:name="_Toc23881206"/>
            <w:bookmarkEnd w:id="7275"/>
            <w:bookmarkEnd w:id="7276"/>
            <w:bookmarkEnd w:id="7277"/>
            <w:bookmarkEnd w:id="7278"/>
          </w:p>
        </w:tc>
        <w:tc>
          <w:tcPr>
            <w:tcW w:w="3471" w:type="dxa"/>
          </w:tcPr>
          <w:p w14:paraId="47F21B0F" w14:textId="0EB01C3A" w:rsidR="00495B84" w:rsidRPr="0033182C" w:rsidDel="00F7680F" w:rsidRDefault="00495B84" w:rsidP="00C01F28">
            <w:pPr>
              <w:pStyle w:val="ListParagraph"/>
              <w:numPr>
                <w:ilvl w:val="0"/>
                <w:numId w:val="26"/>
              </w:numPr>
              <w:spacing w:after="0" w:line="240" w:lineRule="auto"/>
              <w:rPr>
                <w:del w:id="7279" w:author="Windows User" w:date="2019-09-19T03:29:00Z"/>
                <w:rFonts w:cs="Times New Roman"/>
                <w:szCs w:val="24"/>
              </w:rPr>
            </w:pPr>
            <w:del w:id="7280" w:author="Windows User" w:date="2019-09-19T03:29:00Z">
              <w:r w:rsidRPr="0033182C" w:rsidDel="00F7680F">
                <w:rPr>
                  <w:rFonts w:cs="Times New Roman"/>
                  <w:szCs w:val="24"/>
                </w:rPr>
                <w:delText>Menampilkan pop-up “Data tidak Lengkap”</w:delText>
              </w:r>
              <w:bookmarkStart w:id="7281" w:name="_Toc23497007"/>
              <w:bookmarkStart w:id="7282" w:name="_Toc23553191"/>
              <w:bookmarkStart w:id="7283" w:name="_Toc23811544"/>
              <w:bookmarkStart w:id="7284" w:name="_Toc23881207"/>
              <w:bookmarkEnd w:id="7281"/>
              <w:bookmarkEnd w:id="7282"/>
              <w:bookmarkEnd w:id="7283"/>
              <w:bookmarkEnd w:id="7284"/>
            </w:del>
          </w:p>
        </w:tc>
        <w:bookmarkStart w:id="7285" w:name="_Toc23497008"/>
        <w:bookmarkStart w:id="7286" w:name="_Toc23553192"/>
        <w:bookmarkStart w:id="7287" w:name="_Toc23811545"/>
        <w:bookmarkStart w:id="7288" w:name="_Toc23881208"/>
        <w:bookmarkEnd w:id="7285"/>
        <w:bookmarkEnd w:id="7286"/>
        <w:bookmarkEnd w:id="7287"/>
        <w:bookmarkEnd w:id="7288"/>
      </w:tr>
      <w:tr w:rsidR="00495B84" w:rsidRPr="0033182C" w:rsidDel="00F7680F" w14:paraId="2078942F" w14:textId="017C187A" w:rsidTr="007E74B5">
        <w:trPr>
          <w:trHeight w:val="370"/>
          <w:del w:id="7289" w:author="Windows User" w:date="2019-09-19T03:29:00Z"/>
        </w:trPr>
        <w:tc>
          <w:tcPr>
            <w:tcW w:w="4604" w:type="dxa"/>
            <w:gridSpan w:val="2"/>
          </w:tcPr>
          <w:p w14:paraId="7C3CB569" w14:textId="1040D611" w:rsidR="00495B84" w:rsidRPr="0033182C" w:rsidDel="00F7680F" w:rsidRDefault="00495B84" w:rsidP="00C01F28">
            <w:pPr>
              <w:pStyle w:val="ListParagraph"/>
              <w:numPr>
                <w:ilvl w:val="0"/>
                <w:numId w:val="26"/>
              </w:numPr>
              <w:spacing w:after="0" w:line="240" w:lineRule="auto"/>
              <w:rPr>
                <w:del w:id="7290" w:author="Windows User" w:date="2019-09-19T03:29:00Z"/>
                <w:rFonts w:cs="Times New Roman"/>
                <w:szCs w:val="24"/>
              </w:rPr>
            </w:pPr>
            <w:del w:id="7291" w:author="Windows User" w:date="2019-09-19T03:29:00Z">
              <w:r w:rsidRPr="0033182C" w:rsidDel="00F7680F">
                <w:rPr>
                  <w:rFonts w:cs="Times New Roman"/>
                  <w:szCs w:val="24"/>
                </w:rPr>
                <w:delText>Klik ‘oke’</w:delText>
              </w:r>
              <w:bookmarkStart w:id="7292" w:name="_Toc23497009"/>
              <w:bookmarkStart w:id="7293" w:name="_Toc23553193"/>
              <w:bookmarkStart w:id="7294" w:name="_Toc23811546"/>
              <w:bookmarkStart w:id="7295" w:name="_Toc23881209"/>
              <w:bookmarkEnd w:id="7292"/>
              <w:bookmarkEnd w:id="7293"/>
              <w:bookmarkEnd w:id="7294"/>
              <w:bookmarkEnd w:id="7295"/>
            </w:del>
          </w:p>
        </w:tc>
        <w:tc>
          <w:tcPr>
            <w:tcW w:w="3471" w:type="dxa"/>
          </w:tcPr>
          <w:p w14:paraId="40087B8D" w14:textId="22611555" w:rsidR="00495B84" w:rsidRPr="0033182C" w:rsidDel="00F7680F" w:rsidRDefault="00495B84" w:rsidP="00C01F28">
            <w:pPr>
              <w:pStyle w:val="ListParagraph"/>
              <w:spacing w:after="0" w:line="240" w:lineRule="auto"/>
              <w:rPr>
                <w:del w:id="7296" w:author="Windows User" w:date="2019-09-19T03:29:00Z"/>
                <w:rFonts w:cs="Times New Roman"/>
                <w:szCs w:val="24"/>
              </w:rPr>
            </w:pPr>
            <w:bookmarkStart w:id="7297" w:name="_Toc23497010"/>
            <w:bookmarkStart w:id="7298" w:name="_Toc23553194"/>
            <w:bookmarkStart w:id="7299" w:name="_Toc23811547"/>
            <w:bookmarkStart w:id="7300" w:name="_Toc23881210"/>
            <w:bookmarkEnd w:id="7297"/>
            <w:bookmarkEnd w:id="7298"/>
            <w:bookmarkEnd w:id="7299"/>
            <w:bookmarkEnd w:id="7300"/>
          </w:p>
        </w:tc>
        <w:bookmarkStart w:id="7301" w:name="_Toc23497011"/>
        <w:bookmarkStart w:id="7302" w:name="_Toc23553195"/>
        <w:bookmarkStart w:id="7303" w:name="_Toc23811548"/>
        <w:bookmarkStart w:id="7304" w:name="_Toc23881211"/>
        <w:bookmarkEnd w:id="7301"/>
        <w:bookmarkEnd w:id="7302"/>
        <w:bookmarkEnd w:id="7303"/>
        <w:bookmarkEnd w:id="7304"/>
      </w:tr>
      <w:tr w:rsidR="00495B84" w:rsidRPr="0033182C" w:rsidDel="00F7680F" w14:paraId="1737C690" w14:textId="456A44E0" w:rsidTr="007E74B5">
        <w:trPr>
          <w:trHeight w:val="370"/>
          <w:del w:id="7305" w:author="Windows User" w:date="2019-09-19T03:29:00Z"/>
        </w:trPr>
        <w:tc>
          <w:tcPr>
            <w:tcW w:w="4604" w:type="dxa"/>
            <w:gridSpan w:val="2"/>
          </w:tcPr>
          <w:p w14:paraId="036796D2" w14:textId="10C3B573" w:rsidR="00495B84" w:rsidRPr="0033182C" w:rsidDel="00F7680F" w:rsidRDefault="00495B84" w:rsidP="00C01F28">
            <w:pPr>
              <w:pStyle w:val="ListParagraph"/>
              <w:spacing w:after="0" w:line="240" w:lineRule="auto"/>
              <w:rPr>
                <w:del w:id="7306" w:author="Windows User" w:date="2019-09-19T03:29:00Z"/>
                <w:rFonts w:cs="Times New Roman"/>
                <w:szCs w:val="24"/>
              </w:rPr>
            </w:pPr>
            <w:bookmarkStart w:id="7307" w:name="_Toc23497012"/>
            <w:bookmarkStart w:id="7308" w:name="_Toc23553196"/>
            <w:bookmarkStart w:id="7309" w:name="_Toc23811549"/>
            <w:bookmarkStart w:id="7310" w:name="_Toc23881212"/>
            <w:bookmarkEnd w:id="7307"/>
            <w:bookmarkEnd w:id="7308"/>
            <w:bookmarkEnd w:id="7309"/>
            <w:bookmarkEnd w:id="7310"/>
          </w:p>
        </w:tc>
        <w:tc>
          <w:tcPr>
            <w:tcW w:w="3471" w:type="dxa"/>
          </w:tcPr>
          <w:p w14:paraId="25A76EC1" w14:textId="3F14A7F0" w:rsidR="00495B84" w:rsidRPr="0033182C" w:rsidDel="00F7680F" w:rsidRDefault="00495B84" w:rsidP="00C01F28">
            <w:pPr>
              <w:pStyle w:val="ListParagraph"/>
              <w:numPr>
                <w:ilvl w:val="0"/>
                <w:numId w:val="26"/>
              </w:numPr>
              <w:spacing w:after="0" w:line="240" w:lineRule="auto"/>
              <w:rPr>
                <w:del w:id="7311" w:author="Windows User" w:date="2019-09-19T03:29:00Z"/>
                <w:rFonts w:cs="Times New Roman"/>
                <w:szCs w:val="24"/>
              </w:rPr>
            </w:pPr>
            <w:del w:id="7312" w:author="Windows User" w:date="2019-09-19T03:29:00Z">
              <w:r w:rsidRPr="0033182C" w:rsidDel="00F7680F">
                <w:rPr>
                  <w:rFonts w:cs="Times New Roman"/>
                  <w:szCs w:val="24"/>
                </w:rPr>
                <w:delText>Sistem menampilkan halaman form simulasi</w:delText>
              </w:r>
              <w:bookmarkStart w:id="7313" w:name="_Toc23497013"/>
              <w:bookmarkStart w:id="7314" w:name="_Toc23553197"/>
              <w:bookmarkStart w:id="7315" w:name="_Toc23811550"/>
              <w:bookmarkStart w:id="7316" w:name="_Toc23881213"/>
              <w:bookmarkEnd w:id="7313"/>
              <w:bookmarkEnd w:id="7314"/>
              <w:bookmarkEnd w:id="7315"/>
              <w:bookmarkEnd w:id="7316"/>
            </w:del>
          </w:p>
          <w:p w14:paraId="6277A587" w14:textId="167B7925" w:rsidR="00495B84" w:rsidRPr="0033182C" w:rsidDel="00F7680F" w:rsidRDefault="00495B84" w:rsidP="00C01F28">
            <w:pPr>
              <w:pStyle w:val="ListParagraph"/>
              <w:numPr>
                <w:ilvl w:val="0"/>
                <w:numId w:val="27"/>
              </w:numPr>
              <w:spacing w:after="0" w:line="240" w:lineRule="auto"/>
              <w:rPr>
                <w:del w:id="7317" w:author="Windows User" w:date="2019-09-19T03:29:00Z"/>
                <w:rFonts w:cs="Times New Roman"/>
                <w:szCs w:val="24"/>
              </w:rPr>
            </w:pPr>
            <w:del w:id="7318" w:author="Windows User" w:date="2019-09-19T03:29:00Z">
              <w:r w:rsidRPr="0033182C" w:rsidDel="00F7680F">
                <w:rPr>
                  <w:rFonts w:cs="Times New Roman"/>
                  <w:szCs w:val="24"/>
                </w:rPr>
                <w:delText>Pilih peralatan (varchar 30)</w:delText>
              </w:r>
              <w:bookmarkStart w:id="7319" w:name="_Toc23497014"/>
              <w:bookmarkStart w:id="7320" w:name="_Toc23553198"/>
              <w:bookmarkStart w:id="7321" w:name="_Toc23811551"/>
              <w:bookmarkStart w:id="7322" w:name="_Toc23881214"/>
              <w:bookmarkEnd w:id="7319"/>
              <w:bookmarkEnd w:id="7320"/>
              <w:bookmarkEnd w:id="7321"/>
              <w:bookmarkEnd w:id="7322"/>
            </w:del>
          </w:p>
          <w:p w14:paraId="231625E1" w14:textId="19E33F3C" w:rsidR="00495B84" w:rsidRPr="0033182C" w:rsidDel="00F7680F" w:rsidRDefault="00495B84" w:rsidP="00C01F28">
            <w:pPr>
              <w:pStyle w:val="ListParagraph"/>
              <w:numPr>
                <w:ilvl w:val="0"/>
                <w:numId w:val="27"/>
              </w:numPr>
              <w:spacing w:after="0" w:line="240" w:lineRule="auto"/>
              <w:rPr>
                <w:del w:id="7323" w:author="Windows User" w:date="2019-09-19T03:29:00Z"/>
                <w:rFonts w:cs="Times New Roman"/>
                <w:szCs w:val="24"/>
              </w:rPr>
            </w:pPr>
            <w:del w:id="7324" w:author="Windows User" w:date="2019-09-19T03:29:00Z">
              <w:r w:rsidRPr="0033182C" w:rsidDel="00F7680F">
                <w:rPr>
                  <w:rFonts w:cs="Times New Roman"/>
                  <w:szCs w:val="24"/>
                </w:rPr>
                <w:delText>Besar daya (smallint)</w:delText>
              </w:r>
              <w:bookmarkStart w:id="7325" w:name="_Toc23497015"/>
              <w:bookmarkStart w:id="7326" w:name="_Toc23553199"/>
              <w:bookmarkStart w:id="7327" w:name="_Toc23811552"/>
              <w:bookmarkStart w:id="7328" w:name="_Toc23881215"/>
              <w:bookmarkEnd w:id="7325"/>
              <w:bookmarkEnd w:id="7326"/>
              <w:bookmarkEnd w:id="7327"/>
              <w:bookmarkEnd w:id="7328"/>
            </w:del>
          </w:p>
          <w:p w14:paraId="3811A01A" w14:textId="3DFD9C84" w:rsidR="00495B84" w:rsidRPr="0033182C" w:rsidDel="00F7680F" w:rsidRDefault="00495B84" w:rsidP="00C01F28">
            <w:pPr>
              <w:pStyle w:val="ListParagraph"/>
              <w:numPr>
                <w:ilvl w:val="0"/>
                <w:numId w:val="27"/>
              </w:numPr>
              <w:spacing w:after="0" w:line="240" w:lineRule="auto"/>
              <w:rPr>
                <w:del w:id="7329" w:author="Windows User" w:date="2019-09-19T03:29:00Z"/>
                <w:rFonts w:cs="Times New Roman"/>
                <w:szCs w:val="24"/>
              </w:rPr>
            </w:pPr>
            <w:del w:id="7330" w:author="Windows User" w:date="2019-09-19T03:29:00Z">
              <w:r w:rsidRPr="0033182C" w:rsidDel="00F7680F">
                <w:rPr>
                  <w:rFonts w:cs="Times New Roman"/>
                  <w:szCs w:val="24"/>
                </w:rPr>
                <w:delText>Lama Pemakaian (smallint)</w:delText>
              </w:r>
              <w:bookmarkStart w:id="7331" w:name="_Toc23497016"/>
              <w:bookmarkStart w:id="7332" w:name="_Toc23553200"/>
              <w:bookmarkStart w:id="7333" w:name="_Toc23811553"/>
              <w:bookmarkStart w:id="7334" w:name="_Toc23881216"/>
              <w:bookmarkEnd w:id="7331"/>
              <w:bookmarkEnd w:id="7332"/>
              <w:bookmarkEnd w:id="7333"/>
              <w:bookmarkEnd w:id="7334"/>
            </w:del>
          </w:p>
        </w:tc>
        <w:bookmarkStart w:id="7335" w:name="_Toc23497017"/>
        <w:bookmarkStart w:id="7336" w:name="_Toc23553201"/>
        <w:bookmarkStart w:id="7337" w:name="_Toc23811554"/>
        <w:bookmarkStart w:id="7338" w:name="_Toc23881217"/>
        <w:bookmarkEnd w:id="7335"/>
        <w:bookmarkEnd w:id="7336"/>
        <w:bookmarkEnd w:id="7337"/>
        <w:bookmarkEnd w:id="7338"/>
      </w:tr>
    </w:tbl>
    <w:p w14:paraId="200C7F3A" w14:textId="18E125CF" w:rsidR="00E404DF" w:rsidRPr="0033182C" w:rsidDel="00F7680F" w:rsidRDefault="00E404DF" w:rsidP="00E404DF">
      <w:pPr>
        <w:rPr>
          <w:del w:id="7339" w:author="Windows User" w:date="2019-09-19T03:29:00Z"/>
          <w:rFonts w:cs="Times New Roman"/>
          <w:b/>
        </w:rPr>
      </w:pPr>
      <w:bookmarkStart w:id="7340" w:name="_Toc23497018"/>
      <w:bookmarkStart w:id="7341" w:name="_Toc23553202"/>
      <w:bookmarkStart w:id="7342" w:name="_Toc23811555"/>
      <w:bookmarkStart w:id="7343" w:name="_Toc23881218"/>
      <w:bookmarkEnd w:id="7340"/>
      <w:bookmarkEnd w:id="7341"/>
      <w:bookmarkEnd w:id="7342"/>
      <w:bookmarkEnd w:id="7343"/>
    </w:p>
    <w:p w14:paraId="156B813D" w14:textId="57DF106F" w:rsidR="0090212E" w:rsidRPr="0033182C" w:rsidDel="00F7680F" w:rsidRDefault="0090212E">
      <w:pPr>
        <w:pStyle w:val="Heading3"/>
        <w:numPr>
          <w:ilvl w:val="2"/>
          <w:numId w:val="43"/>
        </w:numPr>
        <w:ind w:left="357" w:hanging="357"/>
        <w:rPr>
          <w:del w:id="7344" w:author="Windows User" w:date="2019-09-19T03:29:00Z"/>
          <w:rFonts w:cs="Times New Roman"/>
        </w:rPr>
        <w:pPrChange w:id="7345" w:author="Windows User" w:date="2019-09-19T02:40:00Z">
          <w:pPr>
            <w:pStyle w:val="Heading3"/>
          </w:pPr>
        </w:pPrChange>
      </w:pPr>
      <w:del w:id="7346" w:author="Windows User" w:date="2019-09-19T03:29:00Z">
        <w:r w:rsidRPr="0033182C" w:rsidDel="00F7680F">
          <w:rPr>
            <w:rFonts w:cs="Times New Roman"/>
          </w:rPr>
          <w:delText>Log out</w:delText>
        </w:r>
        <w:bookmarkStart w:id="7347" w:name="_Toc23497019"/>
        <w:bookmarkStart w:id="7348" w:name="_Toc23553203"/>
        <w:bookmarkStart w:id="7349" w:name="_Toc23811556"/>
        <w:bookmarkStart w:id="7350" w:name="_Toc23881219"/>
        <w:bookmarkEnd w:id="7347"/>
        <w:bookmarkEnd w:id="7348"/>
        <w:bookmarkEnd w:id="7349"/>
        <w:bookmarkEnd w:id="7350"/>
      </w:del>
    </w:p>
    <w:p w14:paraId="219872A0" w14:textId="4CC21221" w:rsidR="00073F30" w:rsidRPr="0033182C" w:rsidDel="00F7680F" w:rsidRDefault="00073F30" w:rsidP="00E07971">
      <w:pPr>
        <w:ind w:firstLine="567"/>
        <w:rPr>
          <w:del w:id="7351" w:author="Windows User" w:date="2019-09-19T03:29:00Z"/>
          <w:rFonts w:cs="Times New Roman"/>
          <w:szCs w:val="24"/>
        </w:rPr>
      </w:pPr>
      <w:del w:id="7352" w:author="Windows User" w:date="2019-09-19T03:29:00Z">
        <w:r w:rsidRPr="0033182C" w:rsidDel="00F7680F">
          <w:rPr>
            <w:rFonts w:cs="Times New Roman"/>
            <w:szCs w:val="24"/>
          </w:rPr>
          <w:delText xml:space="preserve">Skenario ini menjelaskan alur untuk keluar dari sistem. Fitur ini bisa dilakukan oleh semua user. Skenario log out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4.20</w:delText>
        </w:r>
        <w:r w:rsidRPr="0033182C" w:rsidDel="00F7680F">
          <w:rPr>
            <w:rFonts w:cs="Times New Roman"/>
            <w:szCs w:val="24"/>
          </w:rPr>
          <w:delText>.</w:delText>
        </w:r>
        <w:bookmarkStart w:id="7353" w:name="_Toc23497020"/>
        <w:bookmarkStart w:id="7354" w:name="_Toc23553204"/>
        <w:bookmarkStart w:id="7355" w:name="_Toc23811557"/>
        <w:bookmarkStart w:id="7356" w:name="_Toc23881220"/>
        <w:bookmarkEnd w:id="7353"/>
        <w:bookmarkEnd w:id="7354"/>
        <w:bookmarkEnd w:id="7355"/>
        <w:bookmarkEnd w:id="7356"/>
      </w:del>
    </w:p>
    <w:p w14:paraId="319F75B2" w14:textId="3E5C4823" w:rsidR="007E74B5" w:rsidRPr="0033182C" w:rsidDel="00F7680F" w:rsidRDefault="007E74B5" w:rsidP="007E74B5">
      <w:pPr>
        <w:pStyle w:val="Caption"/>
        <w:keepNext/>
        <w:jc w:val="center"/>
        <w:rPr>
          <w:del w:id="7357" w:author="Windows User" w:date="2019-09-19T03:29:00Z"/>
          <w:rFonts w:cs="Times New Roman"/>
          <w:i w:val="0"/>
          <w:color w:val="auto"/>
          <w:sz w:val="24"/>
        </w:rPr>
      </w:pPr>
      <w:del w:id="7358" w:author="Windows User" w:date="2019-09-19T03:29:00Z">
        <w:r w:rsidRPr="0033182C" w:rsidDel="00F7680F">
          <w:rPr>
            <w:rFonts w:cs="Times New Roman"/>
            <w:i w:val="0"/>
            <w:color w:val="auto"/>
            <w:sz w:val="24"/>
          </w:rPr>
          <w:delText xml:space="preserve">Tabel </w:delText>
        </w:r>
      </w:del>
      <w:del w:id="7359"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20</w:delText>
        </w:r>
        <w:r w:rsidRPr="0033182C" w:rsidDel="00F10288">
          <w:rPr>
            <w:rFonts w:cs="Times New Roman"/>
            <w:i w:val="0"/>
          </w:rPr>
          <w:fldChar w:fldCharType="end"/>
        </w:r>
      </w:del>
      <w:del w:id="7360" w:author="Windows User" w:date="2019-09-19T03:29:00Z">
        <w:r w:rsidRPr="0033182C" w:rsidDel="00F7680F">
          <w:rPr>
            <w:rFonts w:cs="Times New Roman"/>
            <w:i w:val="0"/>
            <w:color w:val="auto"/>
            <w:sz w:val="24"/>
          </w:rPr>
          <w:delText xml:space="preserve"> Skenario Log out</w:delText>
        </w:r>
        <w:bookmarkStart w:id="7361" w:name="_Toc23497021"/>
        <w:bookmarkStart w:id="7362" w:name="_Toc23553205"/>
        <w:bookmarkStart w:id="7363" w:name="_Toc23811558"/>
        <w:bookmarkStart w:id="7364" w:name="_Toc23881221"/>
        <w:bookmarkEnd w:id="7361"/>
        <w:bookmarkEnd w:id="7362"/>
        <w:bookmarkEnd w:id="7363"/>
        <w:bookmarkEnd w:id="7364"/>
      </w:del>
    </w:p>
    <w:tbl>
      <w:tblPr>
        <w:tblStyle w:val="TableGrid"/>
        <w:tblW w:w="8217" w:type="dxa"/>
        <w:tblLook w:val="04A0" w:firstRow="1" w:lastRow="0" w:firstColumn="1" w:lastColumn="0" w:noHBand="0" w:noVBand="1"/>
      </w:tblPr>
      <w:tblGrid>
        <w:gridCol w:w="4531"/>
        <w:gridCol w:w="73"/>
        <w:gridCol w:w="3613"/>
      </w:tblGrid>
      <w:tr w:rsidR="00495B84" w:rsidRPr="0033182C" w:rsidDel="00F7680F" w14:paraId="2201B50B" w14:textId="568A9272" w:rsidTr="007E74B5">
        <w:trPr>
          <w:del w:id="7365" w:author="Windows User" w:date="2019-09-19T03:29:00Z"/>
        </w:trPr>
        <w:tc>
          <w:tcPr>
            <w:tcW w:w="4531" w:type="dxa"/>
          </w:tcPr>
          <w:p w14:paraId="74773601" w14:textId="3E24D624" w:rsidR="00495B84" w:rsidRPr="0033182C" w:rsidDel="00F7680F" w:rsidRDefault="00495B84" w:rsidP="00E97240">
            <w:pPr>
              <w:spacing w:after="0" w:line="240" w:lineRule="auto"/>
              <w:rPr>
                <w:del w:id="7366" w:author="Windows User" w:date="2019-09-19T03:29:00Z"/>
                <w:rFonts w:cs="Times New Roman"/>
                <w:szCs w:val="24"/>
                <w:lang w:val="en-ID"/>
              </w:rPr>
            </w:pPr>
            <w:del w:id="7367" w:author="Windows User" w:date="2019-09-19T03:29:00Z">
              <w:r w:rsidRPr="0033182C" w:rsidDel="00F7680F">
                <w:rPr>
                  <w:rFonts w:cs="Times New Roman"/>
                  <w:b/>
                  <w:szCs w:val="24"/>
                </w:rPr>
                <w:delText>Nama Usecase</w:delText>
              </w:r>
              <w:bookmarkStart w:id="7368" w:name="_Toc23497022"/>
              <w:bookmarkStart w:id="7369" w:name="_Toc23553206"/>
              <w:bookmarkStart w:id="7370" w:name="_Toc23811559"/>
              <w:bookmarkStart w:id="7371" w:name="_Toc23881222"/>
              <w:bookmarkEnd w:id="7368"/>
              <w:bookmarkEnd w:id="7369"/>
              <w:bookmarkEnd w:id="7370"/>
              <w:bookmarkEnd w:id="7371"/>
            </w:del>
          </w:p>
        </w:tc>
        <w:tc>
          <w:tcPr>
            <w:tcW w:w="3686" w:type="dxa"/>
            <w:gridSpan w:val="2"/>
          </w:tcPr>
          <w:p w14:paraId="1C5FCB29" w14:textId="4BE620F1" w:rsidR="00495B84" w:rsidRPr="0033182C" w:rsidDel="00F7680F" w:rsidRDefault="00495B84" w:rsidP="00E97240">
            <w:pPr>
              <w:spacing w:after="0" w:line="240" w:lineRule="auto"/>
              <w:rPr>
                <w:del w:id="7372" w:author="Windows User" w:date="2019-09-19T03:29:00Z"/>
                <w:rFonts w:cs="Times New Roman"/>
                <w:szCs w:val="24"/>
                <w:lang w:val="en-ID"/>
              </w:rPr>
            </w:pPr>
            <w:del w:id="7373" w:author="Windows User" w:date="2019-09-19T03:29:00Z">
              <w:r w:rsidRPr="0033182C" w:rsidDel="00F7680F">
                <w:rPr>
                  <w:rFonts w:cs="Times New Roman"/>
                  <w:szCs w:val="24"/>
                </w:rPr>
                <w:delText>Log out</w:delText>
              </w:r>
              <w:bookmarkStart w:id="7374" w:name="_Toc23497023"/>
              <w:bookmarkStart w:id="7375" w:name="_Toc23553207"/>
              <w:bookmarkStart w:id="7376" w:name="_Toc23811560"/>
              <w:bookmarkStart w:id="7377" w:name="_Toc23881223"/>
              <w:bookmarkEnd w:id="7374"/>
              <w:bookmarkEnd w:id="7375"/>
              <w:bookmarkEnd w:id="7376"/>
              <w:bookmarkEnd w:id="7377"/>
            </w:del>
          </w:p>
        </w:tc>
        <w:bookmarkStart w:id="7378" w:name="_Toc23497024"/>
        <w:bookmarkStart w:id="7379" w:name="_Toc23553208"/>
        <w:bookmarkStart w:id="7380" w:name="_Toc23811561"/>
        <w:bookmarkStart w:id="7381" w:name="_Toc23881224"/>
        <w:bookmarkEnd w:id="7378"/>
        <w:bookmarkEnd w:id="7379"/>
        <w:bookmarkEnd w:id="7380"/>
        <w:bookmarkEnd w:id="7381"/>
      </w:tr>
      <w:tr w:rsidR="00495B84" w:rsidRPr="0033182C" w:rsidDel="00F7680F" w14:paraId="0FD078C1" w14:textId="62724CD5" w:rsidTr="007E74B5">
        <w:trPr>
          <w:del w:id="7382" w:author="Windows User" w:date="2019-09-19T03:29:00Z"/>
        </w:trPr>
        <w:tc>
          <w:tcPr>
            <w:tcW w:w="4531" w:type="dxa"/>
          </w:tcPr>
          <w:p w14:paraId="368B35F9" w14:textId="13DEF19C" w:rsidR="00495B84" w:rsidRPr="0033182C" w:rsidDel="00F7680F" w:rsidRDefault="00495B84" w:rsidP="00E97240">
            <w:pPr>
              <w:spacing w:after="0" w:line="240" w:lineRule="auto"/>
              <w:rPr>
                <w:del w:id="7383" w:author="Windows User" w:date="2019-09-19T03:29:00Z"/>
                <w:rFonts w:cs="Times New Roman"/>
                <w:szCs w:val="24"/>
                <w:lang w:val="en-ID"/>
              </w:rPr>
            </w:pPr>
            <w:del w:id="7384" w:author="Windows User" w:date="2019-09-19T03:29:00Z">
              <w:r w:rsidRPr="0033182C" w:rsidDel="00F7680F">
                <w:rPr>
                  <w:rFonts w:cs="Times New Roman"/>
                  <w:b/>
                  <w:szCs w:val="24"/>
                </w:rPr>
                <w:delText>Aktor</w:delText>
              </w:r>
              <w:bookmarkStart w:id="7385" w:name="_Toc23497025"/>
              <w:bookmarkStart w:id="7386" w:name="_Toc23553209"/>
              <w:bookmarkStart w:id="7387" w:name="_Toc23811562"/>
              <w:bookmarkStart w:id="7388" w:name="_Toc23881225"/>
              <w:bookmarkEnd w:id="7385"/>
              <w:bookmarkEnd w:id="7386"/>
              <w:bookmarkEnd w:id="7387"/>
              <w:bookmarkEnd w:id="7388"/>
            </w:del>
          </w:p>
        </w:tc>
        <w:tc>
          <w:tcPr>
            <w:tcW w:w="3686" w:type="dxa"/>
            <w:gridSpan w:val="2"/>
          </w:tcPr>
          <w:p w14:paraId="15A2562B" w14:textId="536B9CFC" w:rsidR="00495B84" w:rsidRPr="0033182C" w:rsidDel="00F7680F" w:rsidRDefault="00495B84" w:rsidP="00E97240">
            <w:pPr>
              <w:spacing w:after="0" w:line="240" w:lineRule="auto"/>
              <w:rPr>
                <w:del w:id="7389" w:author="Windows User" w:date="2019-09-19T03:29:00Z"/>
                <w:rFonts w:cs="Times New Roman"/>
                <w:szCs w:val="24"/>
                <w:lang w:val="en-ID"/>
              </w:rPr>
            </w:pPr>
            <w:del w:id="7390" w:author="Windows User" w:date="2019-09-19T03:29:00Z">
              <w:r w:rsidRPr="0033182C" w:rsidDel="00F7680F">
                <w:rPr>
                  <w:rFonts w:cs="Times New Roman"/>
                  <w:szCs w:val="24"/>
                </w:rPr>
                <w:delText>Senua aktor</w:delText>
              </w:r>
              <w:bookmarkStart w:id="7391" w:name="_Toc23497026"/>
              <w:bookmarkStart w:id="7392" w:name="_Toc23553210"/>
              <w:bookmarkStart w:id="7393" w:name="_Toc23811563"/>
              <w:bookmarkStart w:id="7394" w:name="_Toc23881226"/>
              <w:bookmarkEnd w:id="7391"/>
              <w:bookmarkEnd w:id="7392"/>
              <w:bookmarkEnd w:id="7393"/>
              <w:bookmarkEnd w:id="7394"/>
            </w:del>
          </w:p>
        </w:tc>
        <w:bookmarkStart w:id="7395" w:name="_Toc23497027"/>
        <w:bookmarkStart w:id="7396" w:name="_Toc23553211"/>
        <w:bookmarkStart w:id="7397" w:name="_Toc23811564"/>
        <w:bookmarkStart w:id="7398" w:name="_Toc23881227"/>
        <w:bookmarkEnd w:id="7395"/>
        <w:bookmarkEnd w:id="7396"/>
        <w:bookmarkEnd w:id="7397"/>
        <w:bookmarkEnd w:id="7398"/>
      </w:tr>
      <w:tr w:rsidR="00495B84" w:rsidRPr="0033182C" w:rsidDel="00F7680F" w14:paraId="056C3DB1" w14:textId="79B7CE92" w:rsidTr="007E74B5">
        <w:trPr>
          <w:del w:id="7399" w:author="Windows User" w:date="2019-09-19T03:29:00Z"/>
        </w:trPr>
        <w:tc>
          <w:tcPr>
            <w:tcW w:w="4531" w:type="dxa"/>
          </w:tcPr>
          <w:p w14:paraId="4BB54261" w14:textId="51EFC07F" w:rsidR="00495B84" w:rsidRPr="0033182C" w:rsidDel="00F7680F" w:rsidRDefault="00495B84" w:rsidP="00E97240">
            <w:pPr>
              <w:spacing w:after="0" w:line="240" w:lineRule="auto"/>
              <w:rPr>
                <w:del w:id="7400" w:author="Windows User" w:date="2019-09-19T03:29:00Z"/>
                <w:rFonts w:cs="Times New Roman"/>
                <w:szCs w:val="24"/>
                <w:lang w:val="en-ID"/>
              </w:rPr>
            </w:pPr>
            <w:del w:id="7401" w:author="Windows User" w:date="2019-09-19T03:29:00Z">
              <w:r w:rsidRPr="0033182C" w:rsidDel="00F7680F">
                <w:rPr>
                  <w:rFonts w:cs="Times New Roman"/>
                  <w:b/>
                  <w:szCs w:val="24"/>
                </w:rPr>
                <w:delText>Deskripsi Singkat</w:delText>
              </w:r>
              <w:bookmarkStart w:id="7402" w:name="_Toc23497028"/>
              <w:bookmarkStart w:id="7403" w:name="_Toc23553212"/>
              <w:bookmarkStart w:id="7404" w:name="_Toc23811565"/>
              <w:bookmarkStart w:id="7405" w:name="_Toc23881228"/>
              <w:bookmarkEnd w:id="7402"/>
              <w:bookmarkEnd w:id="7403"/>
              <w:bookmarkEnd w:id="7404"/>
              <w:bookmarkEnd w:id="7405"/>
            </w:del>
          </w:p>
        </w:tc>
        <w:tc>
          <w:tcPr>
            <w:tcW w:w="3686" w:type="dxa"/>
            <w:gridSpan w:val="2"/>
          </w:tcPr>
          <w:p w14:paraId="03C05AE9" w14:textId="4A38A251" w:rsidR="00495B84" w:rsidRPr="0033182C" w:rsidDel="00F7680F" w:rsidRDefault="00495B84" w:rsidP="00E97240">
            <w:pPr>
              <w:spacing w:after="0" w:line="240" w:lineRule="auto"/>
              <w:rPr>
                <w:del w:id="7406" w:author="Windows User" w:date="2019-09-19T03:29:00Z"/>
                <w:rFonts w:cs="Times New Roman"/>
                <w:szCs w:val="24"/>
                <w:lang w:val="en-ID"/>
              </w:rPr>
            </w:pPr>
            <w:del w:id="7407" w:author="Windows User" w:date="2019-09-19T03:29:00Z">
              <w:r w:rsidRPr="0033182C" w:rsidDel="00F7680F">
                <w:rPr>
                  <w:rFonts w:cs="Times New Roman"/>
                  <w:szCs w:val="24"/>
                </w:rPr>
                <w:delText>Aktor keluar dari sistem</w:delText>
              </w:r>
              <w:bookmarkStart w:id="7408" w:name="_Toc23497029"/>
              <w:bookmarkStart w:id="7409" w:name="_Toc23553213"/>
              <w:bookmarkStart w:id="7410" w:name="_Toc23811566"/>
              <w:bookmarkStart w:id="7411" w:name="_Toc23881229"/>
              <w:bookmarkEnd w:id="7408"/>
              <w:bookmarkEnd w:id="7409"/>
              <w:bookmarkEnd w:id="7410"/>
              <w:bookmarkEnd w:id="7411"/>
            </w:del>
          </w:p>
        </w:tc>
        <w:bookmarkStart w:id="7412" w:name="_Toc23497030"/>
        <w:bookmarkStart w:id="7413" w:name="_Toc23553214"/>
        <w:bookmarkStart w:id="7414" w:name="_Toc23811567"/>
        <w:bookmarkStart w:id="7415" w:name="_Toc23881230"/>
        <w:bookmarkEnd w:id="7412"/>
        <w:bookmarkEnd w:id="7413"/>
        <w:bookmarkEnd w:id="7414"/>
        <w:bookmarkEnd w:id="7415"/>
      </w:tr>
      <w:tr w:rsidR="00495B84" w:rsidRPr="0033182C" w:rsidDel="00F7680F" w14:paraId="621AF253" w14:textId="136B669C" w:rsidTr="007E74B5">
        <w:trPr>
          <w:del w:id="7416" w:author="Windows User" w:date="2019-09-19T03:29:00Z"/>
        </w:trPr>
        <w:tc>
          <w:tcPr>
            <w:tcW w:w="4531" w:type="dxa"/>
          </w:tcPr>
          <w:p w14:paraId="248766C0" w14:textId="756EF825" w:rsidR="00495B84" w:rsidRPr="0033182C" w:rsidDel="00F7680F" w:rsidRDefault="00495B84" w:rsidP="00E97240">
            <w:pPr>
              <w:spacing w:after="0" w:line="240" w:lineRule="auto"/>
              <w:rPr>
                <w:del w:id="7417" w:author="Windows User" w:date="2019-09-19T03:29:00Z"/>
                <w:rFonts w:cs="Times New Roman"/>
                <w:szCs w:val="24"/>
                <w:lang w:val="en-ID"/>
              </w:rPr>
            </w:pPr>
            <w:del w:id="7418" w:author="Windows User" w:date="2019-09-19T03:29:00Z">
              <w:r w:rsidRPr="0033182C" w:rsidDel="00F7680F">
                <w:rPr>
                  <w:rFonts w:cs="Times New Roman"/>
                  <w:b/>
                  <w:szCs w:val="24"/>
                </w:rPr>
                <w:delText>Prekondisi</w:delText>
              </w:r>
              <w:bookmarkStart w:id="7419" w:name="_Toc23497031"/>
              <w:bookmarkStart w:id="7420" w:name="_Toc23553215"/>
              <w:bookmarkStart w:id="7421" w:name="_Toc23811568"/>
              <w:bookmarkStart w:id="7422" w:name="_Toc23881231"/>
              <w:bookmarkEnd w:id="7419"/>
              <w:bookmarkEnd w:id="7420"/>
              <w:bookmarkEnd w:id="7421"/>
              <w:bookmarkEnd w:id="7422"/>
            </w:del>
          </w:p>
        </w:tc>
        <w:tc>
          <w:tcPr>
            <w:tcW w:w="3686" w:type="dxa"/>
            <w:gridSpan w:val="2"/>
          </w:tcPr>
          <w:p w14:paraId="797D971B" w14:textId="3BDFCA94" w:rsidR="00495B84" w:rsidRPr="0033182C" w:rsidDel="00F7680F" w:rsidRDefault="00495B84" w:rsidP="00E97240">
            <w:pPr>
              <w:spacing w:after="0" w:line="240" w:lineRule="auto"/>
              <w:rPr>
                <w:del w:id="7423" w:author="Windows User" w:date="2019-09-19T03:29:00Z"/>
                <w:rFonts w:cs="Times New Roman"/>
                <w:szCs w:val="24"/>
                <w:lang w:val="en-ID"/>
              </w:rPr>
            </w:pPr>
            <w:del w:id="7424" w:author="Windows User" w:date="2019-09-19T03:29:00Z">
              <w:r w:rsidRPr="0033182C" w:rsidDel="00F7680F">
                <w:rPr>
                  <w:rFonts w:cs="Times New Roman"/>
                  <w:szCs w:val="24"/>
                </w:rPr>
                <w:delText>Aktor masuk halaman dashboard masing-masing</w:delText>
              </w:r>
              <w:bookmarkStart w:id="7425" w:name="_Toc23497032"/>
              <w:bookmarkStart w:id="7426" w:name="_Toc23553216"/>
              <w:bookmarkStart w:id="7427" w:name="_Toc23811569"/>
              <w:bookmarkStart w:id="7428" w:name="_Toc23881232"/>
              <w:bookmarkEnd w:id="7425"/>
              <w:bookmarkEnd w:id="7426"/>
              <w:bookmarkEnd w:id="7427"/>
              <w:bookmarkEnd w:id="7428"/>
            </w:del>
          </w:p>
        </w:tc>
        <w:bookmarkStart w:id="7429" w:name="_Toc23497033"/>
        <w:bookmarkStart w:id="7430" w:name="_Toc23553217"/>
        <w:bookmarkStart w:id="7431" w:name="_Toc23811570"/>
        <w:bookmarkStart w:id="7432" w:name="_Toc23881233"/>
        <w:bookmarkEnd w:id="7429"/>
        <w:bookmarkEnd w:id="7430"/>
        <w:bookmarkEnd w:id="7431"/>
        <w:bookmarkEnd w:id="7432"/>
      </w:tr>
      <w:tr w:rsidR="00495B84" w:rsidRPr="0033182C" w:rsidDel="00F7680F" w14:paraId="1F37390F" w14:textId="0BBA1952" w:rsidTr="007E74B5">
        <w:trPr>
          <w:del w:id="7433" w:author="Windows User" w:date="2019-09-19T03:29:00Z"/>
        </w:trPr>
        <w:tc>
          <w:tcPr>
            <w:tcW w:w="4531" w:type="dxa"/>
          </w:tcPr>
          <w:p w14:paraId="3ECF3C62" w14:textId="78C65AF2" w:rsidR="00495B84" w:rsidRPr="0033182C" w:rsidDel="00F7680F" w:rsidRDefault="00495B84" w:rsidP="00E97240">
            <w:pPr>
              <w:spacing w:after="0" w:line="240" w:lineRule="auto"/>
              <w:rPr>
                <w:del w:id="7434" w:author="Windows User" w:date="2019-09-19T03:29:00Z"/>
                <w:rFonts w:cs="Times New Roman"/>
                <w:szCs w:val="24"/>
                <w:lang w:val="en-ID"/>
              </w:rPr>
            </w:pPr>
            <w:del w:id="7435" w:author="Windows User" w:date="2019-09-19T03:29:00Z">
              <w:r w:rsidRPr="0033182C" w:rsidDel="00F7680F">
                <w:rPr>
                  <w:rFonts w:cs="Times New Roman"/>
                  <w:b/>
                  <w:szCs w:val="24"/>
                </w:rPr>
                <w:delText>Pascakondisi</w:delText>
              </w:r>
              <w:bookmarkStart w:id="7436" w:name="_Toc23497034"/>
              <w:bookmarkStart w:id="7437" w:name="_Toc23553218"/>
              <w:bookmarkStart w:id="7438" w:name="_Toc23811571"/>
              <w:bookmarkStart w:id="7439" w:name="_Toc23881234"/>
              <w:bookmarkEnd w:id="7436"/>
              <w:bookmarkEnd w:id="7437"/>
              <w:bookmarkEnd w:id="7438"/>
              <w:bookmarkEnd w:id="7439"/>
            </w:del>
          </w:p>
        </w:tc>
        <w:tc>
          <w:tcPr>
            <w:tcW w:w="3686" w:type="dxa"/>
            <w:gridSpan w:val="2"/>
          </w:tcPr>
          <w:p w14:paraId="2F4C5A76" w14:textId="32413C7B" w:rsidR="00495B84" w:rsidRPr="0033182C" w:rsidDel="00F7680F" w:rsidRDefault="00495B84" w:rsidP="00E97240">
            <w:pPr>
              <w:spacing w:after="0" w:line="240" w:lineRule="auto"/>
              <w:rPr>
                <w:del w:id="7440" w:author="Windows User" w:date="2019-09-19T03:29:00Z"/>
                <w:rFonts w:cs="Times New Roman"/>
                <w:szCs w:val="24"/>
                <w:lang w:val="en-ID"/>
              </w:rPr>
            </w:pPr>
            <w:del w:id="7441" w:author="Windows User" w:date="2019-09-19T03:29:00Z">
              <w:r w:rsidRPr="0033182C" w:rsidDel="00F7680F">
                <w:rPr>
                  <w:rFonts w:cs="Times New Roman"/>
                  <w:szCs w:val="24"/>
                </w:rPr>
                <w:delText>Aktor keluar dari sistem</w:delText>
              </w:r>
              <w:bookmarkStart w:id="7442" w:name="_Toc23497035"/>
              <w:bookmarkStart w:id="7443" w:name="_Toc23553219"/>
              <w:bookmarkStart w:id="7444" w:name="_Toc23811572"/>
              <w:bookmarkStart w:id="7445" w:name="_Toc23881235"/>
              <w:bookmarkEnd w:id="7442"/>
              <w:bookmarkEnd w:id="7443"/>
              <w:bookmarkEnd w:id="7444"/>
              <w:bookmarkEnd w:id="7445"/>
            </w:del>
          </w:p>
        </w:tc>
        <w:bookmarkStart w:id="7446" w:name="_Toc23497036"/>
        <w:bookmarkStart w:id="7447" w:name="_Toc23553220"/>
        <w:bookmarkStart w:id="7448" w:name="_Toc23811573"/>
        <w:bookmarkStart w:id="7449" w:name="_Toc23881236"/>
        <w:bookmarkEnd w:id="7446"/>
        <w:bookmarkEnd w:id="7447"/>
        <w:bookmarkEnd w:id="7448"/>
        <w:bookmarkEnd w:id="7449"/>
      </w:tr>
      <w:tr w:rsidR="00495B84" w:rsidRPr="0033182C" w:rsidDel="00F7680F" w14:paraId="7A872C64" w14:textId="765E5F44" w:rsidTr="007E74B5">
        <w:trPr>
          <w:del w:id="7450" w:author="Windows User" w:date="2019-09-19T03:29:00Z"/>
        </w:trPr>
        <w:tc>
          <w:tcPr>
            <w:tcW w:w="8217" w:type="dxa"/>
            <w:gridSpan w:val="3"/>
          </w:tcPr>
          <w:p w14:paraId="2494C646" w14:textId="6BAA1116" w:rsidR="00495B84" w:rsidRPr="0033182C" w:rsidDel="00F7680F" w:rsidRDefault="00495B84" w:rsidP="00E97240">
            <w:pPr>
              <w:spacing w:after="0" w:line="240" w:lineRule="auto"/>
              <w:jc w:val="center"/>
              <w:rPr>
                <w:del w:id="7451" w:author="Windows User" w:date="2019-09-19T03:29:00Z"/>
                <w:rFonts w:cs="Times New Roman"/>
                <w:szCs w:val="24"/>
              </w:rPr>
            </w:pPr>
            <w:del w:id="7452" w:author="Windows User" w:date="2019-09-19T03:29:00Z">
              <w:r w:rsidRPr="0033182C" w:rsidDel="00F7680F">
                <w:rPr>
                  <w:rFonts w:cs="Times New Roman"/>
                  <w:b/>
                  <w:bCs/>
                  <w:szCs w:val="24"/>
                </w:rPr>
                <w:delText>Flow Event</w:delText>
              </w:r>
              <w:bookmarkStart w:id="7453" w:name="_Toc23497037"/>
              <w:bookmarkStart w:id="7454" w:name="_Toc23553221"/>
              <w:bookmarkStart w:id="7455" w:name="_Toc23811574"/>
              <w:bookmarkStart w:id="7456" w:name="_Toc23881237"/>
              <w:bookmarkEnd w:id="7453"/>
              <w:bookmarkEnd w:id="7454"/>
              <w:bookmarkEnd w:id="7455"/>
              <w:bookmarkEnd w:id="7456"/>
            </w:del>
          </w:p>
        </w:tc>
        <w:bookmarkStart w:id="7457" w:name="_Toc23497038"/>
        <w:bookmarkStart w:id="7458" w:name="_Toc23553222"/>
        <w:bookmarkStart w:id="7459" w:name="_Toc23811575"/>
        <w:bookmarkStart w:id="7460" w:name="_Toc23881238"/>
        <w:bookmarkEnd w:id="7457"/>
        <w:bookmarkEnd w:id="7458"/>
        <w:bookmarkEnd w:id="7459"/>
        <w:bookmarkEnd w:id="7460"/>
      </w:tr>
      <w:tr w:rsidR="00495B84" w:rsidRPr="0033182C" w:rsidDel="00F7680F" w14:paraId="6C578D7F" w14:textId="2A0F8D2F" w:rsidTr="007E74B5">
        <w:trPr>
          <w:del w:id="7461" w:author="Windows User" w:date="2019-09-19T03:29:00Z"/>
        </w:trPr>
        <w:tc>
          <w:tcPr>
            <w:tcW w:w="8217" w:type="dxa"/>
            <w:gridSpan w:val="3"/>
          </w:tcPr>
          <w:p w14:paraId="2EBEE4AD" w14:textId="60A160E8" w:rsidR="00495B84" w:rsidRPr="0033182C" w:rsidDel="00F7680F" w:rsidRDefault="00495B84" w:rsidP="00E97240">
            <w:pPr>
              <w:spacing w:after="0" w:line="240" w:lineRule="auto"/>
              <w:jc w:val="center"/>
              <w:rPr>
                <w:del w:id="7462" w:author="Windows User" w:date="2019-09-19T03:29:00Z"/>
                <w:rFonts w:cs="Times New Roman"/>
                <w:szCs w:val="24"/>
              </w:rPr>
            </w:pPr>
            <w:del w:id="7463" w:author="Windows User" w:date="2019-09-19T03:29:00Z">
              <w:r w:rsidRPr="0033182C" w:rsidDel="00F7680F">
                <w:rPr>
                  <w:rFonts w:cs="Times New Roman"/>
                  <w:b/>
                  <w:szCs w:val="24"/>
                </w:rPr>
                <w:delText>Normal Flow : Log out</w:delText>
              </w:r>
              <w:bookmarkStart w:id="7464" w:name="_Toc23497039"/>
              <w:bookmarkStart w:id="7465" w:name="_Toc23553223"/>
              <w:bookmarkStart w:id="7466" w:name="_Toc23811576"/>
              <w:bookmarkStart w:id="7467" w:name="_Toc23881239"/>
              <w:bookmarkEnd w:id="7464"/>
              <w:bookmarkEnd w:id="7465"/>
              <w:bookmarkEnd w:id="7466"/>
              <w:bookmarkEnd w:id="7467"/>
            </w:del>
          </w:p>
        </w:tc>
        <w:bookmarkStart w:id="7468" w:name="_Toc23497040"/>
        <w:bookmarkStart w:id="7469" w:name="_Toc23553224"/>
        <w:bookmarkStart w:id="7470" w:name="_Toc23811577"/>
        <w:bookmarkStart w:id="7471" w:name="_Toc23881240"/>
        <w:bookmarkEnd w:id="7468"/>
        <w:bookmarkEnd w:id="7469"/>
        <w:bookmarkEnd w:id="7470"/>
        <w:bookmarkEnd w:id="7471"/>
      </w:tr>
      <w:tr w:rsidR="00495B84" w:rsidRPr="0033182C" w:rsidDel="00F7680F" w14:paraId="5F5B5D2A" w14:textId="246E54CA" w:rsidTr="007E74B5">
        <w:trPr>
          <w:trHeight w:val="517"/>
          <w:del w:id="7472" w:author="Windows User" w:date="2019-09-19T03:29:00Z"/>
        </w:trPr>
        <w:tc>
          <w:tcPr>
            <w:tcW w:w="4604" w:type="dxa"/>
            <w:gridSpan w:val="2"/>
          </w:tcPr>
          <w:p w14:paraId="75DC3A5E" w14:textId="1EAF03E7" w:rsidR="00495B84" w:rsidRPr="0033182C" w:rsidDel="00F7680F" w:rsidRDefault="00495B84" w:rsidP="00E97240">
            <w:pPr>
              <w:spacing w:after="0" w:line="240" w:lineRule="auto"/>
              <w:rPr>
                <w:del w:id="7473" w:author="Windows User" w:date="2019-09-19T03:29:00Z"/>
                <w:rFonts w:cs="Times New Roman"/>
                <w:b/>
                <w:szCs w:val="24"/>
              </w:rPr>
            </w:pPr>
            <w:del w:id="7474" w:author="Windows User" w:date="2019-09-19T03:29:00Z">
              <w:r w:rsidRPr="0033182C" w:rsidDel="00F7680F">
                <w:rPr>
                  <w:rFonts w:cs="Times New Roman"/>
                  <w:szCs w:val="24"/>
                </w:rPr>
                <w:delText>Aksi Aktor</w:delText>
              </w:r>
              <w:bookmarkStart w:id="7475" w:name="_Toc23497041"/>
              <w:bookmarkStart w:id="7476" w:name="_Toc23553225"/>
              <w:bookmarkStart w:id="7477" w:name="_Toc23811578"/>
              <w:bookmarkStart w:id="7478" w:name="_Toc23881241"/>
              <w:bookmarkEnd w:id="7475"/>
              <w:bookmarkEnd w:id="7476"/>
              <w:bookmarkEnd w:id="7477"/>
              <w:bookmarkEnd w:id="7478"/>
            </w:del>
          </w:p>
        </w:tc>
        <w:tc>
          <w:tcPr>
            <w:tcW w:w="3613" w:type="dxa"/>
          </w:tcPr>
          <w:p w14:paraId="1CB82475" w14:textId="7BB9DD5E" w:rsidR="00495B84" w:rsidRPr="0033182C" w:rsidDel="00F7680F" w:rsidRDefault="00495B84" w:rsidP="00E97240">
            <w:pPr>
              <w:spacing w:after="0" w:line="240" w:lineRule="auto"/>
              <w:rPr>
                <w:del w:id="7479" w:author="Windows User" w:date="2019-09-19T03:29:00Z"/>
                <w:rFonts w:cs="Times New Roman"/>
                <w:b/>
                <w:szCs w:val="24"/>
              </w:rPr>
            </w:pPr>
            <w:del w:id="7480" w:author="Windows User" w:date="2019-09-19T03:29:00Z">
              <w:r w:rsidRPr="0033182C" w:rsidDel="00F7680F">
                <w:rPr>
                  <w:rFonts w:cs="Times New Roman"/>
                  <w:szCs w:val="24"/>
                </w:rPr>
                <w:delText>Reaksi Sistem</w:delText>
              </w:r>
              <w:bookmarkStart w:id="7481" w:name="_Toc23497042"/>
              <w:bookmarkStart w:id="7482" w:name="_Toc23553226"/>
              <w:bookmarkStart w:id="7483" w:name="_Toc23811579"/>
              <w:bookmarkStart w:id="7484" w:name="_Toc23881242"/>
              <w:bookmarkEnd w:id="7481"/>
              <w:bookmarkEnd w:id="7482"/>
              <w:bookmarkEnd w:id="7483"/>
              <w:bookmarkEnd w:id="7484"/>
            </w:del>
          </w:p>
        </w:tc>
        <w:bookmarkStart w:id="7485" w:name="_Toc23497043"/>
        <w:bookmarkStart w:id="7486" w:name="_Toc23553227"/>
        <w:bookmarkStart w:id="7487" w:name="_Toc23811580"/>
        <w:bookmarkStart w:id="7488" w:name="_Toc23881243"/>
        <w:bookmarkEnd w:id="7485"/>
        <w:bookmarkEnd w:id="7486"/>
        <w:bookmarkEnd w:id="7487"/>
        <w:bookmarkEnd w:id="7488"/>
      </w:tr>
      <w:tr w:rsidR="00495B84" w:rsidRPr="0033182C" w:rsidDel="00F7680F" w14:paraId="7DCA0730" w14:textId="7BAB2840" w:rsidTr="007E74B5">
        <w:trPr>
          <w:trHeight w:val="371"/>
          <w:del w:id="7489" w:author="Windows User" w:date="2019-09-19T03:29:00Z"/>
        </w:trPr>
        <w:tc>
          <w:tcPr>
            <w:tcW w:w="4604" w:type="dxa"/>
            <w:gridSpan w:val="2"/>
          </w:tcPr>
          <w:p w14:paraId="4F120B18" w14:textId="21860F8D" w:rsidR="00495B84" w:rsidRPr="0033182C" w:rsidDel="00F7680F" w:rsidRDefault="00495B84" w:rsidP="00E97240">
            <w:pPr>
              <w:pStyle w:val="ListParagraph"/>
              <w:numPr>
                <w:ilvl w:val="0"/>
                <w:numId w:val="28"/>
              </w:numPr>
              <w:spacing w:after="0" w:line="240" w:lineRule="auto"/>
              <w:rPr>
                <w:del w:id="7490" w:author="Windows User" w:date="2019-09-19T03:29:00Z"/>
                <w:rFonts w:cs="Times New Roman"/>
                <w:szCs w:val="24"/>
              </w:rPr>
            </w:pPr>
            <w:del w:id="7491" w:author="Windows User" w:date="2019-09-19T03:29:00Z">
              <w:r w:rsidRPr="0033182C" w:rsidDel="00F7680F">
                <w:rPr>
                  <w:rFonts w:cs="Times New Roman"/>
                  <w:szCs w:val="24"/>
                </w:rPr>
                <w:delText>Klik menu logout</w:delText>
              </w:r>
              <w:bookmarkStart w:id="7492" w:name="_Toc23497044"/>
              <w:bookmarkStart w:id="7493" w:name="_Toc23553228"/>
              <w:bookmarkStart w:id="7494" w:name="_Toc23811581"/>
              <w:bookmarkStart w:id="7495" w:name="_Toc23881244"/>
              <w:bookmarkEnd w:id="7492"/>
              <w:bookmarkEnd w:id="7493"/>
              <w:bookmarkEnd w:id="7494"/>
              <w:bookmarkEnd w:id="7495"/>
            </w:del>
          </w:p>
        </w:tc>
        <w:tc>
          <w:tcPr>
            <w:tcW w:w="3613" w:type="dxa"/>
          </w:tcPr>
          <w:p w14:paraId="024074B5" w14:textId="2F0F5E8E" w:rsidR="00495B84" w:rsidRPr="0033182C" w:rsidDel="00F7680F" w:rsidRDefault="00495B84" w:rsidP="00E97240">
            <w:pPr>
              <w:spacing w:after="0" w:line="240" w:lineRule="auto"/>
              <w:rPr>
                <w:del w:id="7496" w:author="Windows User" w:date="2019-09-19T03:29:00Z"/>
                <w:rFonts w:cs="Times New Roman"/>
                <w:szCs w:val="24"/>
              </w:rPr>
            </w:pPr>
            <w:bookmarkStart w:id="7497" w:name="_Toc23497045"/>
            <w:bookmarkStart w:id="7498" w:name="_Toc23553229"/>
            <w:bookmarkStart w:id="7499" w:name="_Toc23811582"/>
            <w:bookmarkStart w:id="7500" w:name="_Toc23881245"/>
            <w:bookmarkEnd w:id="7497"/>
            <w:bookmarkEnd w:id="7498"/>
            <w:bookmarkEnd w:id="7499"/>
            <w:bookmarkEnd w:id="7500"/>
          </w:p>
        </w:tc>
        <w:bookmarkStart w:id="7501" w:name="_Toc23497046"/>
        <w:bookmarkStart w:id="7502" w:name="_Toc23553230"/>
        <w:bookmarkStart w:id="7503" w:name="_Toc23811583"/>
        <w:bookmarkStart w:id="7504" w:name="_Toc23881246"/>
        <w:bookmarkEnd w:id="7501"/>
        <w:bookmarkEnd w:id="7502"/>
        <w:bookmarkEnd w:id="7503"/>
        <w:bookmarkEnd w:id="7504"/>
      </w:tr>
      <w:tr w:rsidR="00495B84" w:rsidRPr="0033182C" w:rsidDel="00F7680F" w14:paraId="599903F2" w14:textId="700C50A6" w:rsidTr="007E74B5">
        <w:trPr>
          <w:trHeight w:val="370"/>
          <w:del w:id="7505" w:author="Windows User" w:date="2019-09-19T03:29:00Z"/>
        </w:trPr>
        <w:tc>
          <w:tcPr>
            <w:tcW w:w="4604" w:type="dxa"/>
            <w:gridSpan w:val="2"/>
          </w:tcPr>
          <w:p w14:paraId="4A82A890" w14:textId="70342811" w:rsidR="00495B84" w:rsidRPr="0033182C" w:rsidDel="00F7680F" w:rsidRDefault="00495B84" w:rsidP="00E97240">
            <w:pPr>
              <w:pStyle w:val="ListParagraph"/>
              <w:spacing w:after="0" w:line="240" w:lineRule="auto"/>
              <w:rPr>
                <w:del w:id="7506" w:author="Windows User" w:date="2019-09-19T03:29:00Z"/>
                <w:rFonts w:cs="Times New Roman"/>
                <w:szCs w:val="24"/>
              </w:rPr>
            </w:pPr>
            <w:bookmarkStart w:id="7507" w:name="_Toc23497047"/>
            <w:bookmarkStart w:id="7508" w:name="_Toc23553231"/>
            <w:bookmarkStart w:id="7509" w:name="_Toc23811584"/>
            <w:bookmarkStart w:id="7510" w:name="_Toc23881247"/>
            <w:bookmarkEnd w:id="7507"/>
            <w:bookmarkEnd w:id="7508"/>
            <w:bookmarkEnd w:id="7509"/>
            <w:bookmarkEnd w:id="7510"/>
          </w:p>
          <w:p w14:paraId="11896AEA" w14:textId="1BF20818" w:rsidR="00495B84" w:rsidRPr="0033182C" w:rsidDel="00F7680F" w:rsidRDefault="00495B84" w:rsidP="00E97240">
            <w:pPr>
              <w:pStyle w:val="ListParagraph"/>
              <w:spacing w:after="0" w:line="240" w:lineRule="auto"/>
              <w:rPr>
                <w:del w:id="7511" w:author="Windows User" w:date="2019-09-19T03:29:00Z"/>
                <w:rFonts w:cs="Times New Roman"/>
                <w:szCs w:val="24"/>
              </w:rPr>
            </w:pPr>
            <w:bookmarkStart w:id="7512" w:name="_Toc23497048"/>
            <w:bookmarkStart w:id="7513" w:name="_Toc23553232"/>
            <w:bookmarkStart w:id="7514" w:name="_Toc23811585"/>
            <w:bookmarkStart w:id="7515" w:name="_Toc23881248"/>
            <w:bookmarkEnd w:id="7512"/>
            <w:bookmarkEnd w:id="7513"/>
            <w:bookmarkEnd w:id="7514"/>
            <w:bookmarkEnd w:id="7515"/>
          </w:p>
          <w:p w14:paraId="5FD75B3D" w14:textId="2F2D3432" w:rsidR="00495B84" w:rsidRPr="0033182C" w:rsidDel="00F7680F" w:rsidRDefault="00495B84" w:rsidP="00E97240">
            <w:pPr>
              <w:spacing w:after="0" w:line="240" w:lineRule="auto"/>
              <w:rPr>
                <w:del w:id="7516" w:author="Windows User" w:date="2019-09-19T03:29:00Z"/>
                <w:rFonts w:cs="Times New Roman"/>
                <w:b/>
                <w:szCs w:val="24"/>
              </w:rPr>
            </w:pPr>
            <w:bookmarkStart w:id="7517" w:name="_Toc23497049"/>
            <w:bookmarkStart w:id="7518" w:name="_Toc23553233"/>
            <w:bookmarkStart w:id="7519" w:name="_Toc23811586"/>
            <w:bookmarkStart w:id="7520" w:name="_Toc23881249"/>
            <w:bookmarkEnd w:id="7517"/>
            <w:bookmarkEnd w:id="7518"/>
            <w:bookmarkEnd w:id="7519"/>
            <w:bookmarkEnd w:id="7520"/>
          </w:p>
        </w:tc>
        <w:tc>
          <w:tcPr>
            <w:tcW w:w="3613" w:type="dxa"/>
          </w:tcPr>
          <w:p w14:paraId="63D410E5" w14:textId="2B297222" w:rsidR="00495B84" w:rsidRPr="0033182C" w:rsidDel="00F7680F" w:rsidRDefault="00495B84" w:rsidP="00E97240">
            <w:pPr>
              <w:pStyle w:val="ListParagraph"/>
              <w:numPr>
                <w:ilvl w:val="0"/>
                <w:numId w:val="28"/>
              </w:numPr>
              <w:spacing w:after="0" w:line="240" w:lineRule="auto"/>
              <w:rPr>
                <w:del w:id="7521" w:author="Windows User" w:date="2019-09-19T03:29:00Z"/>
                <w:rFonts w:cs="Times New Roman"/>
                <w:szCs w:val="24"/>
              </w:rPr>
            </w:pPr>
            <w:del w:id="7522" w:author="Windows User" w:date="2019-09-19T03:29:00Z">
              <w:r w:rsidRPr="0033182C" w:rsidDel="00F7680F">
                <w:rPr>
                  <w:rFonts w:cs="Times New Roman"/>
                  <w:szCs w:val="24"/>
                </w:rPr>
                <w:delText>Keluar sistem, Menampilkan halaman login</w:delText>
              </w:r>
              <w:bookmarkStart w:id="7523" w:name="_Toc23497050"/>
              <w:bookmarkStart w:id="7524" w:name="_Toc23553234"/>
              <w:bookmarkStart w:id="7525" w:name="_Toc23811587"/>
              <w:bookmarkStart w:id="7526" w:name="_Toc23881250"/>
              <w:bookmarkEnd w:id="7523"/>
              <w:bookmarkEnd w:id="7524"/>
              <w:bookmarkEnd w:id="7525"/>
              <w:bookmarkEnd w:id="7526"/>
            </w:del>
          </w:p>
        </w:tc>
        <w:bookmarkStart w:id="7527" w:name="_Toc23497051"/>
        <w:bookmarkStart w:id="7528" w:name="_Toc23553235"/>
        <w:bookmarkStart w:id="7529" w:name="_Toc23811588"/>
        <w:bookmarkStart w:id="7530" w:name="_Toc23881251"/>
        <w:bookmarkEnd w:id="7527"/>
        <w:bookmarkEnd w:id="7528"/>
        <w:bookmarkEnd w:id="7529"/>
        <w:bookmarkEnd w:id="7530"/>
      </w:tr>
    </w:tbl>
    <w:p w14:paraId="69DD25B2" w14:textId="1170C8DA" w:rsidR="00FB7676" w:rsidRPr="0033182C" w:rsidDel="00750347" w:rsidRDefault="00FB7676" w:rsidP="00FB7676">
      <w:pPr>
        <w:rPr>
          <w:del w:id="7531" w:author="Windows User" w:date="2019-09-20T01:38:00Z"/>
          <w:rFonts w:cs="Times New Roman"/>
          <w:b/>
        </w:rPr>
      </w:pPr>
      <w:bookmarkStart w:id="7532" w:name="_Toc23497052"/>
      <w:bookmarkStart w:id="7533" w:name="_Toc23553236"/>
      <w:bookmarkStart w:id="7534" w:name="_Toc23811589"/>
      <w:bookmarkStart w:id="7535" w:name="_Toc23881252"/>
      <w:bookmarkEnd w:id="7532"/>
      <w:bookmarkEnd w:id="7533"/>
      <w:bookmarkEnd w:id="7534"/>
      <w:bookmarkEnd w:id="7535"/>
    </w:p>
    <w:p w14:paraId="523EDA7F" w14:textId="51B939BA" w:rsidR="00DC1817" w:rsidRPr="0033182C" w:rsidDel="00750347" w:rsidRDefault="00415F4D">
      <w:pPr>
        <w:pStyle w:val="Heading2"/>
        <w:numPr>
          <w:ilvl w:val="1"/>
          <w:numId w:val="45"/>
        </w:numPr>
        <w:ind w:left="357" w:hanging="357"/>
        <w:rPr>
          <w:del w:id="7536" w:author="Windows User" w:date="2019-09-20T01:38:00Z"/>
          <w:rFonts w:cs="Times New Roman"/>
        </w:rPr>
        <w:pPrChange w:id="7537" w:author="Windows User" w:date="2019-09-19T03:35:00Z">
          <w:pPr>
            <w:pStyle w:val="Heading2"/>
          </w:pPr>
        </w:pPrChange>
      </w:pPr>
      <w:del w:id="7538" w:author="Windows User" w:date="2019-09-20T01:38:00Z">
        <w:r w:rsidRPr="0033182C" w:rsidDel="00750347">
          <w:rPr>
            <w:rFonts w:cs="Times New Roman"/>
          </w:rPr>
          <w:delText>Activity Diagram</w:delText>
        </w:r>
        <w:bookmarkStart w:id="7539" w:name="_Toc23497053"/>
        <w:bookmarkStart w:id="7540" w:name="_Toc23553237"/>
        <w:bookmarkStart w:id="7541" w:name="_Toc23811590"/>
        <w:bookmarkStart w:id="7542" w:name="_Toc23881253"/>
        <w:bookmarkEnd w:id="7539"/>
        <w:bookmarkEnd w:id="7540"/>
        <w:bookmarkEnd w:id="7541"/>
        <w:bookmarkEnd w:id="7542"/>
      </w:del>
    </w:p>
    <w:p w14:paraId="422BCEA9" w14:textId="120FF500" w:rsidR="007742E9" w:rsidRPr="0033182C" w:rsidDel="00750347" w:rsidRDefault="007742E9" w:rsidP="007742E9">
      <w:pPr>
        <w:ind w:firstLine="357"/>
        <w:rPr>
          <w:del w:id="7543" w:author="Windows User" w:date="2019-09-20T01:38:00Z"/>
          <w:rFonts w:cs="Times New Roman"/>
        </w:rPr>
      </w:pPr>
      <w:del w:id="7544" w:author="Windows User" w:date="2019-09-20T01:38:00Z">
        <w:r w:rsidRPr="0033182C" w:rsidDel="00750347">
          <w:rPr>
            <w:rFonts w:cs="Times New Roman"/>
          </w:rPr>
          <w:delText xml:space="preserve">Diagram yang menjelaskan tentang alur kerja jalan nya aktor dan respon sistem terhadap aktor. Berikut ini merupakan </w:delText>
        </w:r>
        <w:r w:rsidRPr="0033182C" w:rsidDel="00750347">
          <w:rPr>
            <w:rFonts w:cs="Times New Roman"/>
            <w:i/>
          </w:rPr>
          <w:delText>activity diagram</w:delText>
        </w:r>
        <w:r w:rsidRPr="0033182C" w:rsidDel="00750347">
          <w:rPr>
            <w:rFonts w:cs="Times New Roman"/>
          </w:rPr>
          <w:delText xml:space="preserve"> dari sistem yang dibangun.</w:delText>
        </w:r>
        <w:bookmarkStart w:id="7545" w:name="_Toc23497054"/>
        <w:bookmarkStart w:id="7546" w:name="_Toc23553238"/>
        <w:bookmarkStart w:id="7547" w:name="_Toc23811591"/>
        <w:bookmarkStart w:id="7548" w:name="_Toc23881254"/>
        <w:bookmarkEnd w:id="7545"/>
        <w:bookmarkEnd w:id="7546"/>
        <w:bookmarkEnd w:id="7547"/>
        <w:bookmarkEnd w:id="7548"/>
      </w:del>
    </w:p>
    <w:p w14:paraId="48994123" w14:textId="14DC9B42" w:rsidR="0052522C" w:rsidRPr="0033182C" w:rsidDel="00F7680F" w:rsidRDefault="00891B39">
      <w:pPr>
        <w:pStyle w:val="Heading3"/>
        <w:numPr>
          <w:ilvl w:val="2"/>
          <w:numId w:val="45"/>
        </w:numPr>
        <w:ind w:left="357" w:hanging="357"/>
        <w:rPr>
          <w:del w:id="7549" w:author="Windows User" w:date="2019-09-19T03:30:00Z"/>
          <w:rFonts w:cs="Times New Roman"/>
        </w:rPr>
        <w:pPrChange w:id="7550" w:author="Windows User" w:date="2019-09-19T03:35:00Z">
          <w:pPr>
            <w:pStyle w:val="Heading3"/>
          </w:pPr>
        </w:pPrChange>
      </w:pPr>
      <w:del w:id="7551" w:author="Windows User" w:date="2019-09-19T03:30:00Z">
        <w:r w:rsidRPr="0033182C" w:rsidDel="00F7680F">
          <w:rPr>
            <w:rFonts w:cs="Times New Roman"/>
          </w:rPr>
          <w:delText>Log</w:delText>
        </w:r>
        <w:r w:rsidR="0052522C" w:rsidRPr="0033182C" w:rsidDel="00F7680F">
          <w:rPr>
            <w:rFonts w:cs="Times New Roman"/>
          </w:rPr>
          <w:delText xml:space="preserve">in </w:delText>
        </w:r>
        <w:bookmarkStart w:id="7552" w:name="_Toc23497055"/>
        <w:bookmarkStart w:id="7553" w:name="_Toc23553239"/>
        <w:bookmarkStart w:id="7554" w:name="_Toc23811592"/>
        <w:bookmarkStart w:id="7555" w:name="_Toc23881255"/>
        <w:bookmarkEnd w:id="7552"/>
        <w:bookmarkEnd w:id="7553"/>
        <w:bookmarkEnd w:id="7554"/>
        <w:bookmarkEnd w:id="7555"/>
      </w:del>
    </w:p>
    <w:p w14:paraId="47367BFF" w14:textId="47161A34" w:rsidR="0052522C" w:rsidRPr="0033182C" w:rsidDel="00F7680F" w:rsidRDefault="0052522C">
      <w:pPr>
        <w:numPr>
          <w:ilvl w:val="0"/>
          <w:numId w:val="45"/>
        </w:numPr>
        <w:rPr>
          <w:del w:id="7556" w:author="Windows User" w:date="2019-09-19T03:30:00Z"/>
          <w:rFonts w:cs="Times New Roman"/>
          <w:szCs w:val="24"/>
        </w:rPr>
        <w:pPrChange w:id="7557" w:author="Windows User" w:date="2019-09-19T03:35:00Z">
          <w:pPr>
            <w:ind w:firstLine="567"/>
          </w:pPr>
        </w:pPrChange>
      </w:pPr>
      <w:del w:id="7558" w:author="Windows User" w:date="2019-09-19T03:30:00Z">
        <w:r w:rsidRPr="0033182C" w:rsidDel="00F7680F">
          <w:rPr>
            <w:rFonts w:cs="Times New Roman"/>
            <w:i/>
            <w:szCs w:val="24"/>
          </w:rPr>
          <w:delText>Aktivity diagram</w:delText>
        </w:r>
        <w:r w:rsidR="00891B39" w:rsidRPr="0033182C" w:rsidDel="00F7680F">
          <w:rPr>
            <w:rFonts w:cs="Times New Roman"/>
            <w:szCs w:val="24"/>
          </w:rPr>
          <w:delText xml:space="preserve"> log</w:delText>
        </w:r>
        <w:r w:rsidRPr="0033182C" w:rsidDel="00F7680F">
          <w:rPr>
            <w:rFonts w:cs="Times New Roman"/>
            <w:szCs w:val="24"/>
          </w:rPr>
          <w:delText xml:space="preserve">in sistem dapat dilihat pada gambar </w:delText>
        </w:r>
      </w:del>
      <w:ins w:id="7559" w:author="nova" w:date="2019-09-02T07:54:00Z">
        <w:del w:id="7560" w:author="Windows User" w:date="2019-09-19T03:30:00Z">
          <w:r w:rsidR="00DD7B26" w:rsidRPr="0033182C" w:rsidDel="00F7680F">
            <w:rPr>
              <w:rFonts w:cs="Times New Roman"/>
              <w:szCs w:val="24"/>
            </w:rPr>
            <w:delText xml:space="preserve">Gambar </w:delText>
          </w:r>
        </w:del>
      </w:ins>
      <w:del w:id="7561" w:author="Windows User" w:date="2019-09-19T03:30:00Z">
        <w:r w:rsidR="00891B39" w:rsidRPr="0033182C" w:rsidDel="00F7680F">
          <w:rPr>
            <w:rFonts w:cs="Times New Roman"/>
            <w:szCs w:val="24"/>
          </w:rPr>
          <w:delText>4.3.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delText>
        </w:r>
        <w:bookmarkStart w:id="7562" w:name="_Toc23497056"/>
        <w:bookmarkStart w:id="7563" w:name="_Toc23553240"/>
        <w:bookmarkStart w:id="7564" w:name="_Toc23811593"/>
        <w:bookmarkStart w:id="7565" w:name="_Toc23881256"/>
        <w:bookmarkEnd w:id="7562"/>
        <w:bookmarkEnd w:id="7563"/>
        <w:bookmarkEnd w:id="7564"/>
        <w:bookmarkEnd w:id="7565"/>
      </w:del>
    </w:p>
    <w:p w14:paraId="2E99917F" w14:textId="0892C0DC" w:rsidR="0052522C" w:rsidRPr="0033182C" w:rsidDel="00F7680F" w:rsidRDefault="00891B39">
      <w:pPr>
        <w:keepNext/>
        <w:numPr>
          <w:ilvl w:val="0"/>
          <w:numId w:val="45"/>
        </w:numPr>
        <w:rPr>
          <w:del w:id="7566" w:author="Windows User" w:date="2019-09-19T03:30:00Z"/>
          <w:rFonts w:cs="Times New Roman"/>
        </w:rPr>
        <w:pPrChange w:id="7567" w:author="Windows User" w:date="2019-09-19T03:35:00Z">
          <w:pPr>
            <w:keepNext/>
            <w:ind w:left="567"/>
          </w:pPr>
        </w:pPrChange>
      </w:pPr>
      <w:del w:id="7568" w:author="Windows User" w:date="2019-09-19T03:30:00Z">
        <w:r w:rsidRPr="0033182C" w:rsidDel="00F7680F">
          <w:rPr>
            <w:rFonts w:cs="Times New Roman"/>
            <w:noProof/>
          </w:rPr>
          <w:drawing>
            <wp:inline distT="0" distB="0" distL="0" distR="0" wp14:anchorId="116F5B63" wp14:editId="76A9E5DD">
              <wp:extent cx="4272196" cy="3012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4303548" cy="3035055"/>
                      </a:xfrm>
                      <a:prstGeom prst="rect">
                        <a:avLst/>
                      </a:prstGeom>
                    </pic:spPr>
                  </pic:pic>
                </a:graphicData>
              </a:graphic>
            </wp:inline>
          </w:drawing>
        </w:r>
        <w:bookmarkStart w:id="7569" w:name="_Toc23497057"/>
        <w:bookmarkStart w:id="7570" w:name="_Toc23553241"/>
        <w:bookmarkStart w:id="7571" w:name="_Toc23811594"/>
        <w:bookmarkStart w:id="7572" w:name="_Toc23881257"/>
        <w:bookmarkEnd w:id="7569"/>
        <w:bookmarkEnd w:id="7570"/>
        <w:bookmarkEnd w:id="7571"/>
        <w:bookmarkEnd w:id="7572"/>
      </w:del>
    </w:p>
    <w:p w14:paraId="0DD78EE3" w14:textId="29E7EDA7" w:rsidR="0052522C" w:rsidRPr="0033182C" w:rsidDel="00F7680F" w:rsidRDefault="0052522C">
      <w:pPr>
        <w:pStyle w:val="Caption"/>
        <w:numPr>
          <w:ilvl w:val="0"/>
          <w:numId w:val="45"/>
        </w:numPr>
        <w:jc w:val="center"/>
        <w:rPr>
          <w:del w:id="7573" w:author="Windows User" w:date="2019-09-19T03:30:00Z"/>
          <w:rFonts w:cs="Times New Roman"/>
          <w:i w:val="0"/>
          <w:color w:val="auto"/>
          <w:sz w:val="22"/>
        </w:rPr>
        <w:pPrChange w:id="7574" w:author="Windows User" w:date="2019-09-19T03:35:00Z">
          <w:pPr>
            <w:pStyle w:val="Caption"/>
            <w:jc w:val="center"/>
          </w:pPr>
        </w:pPrChange>
      </w:pPr>
      <w:del w:id="7575" w:author="Windows User" w:date="2019-09-19T03:30:00Z">
        <w:r w:rsidRPr="0033182C" w:rsidDel="00F7680F">
          <w:rPr>
            <w:rFonts w:cs="Times New Roman"/>
            <w:i w:val="0"/>
            <w:color w:val="auto"/>
            <w:sz w:val="22"/>
          </w:rPr>
          <w:delText xml:space="preserve">Gambar </w:delText>
        </w:r>
      </w:del>
      <w:del w:id="757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w:delText>
        </w:r>
        <w:r w:rsidR="00F25887" w:rsidRPr="0033182C" w:rsidDel="007F4597">
          <w:rPr>
            <w:rFonts w:cs="Times New Roman"/>
            <w:i w:val="0"/>
            <w:sz w:val="22"/>
          </w:rPr>
          <w:fldChar w:fldCharType="end"/>
        </w:r>
      </w:del>
      <w:del w:id="7577"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 Log in</w:delText>
        </w:r>
        <w:bookmarkStart w:id="7578" w:name="_Toc23497058"/>
        <w:bookmarkStart w:id="7579" w:name="_Toc23553242"/>
        <w:bookmarkStart w:id="7580" w:name="_Toc23811595"/>
        <w:bookmarkStart w:id="7581" w:name="_Toc23881258"/>
        <w:bookmarkEnd w:id="7578"/>
        <w:bookmarkEnd w:id="7579"/>
        <w:bookmarkEnd w:id="7580"/>
        <w:bookmarkEnd w:id="7581"/>
      </w:del>
    </w:p>
    <w:p w14:paraId="0F8CD98C" w14:textId="67954518" w:rsidR="0052522C" w:rsidRPr="0033182C" w:rsidDel="00F7680F" w:rsidRDefault="0052522C">
      <w:pPr>
        <w:pStyle w:val="Heading3"/>
        <w:numPr>
          <w:ilvl w:val="2"/>
          <w:numId w:val="45"/>
        </w:numPr>
        <w:ind w:left="357" w:hanging="357"/>
        <w:rPr>
          <w:del w:id="7582" w:author="Windows User" w:date="2019-09-19T03:30:00Z"/>
          <w:rFonts w:cs="Times New Roman"/>
        </w:rPr>
        <w:pPrChange w:id="7583" w:author="Windows User" w:date="2019-09-19T03:35:00Z">
          <w:pPr>
            <w:pStyle w:val="Heading3"/>
          </w:pPr>
        </w:pPrChange>
      </w:pPr>
      <w:del w:id="7584" w:author="Windows User" w:date="2019-09-19T03:30:00Z">
        <w:r w:rsidRPr="0033182C" w:rsidDel="00F7680F">
          <w:rPr>
            <w:rFonts w:cs="Times New Roman"/>
          </w:rPr>
          <w:delText>Tambah user</w:delText>
        </w:r>
        <w:bookmarkStart w:id="7585" w:name="_Toc23497059"/>
        <w:bookmarkStart w:id="7586" w:name="_Toc23553243"/>
        <w:bookmarkStart w:id="7587" w:name="_Toc23811596"/>
        <w:bookmarkStart w:id="7588" w:name="_Toc23881259"/>
        <w:bookmarkEnd w:id="7585"/>
        <w:bookmarkEnd w:id="7586"/>
        <w:bookmarkEnd w:id="7587"/>
        <w:bookmarkEnd w:id="7588"/>
      </w:del>
    </w:p>
    <w:p w14:paraId="1EC60B91" w14:textId="139AF822" w:rsidR="00CB1579" w:rsidRPr="0033182C" w:rsidDel="00F7680F" w:rsidRDefault="00CB1579">
      <w:pPr>
        <w:numPr>
          <w:ilvl w:val="0"/>
          <w:numId w:val="45"/>
        </w:numPr>
        <w:rPr>
          <w:del w:id="7589" w:author="Windows User" w:date="2019-09-19T03:30:00Z"/>
          <w:rFonts w:cs="Times New Roman"/>
        </w:rPr>
        <w:pPrChange w:id="7590" w:author="Windows User" w:date="2019-09-19T03:35:00Z">
          <w:pPr>
            <w:ind w:firstLine="567"/>
          </w:pPr>
        </w:pPrChange>
      </w:pPr>
      <w:del w:id="7591" w:author="Windows User" w:date="2019-09-19T03:30:00Z">
        <w:r w:rsidRPr="0033182C" w:rsidDel="00F7680F">
          <w:rPr>
            <w:rFonts w:cs="Times New Roman"/>
            <w:i/>
          </w:rPr>
          <w:delText>Aktivity diagram</w:delText>
        </w:r>
        <w:r w:rsidRPr="0033182C" w:rsidDel="00F7680F">
          <w:rPr>
            <w:rFonts w:cs="Times New Roman"/>
          </w:rPr>
          <w:delText xml:space="preserve"> tambah user dapat dilihat pada gambar 4.4. Pengguna mengisi nama, username dan password pada form tambah user . Setelah itu sisitem akan mengecek apakah data yang diinputkan sudah lengkap. Ketika datayang diisikan benar, maka pengguna akan diarahkan pada tampilan data user. Tetapi ketika data salah maka akan muncul pop up setelah klik ok, maka akan kembali ke form tambah user</w:delText>
        </w:r>
        <w:r w:rsidR="00E97240" w:rsidRPr="0033182C" w:rsidDel="00F7680F">
          <w:rPr>
            <w:rFonts w:cs="Times New Roman"/>
          </w:rPr>
          <w:delText>.</w:delText>
        </w:r>
        <w:bookmarkStart w:id="7592" w:name="_Toc23497060"/>
        <w:bookmarkStart w:id="7593" w:name="_Toc23553244"/>
        <w:bookmarkStart w:id="7594" w:name="_Toc23811597"/>
        <w:bookmarkStart w:id="7595" w:name="_Toc23881260"/>
        <w:bookmarkEnd w:id="7592"/>
        <w:bookmarkEnd w:id="7593"/>
        <w:bookmarkEnd w:id="7594"/>
        <w:bookmarkEnd w:id="7595"/>
      </w:del>
    </w:p>
    <w:p w14:paraId="4E471C81" w14:textId="6B5EC41D" w:rsidR="00D01497" w:rsidRPr="0033182C" w:rsidDel="00F7680F" w:rsidRDefault="00CB1579">
      <w:pPr>
        <w:keepNext/>
        <w:numPr>
          <w:ilvl w:val="0"/>
          <w:numId w:val="45"/>
        </w:numPr>
        <w:rPr>
          <w:del w:id="7596" w:author="Windows User" w:date="2019-09-19T03:30:00Z"/>
          <w:rFonts w:cs="Times New Roman"/>
        </w:rPr>
        <w:pPrChange w:id="7597" w:author="Windows User" w:date="2019-09-19T03:35:00Z">
          <w:pPr>
            <w:keepNext/>
            <w:ind w:left="709"/>
          </w:pPr>
        </w:pPrChange>
      </w:pPr>
      <w:del w:id="7598" w:author="Windows User" w:date="2019-09-19T03:30:00Z">
        <w:r w:rsidRPr="0033182C" w:rsidDel="00F7680F">
          <w:rPr>
            <w:rFonts w:cs="Times New Roman"/>
            <w:b/>
            <w:noProof/>
          </w:rPr>
          <w:drawing>
            <wp:inline distT="0" distB="0" distL="0" distR="0" wp14:anchorId="4A7CFC94" wp14:editId="6EE446CB">
              <wp:extent cx="4227226" cy="3122958"/>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 user.png"/>
                      <pic:cNvPicPr/>
                    </pic:nvPicPr>
                    <pic:blipFill>
                      <a:blip r:embed="rId64">
                        <a:extLst>
                          <a:ext uri="{28A0092B-C50C-407E-A947-70E740481C1C}">
                            <a14:useLocalDpi xmlns:a14="http://schemas.microsoft.com/office/drawing/2010/main" val="0"/>
                          </a:ext>
                        </a:extLst>
                      </a:blip>
                      <a:stretch>
                        <a:fillRect/>
                      </a:stretch>
                    </pic:blipFill>
                    <pic:spPr>
                      <a:xfrm>
                        <a:off x="0" y="0"/>
                        <a:ext cx="4250404" cy="3140081"/>
                      </a:xfrm>
                      <a:prstGeom prst="rect">
                        <a:avLst/>
                      </a:prstGeom>
                    </pic:spPr>
                  </pic:pic>
                </a:graphicData>
              </a:graphic>
            </wp:inline>
          </w:drawing>
        </w:r>
        <w:bookmarkStart w:id="7599" w:name="_Toc23497061"/>
        <w:bookmarkStart w:id="7600" w:name="_Toc23553245"/>
        <w:bookmarkStart w:id="7601" w:name="_Toc23811598"/>
        <w:bookmarkStart w:id="7602" w:name="_Toc23881261"/>
        <w:bookmarkEnd w:id="7599"/>
        <w:bookmarkEnd w:id="7600"/>
        <w:bookmarkEnd w:id="7601"/>
        <w:bookmarkEnd w:id="7602"/>
      </w:del>
    </w:p>
    <w:p w14:paraId="5F0D59D3" w14:textId="5CA9CC5C" w:rsidR="00666597" w:rsidRPr="0033182C" w:rsidDel="00F7680F" w:rsidRDefault="00D01497">
      <w:pPr>
        <w:pStyle w:val="Caption"/>
        <w:numPr>
          <w:ilvl w:val="0"/>
          <w:numId w:val="45"/>
        </w:numPr>
        <w:jc w:val="center"/>
        <w:rPr>
          <w:del w:id="7603" w:author="Windows User" w:date="2019-09-19T03:30:00Z"/>
          <w:rFonts w:cs="Times New Roman"/>
          <w:color w:val="auto"/>
          <w:sz w:val="22"/>
        </w:rPr>
        <w:pPrChange w:id="7604" w:author="Windows User" w:date="2019-09-19T03:35:00Z">
          <w:pPr>
            <w:pStyle w:val="Caption"/>
            <w:jc w:val="center"/>
          </w:pPr>
        </w:pPrChange>
      </w:pPr>
      <w:del w:id="7605" w:author="Windows User" w:date="2019-09-19T03:30:00Z">
        <w:r w:rsidRPr="0033182C" w:rsidDel="00F7680F">
          <w:rPr>
            <w:rFonts w:cs="Times New Roman"/>
            <w:i w:val="0"/>
            <w:color w:val="auto"/>
            <w:sz w:val="22"/>
          </w:rPr>
          <w:delText xml:space="preserve">Gambar </w:delText>
        </w:r>
      </w:del>
      <w:del w:id="760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del>
      <w:del w:id="7607" w:author="Windows User" w:date="2019-09-19T03:30:00Z">
        <w:r w:rsidRPr="0033182C" w:rsidDel="00F7680F">
          <w:rPr>
            <w:rFonts w:cs="Times New Roman"/>
            <w:color w:val="auto"/>
            <w:sz w:val="22"/>
          </w:rPr>
          <w:delText xml:space="preserve"> Activity Diagram </w:delText>
        </w:r>
        <w:r w:rsidRPr="0033182C" w:rsidDel="00F7680F">
          <w:rPr>
            <w:rFonts w:cs="Times New Roman"/>
            <w:i w:val="0"/>
            <w:color w:val="auto"/>
            <w:sz w:val="22"/>
          </w:rPr>
          <w:delText>Tambah User</w:delText>
        </w:r>
        <w:bookmarkStart w:id="7608" w:name="_Toc23497062"/>
        <w:bookmarkStart w:id="7609" w:name="_Toc23553246"/>
        <w:bookmarkStart w:id="7610" w:name="_Toc23811599"/>
        <w:bookmarkStart w:id="7611" w:name="_Toc23881262"/>
        <w:bookmarkEnd w:id="7608"/>
        <w:bookmarkEnd w:id="7609"/>
        <w:bookmarkEnd w:id="7610"/>
        <w:bookmarkEnd w:id="7611"/>
      </w:del>
    </w:p>
    <w:p w14:paraId="4C37B619" w14:textId="57E4B751" w:rsidR="00CB1579" w:rsidRPr="0033182C" w:rsidDel="00F7680F" w:rsidRDefault="00CB1579">
      <w:pPr>
        <w:pStyle w:val="Heading3"/>
        <w:numPr>
          <w:ilvl w:val="2"/>
          <w:numId w:val="45"/>
        </w:numPr>
        <w:ind w:left="357" w:hanging="357"/>
        <w:rPr>
          <w:del w:id="7612" w:author="Windows User" w:date="2019-09-19T03:30:00Z"/>
          <w:rFonts w:cs="Times New Roman"/>
        </w:rPr>
        <w:pPrChange w:id="7613" w:author="Windows User" w:date="2019-09-19T03:35:00Z">
          <w:pPr>
            <w:pStyle w:val="Heading3"/>
          </w:pPr>
        </w:pPrChange>
      </w:pPr>
      <w:del w:id="7614" w:author="Windows User" w:date="2019-09-19T03:30:00Z">
        <w:r w:rsidRPr="0033182C" w:rsidDel="00F7680F">
          <w:rPr>
            <w:rFonts w:cs="Times New Roman"/>
          </w:rPr>
          <w:delText>Edit user</w:delText>
        </w:r>
        <w:bookmarkStart w:id="7615" w:name="_Toc23497063"/>
        <w:bookmarkStart w:id="7616" w:name="_Toc23553247"/>
        <w:bookmarkStart w:id="7617" w:name="_Toc23811600"/>
        <w:bookmarkStart w:id="7618" w:name="_Toc23881263"/>
        <w:bookmarkEnd w:id="7615"/>
        <w:bookmarkEnd w:id="7616"/>
        <w:bookmarkEnd w:id="7617"/>
        <w:bookmarkEnd w:id="7618"/>
      </w:del>
    </w:p>
    <w:p w14:paraId="3106B5D4" w14:textId="059CFC1E" w:rsidR="00666597" w:rsidRPr="0033182C" w:rsidDel="00F7680F" w:rsidRDefault="00666597">
      <w:pPr>
        <w:numPr>
          <w:ilvl w:val="0"/>
          <w:numId w:val="45"/>
        </w:numPr>
        <w:rPr>
          <w:del w:id="7619" w:author="Windows User" w:date="2019-09-19T03:30:00Z"/>
          <w:rFonts w:cs="Times New Roman"/>
          <w:szCs w:val="24"/>
        </w:rPr>
        <w:pPrChange w:id="7620" w:author="Windows User" w:date="2019-09-19T03:35:00Z">
          <w:pPr>
            <w:ind w:firstLine="567"/>
          </w:pPr>
        </w:pPrChange>
      </w:pPr>
      <w:del w:id="7621" w:author="Windows User" w:date="2019-09-19T03:30:00Z">
        <w:r w:rsidRPr="0033182C" w:rsidDel="00F7680F">
          <w:rPr>
            <w:rFonts w:cs="Times New Roman"/>
            <w:i/>
            <w:szCs w:val="24"/>
          </w:rPr>
          <w:delText>Aktivity diagram</w:delText>
        </w:r>
        <w:r w:rsidRPr="0033182C" w:rsidDel="00F7680F">
          <w:rPr>
            <w:rFonts w:cs="Times New Roman"/>
            <w:szCs w:val="24"/>
          </w:rPr>
          <w:delText xml:space="preserve"> edit user dapat dilihat pada gambar 4.5. Pengguna mengisi nama, username dan password pada form edit user . Setelah itu sistem akan mengecek apakah data yang diinputkan sudah lengkap. Ketika data yang diisikan benar, maka pengguna akan diarahkan pada tampilan data user. Tetapi ketika data salah maka akan muncul pop up setelah klik ok, maka akan kembali ke form edit user.</w:delText>
        </w:r>
        <w:bookmarkStart w:id="7622" w:name="_Toc23497064"/>
        <w:bookmarkStart w:id="7623" w:name="_Toc23553248"/>
        <w:bookmarkStart w:id="7624" w:name="_Toc23811601"/>
        <w:bookmarkStart w:id="7625" w:name="_Toc23881264"/>
        <w:bookmarkEnd w:id="7622"/>
        <w:bookmarkEnd w:id="7623"/>
        <w:bookmarkEnd w:id="7624"/>
        <w:bookmarkEnd w:id="7625"/>
      </w:del>
    </w:p>
    <w:p w14:paraId="18C094CA" w14:textId="5284157A" w:rsidR="00D01497" w:rsidRPr="0033182C" w:rsidDel="00F7680F" w:rsidRDefault="000E3957">
      <w:pPr>
        <w:keepNext/>
        <w:numPr>
          <w:ilvl w:val="0"/>
          <w:numId w:val="45"/>
        </w:numPr>
        <w:rPr>
          <w:del w:id="7626" w:author="Windows User" w:date="2019-09-19T03:30:00Z"/>
          <w:rFonts w:cs="Times New Roman"/>
        </w:rPr>
        <w:pPrChange w:id="7627" w:author="Windows User" w:date="2019-09-19T03:35:00Z">
          <w:pPr>
            <w:keepNext/>
            <w:ind w:left="567"/>
          </w:pPr>
        </w:pPrChange>
      </w:pPr>
      <w:del w:id="7628" w:author="Windows User" w:date="2019-09-19T03:30:00Z">
        <w:r w:rsidRPr="0033182C" w:rsidDel="00F7680F">
          <w:rPr>
            <w:rFonts w:cs="Times New Roman"/>
            <w:noProof/>
          </w:rPr>
          <w:drawing>
            <wp:inline distT="0" distB="0" distL="0" distR="0" wp14:anchorId="3D548001" wp14:editId="467CCF29">
              <wp:extent cx="4287187" cy="3056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user.png"/>
                      <pic:cNvPicPr/>
                    </pic:nvPicPr>
                    <pic:blipFill>
                      <a:blip r:embed="rId65">
                        <a:extLst>
                          <a:ext uri="{28A0092B-C50C-407E-A947-70E740481C1C}">
                            <a14:useLocalDpi xmlns:a14="http://schemas.microsoft.com/office/drawing/2010/main" val="0"/>
                          </a:ext>
                        </a:extLst>
                      </a:blip>
                      <a:stretch>
                        <a:fillRect/>
                      </a:stretch>
                    </pic:blipFill>
                    <pic:spPr>
                      <a:xfrm>
                        <a:off x="0" y="0"/>
                        <a:ext cx="4323370" cy="3081924"/>
                      </a:xfrm>
                      <a:prstGeom prst="rect">
                        <a:avLst/>
                      </a:prstGeom>
                    </pic:spPr>
                  </pic:pic>
                </a:graphicData>
              </a:graphic>
            </wp:inline>
          </w:drawing>
        </w:r>
        <w:bookmarkStart w:id="7629" w:name="_Toc23497065"/>
        <w:bookmarkStart w:id="7630" w:name="_Toc23553249"/>
        <w:bookmarkStart w:id="7631" w:name="_Toc23811602"/>
        <w:bookmarkStart w:id="7632" w:name="_Toc23881265"/>
        <w:bookmarkEnd w:id="7629"/>
        <w:bookmarkEnd w:id="7630"/>
        <w:bookmarkEnd w:id="7631"/>
        <w:bookmarkEnd w:id="7632"/>
      </w:del>
    </w:p>
    <w:p w14:paraId="618627AE" w14:textId="6153B0CD" w:rsidR="00666597" w:rsidRPr="0033182C" w:rsidDel="00F7680F" w:rsidRDefault="00D01497">
      <w:pPr>
        <w:pStyle w:val="Caption"/>
        <w:numPr>
          <w:ilvl w:val="0"/>
          <w:numId w:val="45"/>
        </w:numPr>
        <w:jc w:val="center"/>
        <w:rPr>
          <w:del w:id="7633" w:author="Windows User" w:date="2019-09-19T03:30:00Z"/>
          <w:rFonts w:cs="Times New Roman"/>
          <w:i w:val="0"/>
          <w:color w:val="auto"/>
          <w:sz w:val="22"/>
        </w:rPr>
        <w:pPrChange w:id="7634" w:author="Windows User" w:date="2019-09-19T03:35:00Z">
          <w:pPr>
            <w:pStyle w:val="Caption"/>
            <w:jc w:val="center"/>
          </w:pPr>
        </w:pPrChange>
      </w:pPr>
      <w:del w:id="7635" w:author="Windows User" w:date="2019-09-19T03:30:00Z">
        <w:r w:rsidRPr="0033182C" w:rsidDel="00F7680F">
          <w:rPr>
            <w:rFonts w:cs="Times New Roman"/>
            <w:i w:val="0"/>
            <w:color w:val="auto"/>
            <w:sz w:val="22"/>
          </w:rPr>
          <w:delText xml:space="preserve">Gambar </w:delText>
        </w:r>
      </w:del>
      <w:del w:id="763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5</w:delText>
        </w:r>
        <w:r w:rsidR="00F25887" w:rsidRPr="0033182C" w:rsidDel="007F4597">
          <w:rPr>
            <w:rFonts w:cs="Times New Roman"/>
            <w:i w:val="0"/>
            <w:sz w:val="22"/>
          </w:rPr>
          <w:fldChar w:fldCharType="end"/>
        </w:r>
      </w:del>
      <w:del w:id="7637" w:author="Windows User" w:date="2019-09-19T03:30:00Z">
        <w:r w:rsidRPr="0033182C" w:rsidDel="00F7680F">
          <w:rPr>
            <w:rFonts w:cs="Times New Roman"/>
            <w:i w:val="0"/>
            <w:color w:val="auto"/>
            <w:sz w:val="22"/>
          </w:rPr>
          <w:delText xml:space="preserve"> Activity Diagram Edit User</w:delText>
        </w:r>
        <w:bookmarkStart w:id="7638" w:name="_Toc23497066"/>
        <w:bookmarkStart w:id="7639" w:name="_Toc23553250"/>
        <w:bookmarkStart w:id="7640" w:name="_Toc23811603"/>
        <w:bookmarkStart w:id="7641" w:name="_Toc23881266"/>
        <w:bookmarkEnd w:id="7638"/>
        <w:bookmarkEnd w:id="7639"/>
        <w:bookmarkEnd w:id="7640"/>
        <w:bookmarkEnd w:id="7641"/>
      </w:del>
    </w:p>
    <w:p w14:paraId="24727317" w14:textId="11191077" w:rsidR="00CB1579" w:rsidRPr="0033182C" w:rsidDel="00F7680F" w:rsidRDefault="00CB1579">
      <w:pPr>
        <w:pStyle w:val="Heading3"/>
        <w:numPr>
          <w:ilvl w:val="2"/>
          <w:numId w:val="45"/>
        </w:numPr>
        <w:ind w:left="357" w:hanging="357"/>
        <w:rPr>
          <w:del w:id="7642" w:author="Windows User" w:date="2019-09-19T03:30:00Z"/>
          <w:rFonts w:cs="Times New Roman"/>
        </w:rPr>
        <w:pPrChange w:id="7643" w:author="Windows User" w:date="2019-09-19T03:35:00Z">
          <w:pPr>
            <w:pStyle w:val="Heading3"/>
          </w:pPr>
        </w:pPrChange>
      </w:pPr>
      <w:del w:id="7644" w:author="Windows User" w:date="2019-09-19T03:30:00Z">
        <w:r w:rsidRPr="0033182C" w:rsidDel="00F7680F">
          <w:rPr>
            <w:rFonts w:cs="Times New Roman"/>
          </w:rPr>
          <w:delText>History login</w:delText>
        </w:r>
        <w:bookmarkStart w:id="7645" w:name="_Toc23497067"/>
        <w:bookmarkStart w:id="7646" w:name="_Toc23553251"/>
        <w:bookmarkStart w:id="7647" w:name="_Toc23811604"/>
        <w:bookmarkStart w:id="7648" w:name="_Toc23881267"/>
        <w:bookmarkEnd w:id="7645"/>
        <w:bookmarkEnd w:id="7646"/>
        <w:bookmarkEnd w:id="7647"/>
        <w:bookmarkEnd w:id="7648"/>
      </w:del>
    </w:p>
    <w:p w14:paraId="3BABEE8B" w14:textId="71C18C04" w:rsidR="00231905" w:rsidRPr="0033182C" w:rsidDel="00F7680F" w:rsidRDefault="00231905">
      <w:pPr>
        <w:numPr>
          <w:ilvl w:val="0"/>
          <w:numId w:val="45"/>
        </w:numPr>
        <w:rPr>
          <w:del w:id="7649" w:author="Windows User" w:date="2019-09-19T03:30:00Z"/>
          <w:rFonts w:cs="Times New Roman"/>
        </w:rPr>
        <w:pPrChange w:id="7650" w:author="Windows User" w:date="2019-09-19T03:35:00Z">
          <w:pPr>
            <w:ind w:firstLine="567"/>
          </w:pPr>
        </w:pPrChange>
      </w:pPr>
      <w:del w:id="7651" w:author="Windows User" w:date="2019-09-19T03:30:00Z">
        <w:r w:rsidRPr="0033182C" w:rsidDel="00F7680F">
          <w:rPr>
            <w:rFonts w:cs="Times New Roman"/>
            <w:i/>
          </w:rPr>
          <w:delText>Aktivity diagram</w:delText>
        </w:r>
        <w:r w:rsidRPr="0033182C" w:rsidDel="00F7680F">
          <w:rPr>
            <w:rFonts w:cs="Times New Roman"/>
          </w:rPr>
          <w:delText xml:space="preserve"> history login dapat dilihat pada gambar 4.6. Pengguna dapat melihat data siapa saja yang memasuki sistem pada waktu tertentu.</w:delText>
        </w:r>
        <w:bookmarkStart w:id="7652" w:name="_Toc23497068"/>
        <w:bookmarkStart w:id="7653" w:name="_Toc23553252"/>
        <w:bookmarkStart w:id="7654" w:name="_Toc23811605"/>
        <w:bookmarkStart w:id="7655" w:name="_Toc23881268"/>
        <w:bookmarkEnd w:id="7652"/>
        <w:bookmarkEnd w:id="7653"/>
        <w:bookmarkEnd w:id="7654"/>
        <w:bookmarkEnd w:id="7655"/>
      </w:del>
    </w:p>
    <w:p w14:paraId="6E8996C4" w14:textId="69450A5F" w:rsidR="00231905" w:rsidRPr="0033182C" w:rsidDel="00F7680F" w:rsidRDefault="00E97240">
      <w:pPr>
        <w:pStyle w:val="ListParagraph"/>
        <w:keepNext/>
        <w:numPr>
          <w:ilvl w:val="0"/>
          <w:numId w:val="45"/>
        </w:numPr>
        <w:rPr>
          <w:del w:id="7656" w:author="Windows User" w:date="2019-09-19T03:30:00Z"/>
          <w:rFonts w:cs="Times New Roman"/>
        </w:rPr>
        <w:pPrChange w:id="7657" w:author="Windows User" w:date="2019-09-19T03:35:00Z">
          <w:pPr>
            <w:pStyle w:val="ListParagraph"/>
            <w:keepNext/>
            <w:ind w:left="567"/>
          </w:pPr>
        </w:pPrChange>
      </w:pPr>
      <w:del w:id="7658" w:author="Windows User" w:date="2019-09-19T03:30:00Z">
        <w:r w:rsidRPr="0033182C" w:rsidDel="00F7680F">
          <w:rPr>
            <w:rFonts w:cs="Times New Roman"/>
          </w:rPr>
          <w:object w:dxaOrig="11251" w:dyaOrig="5926" w14:anchorId="12B7FCCA">
            <v:shape id="_x0000_i1029" type="#_x0000_t75" style="width:347.1pt;height:183.1pt" o:ole="">
              <v:imagedata r:id="rId66" o:title=""/>
            </v:shape>
            <o:OLEObject Type="Embed" ProgID="Visio.Drawing.15" ShapeID="_x0000_i1029" DrawAspect="Content" ObjectID="_1634493115" r:id="rId67"/>
          </w:object>
        </w:r>
        <w:bookmarkStart w:id="7659" w:name="_Toc23497069"/>
        <w:bookmarkStart w:id="7660" w:name="_Toc23553253"/>
        <w:bookmarkStart w:id="7661" w:name="_Toc23811606"/>
        <w:bookmarkStart w:id="7662" w:name="_Toc23881269"/>
        <w:bookmarkEnd w:id="7659"/>
        <w:bookmarkEnd w:id="7660"/>
        <w:bookmarkEnd w:id="7661"/>
        <w:bookmarkEnd w:id="7662"/>
      </w:del>
    </w:p>
    <w:p w14:paraId="67603E98" w14:textId="2E51177B" w:rsidR="00231905" w:rsidRPr="0033182C" w:rsidDel="00F7680F" w:rsidRDefault="00231905">
      <w:pPr>
        <w:pStyle w:val="Caption"/>
        <w:numPr>
          <w:ilvl w:val="0"/>
          <w:numId w:val="45"/>
        </w:numPr>
        <w:jc w:val="center"/>
        <w:rPr>
          <w:del w:id="7663" w:author="Windows User" w:date="2019-09-19T03:30:00Z"/>
          <w:rFonts w:cs="Times New Roman"/>
          <w:color w:val="auto"/>
          <w:sz w:val="22"/>
        </w:rPr>
        <w:pPrChange w:id="7664" w:author="Windows User" w:date="2019-09-19T03:35:00Z">
          <w:pPr>
            <w:pStyle w:val="Caption"/>
            <w:jc w:val="center"/>
          </w:pPr>
        </w:pPrChange>
      </w:pPr>
      <w:del w:id="7665" w:author="Windows User" w:date="2019-09-19T03:30:00Z">
        <w:r w:rsidRPr="0033182C" w:rsidDel="00F7680F">
          <w:rPr>
            <w:rFonts w:cs="Times New Roman"/>
            <w:i w:val="0"/>
            <w:color w:val="auto"/>
            <w:sz w:val="22"/>
          </w:rPr>
          <w:delText xml:space="preserve">Gambar </w:delText>
        </w:r>
      </w:del>
      <w:del w:id="766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6</w:delText>
        </w:r>
        <w:r w:rsidR="00F25887" w:rsidRPr="0033182C" w:rsidDel="007F4597">
          <w:rPr>
            <w:rFonts w:cs="Times New Roman"/>
            <w:i w:val="0"/>
            <w:sz w:val="22"/>
          </w:rPr>
          <w:fldChar w:fldCharType="end"/>
        </w:r>
      </w:del>
      <w:del w:id="7667" w:author="Windows User" w:date="2019-09-19T03:30:00Z">
        <w:r w:rsidRPr="0033182C" w:rsidDel="00F7680F">
          <w:rPr>
            <w:rFonts w:cs="Times New Roman"/>
            <w:color w:val="auto"/>
            <w:sz w:val="22"/>
          </w:rPr>
          <w:delText>Activity Diagram History Login</w:delText>
        </w:r>
        <w:bookmarkStart w:id="7668" w:name="_Toc23497070"/>
        <w:bookmarkStart w:id="7669" w:name="_Toc23553254"/>
        <w:bookmarkStart w:id="7670" w:name="_Toc23811607"/>
        <w:bookmarkStart w:id="7671" w:name="_Toc23881270"/>
        <w:bookmarkEnd w:id="7668"/>
        <w:bookmarkEnd w:id="7669"/>
        <w:bookmarkEnd w:id="7670"/>
        <w:bookmarkEnd w:id="7671"/>
      </w:del>
    </w:p>
    <w:p w14:paraId="452E565E" w14:textId="0DC48879" w:rsidR="00231905" w:rsidRPr="0033182C" w:rsidDel="00F7680F" w:rsidRDefault="00231905">
      <w:pPr>
        <w:numPr>
          <w:ilvl w:val="0"/>
          <w:numId w:val="45"/>
        </w:numPr>
        <w:rPr>
          <w:del w:id="7672" w:author="Windows User" w:date="2019-09-19T03:30:00Z"/>
          <w:rFonts w:cs="Times New Roman"/>
        </w:rPr>
        <w:pPrChange w:id="7673" w:author="Windows User" w:date="2019-09-19T03:35:00Z">
          <w:pPr/>
        </w:pPrChange>
      </w:pPr>
      <w:bookmarkStart w:id="7674" w:name="_Toc23497071"/>
      <w:bookmarkStart w:id="7675" w:name="_Toc23553255"/>
      <w:bookmarkStart w:id="7676" w:name="_Toc23811608"/>
      <w:bookmarkStart w:id="7677" w:name="_Toc23881271"/>
      <w:bookmarkEnd w:id="7674"/>
      <w:bookmarkEnd w:id="7675"/>
      <w:bookmarkEnd w:id="7676"/>
      <w:bookmarkEnd w:id="7677"/>
    </w:p>
    <w:p w14:paraId="12B1981A" w14:textId="47B454A9" w:rsidR="00D01497" w:rsidRPr="0033182C" w:rsidDel="00F7680F" w:rsidRDefault="00D01497">
      <w:pPr>
        <w:pStyle w:val="Heading3"/>
        <w:numPr>
          <w:ilvl w:val="2"/>
          <w:numId w:val="45"/>
        </w:numPr>
        <w:ind w:left="357" w:hanging="357"/>
        <w:rPr>
          <w:del w:id="7678" w:author="Windows User" w:date="2019-09-19T03:30:00Z"/>
          <w:rFonts w:cs="Times New Roman"/>
        </w:rPr>
        <w:pPrChange w:id="7679" w:author="Windows User" w:date="2019-09-19T03:35:00Z">
          <w:pPr>
            <w:pStyle w:val="Heading3"/>
          </w:pPr>
        </w:pPrChange>
      </w:pPr>
      <w:del w:id="7680" w:author="Windows User" w:date="2019-09-19T03:30:00Z">
        <w:r w:rsidRPr="0033182C" w:rsidDel="00F7680F">
          <w:rPr>
            <w:rFonts w:cs="Times New Roman"/>
          </w:rPr>
          <w:delText>Lihat Sudut x,y (Aktuator)</w:delText>
        </w:r>
        <w:bookmarkStart w:id="7681" w:name="_Toc23497072"/>
        <w:bookmarkStart w:id="7682" w:name="_Toc23553256"/>
        <w:bookmarkStart w:id="7683" w:name="_Toc23811609"/>
        <w:bookmarkStart w:id="7684" w:name="_Toc23881272"/>
        <w:bookmarkEnd w:id="7681"/>
        <w:bookmarkEnd w:id="7682"/>
        <w:bookmarkEnd w:id="7683"/>
        <w:bookmarkEnd w:id="7684"/>
      </w:del>
    </w:p>
    <w:p w14:paraId="1FBB16EA" w14:textId="38D7E505" w:rsidR="00231905" w:rsidRPr="0033182C" w:rsidDel="00F7680F" w:rsidRDefault="00231905">
      <w:pPr>
        <w:numPr>
          <w:ilvl w:val="0"/>
          <w:numId w:val="45"/>
        </w:numPr>
        <w:rPr>
          <w:del w:id="7685" w:author="Windows User" w:date="2019-09-19T03:30:00Z"/>
          <w:rFonts w:cs="Times New Roman"/>
        </w:rPr>
        <w:pPrChange w:id="7686" w:author="Windows User" w:date="2019-09-19T03:35:00Z">
          <w:pPr>
            <w:ind w:firstLine="567"/>
          </w:pPr>
        </w:pPrChange>
      </w:pPr>
      <w:del w:id="7687" w:author="Windows User" w:date="2019-09-19T03:30:00Z">
        <w:r w:rsidRPr="0033182C" w:rsidDel="00F7680F">
          <w:rPr>
            <w:rFonts w:cs="Times New Roman"/>
            <w:i/>
          </w:rPr>
          <w:delText>Aktivity diagram</w:delText>
        </w:r>
        <w:r w:rsidRPr="0033182C" w:rsidDel="00F7680F">
          <w:rPr>
            <w:rFonts w:cs="Times New Roman"/>
          </w:rPr>
          <w:delText xml:space="preserve"> lihat suudt aktuator dapat dilihat pada gambar 4.7. Pengguna </w:delText>
        </w:r>
        <w:r w:rsidR="00D01A9B" w:rsidRPr="0033182C" w:rsidDel="00F7680F">
          <w:rPr>
            <w:rFonts w:cs="Times New Roman"/>
          </w:rPr>
          <w:delText xml:space="preserve">dapat melihat sudut posisi aktuator </w:delText>
        </w:r>
        <w:r w:rsidRPr="0033182C" w:rsidDel="00F7680F">
          <w:rPr>
            <w:rFonts w:cs="Times New Roman"/>
          </w:rPr>
          <w:delText>pada waktu tertentu.</w:delText>
        </w:r>
        <w:bookmarkStart w:id="7688" w:name="_Toc23497073"/>
        <w:bookmarkStart w:id="7689" w:name="_Toc23553257"/>
        <w:bookmarkStart w:id="7690" w:name="_Toc23811610"/>
        <w:bookmarkStart w:id="7691" w:name="_Toc23881273"/>
        <w:bookmarkEnd w:id="7688"/>
        <w:bookmarkEnd w:id="7689"/>
        <w:bookmarkEnd w:id="7690"/>
        <w:bookmarkEnd w:id="7691"/>
      </w:del>
    </w:p>
    <w:p w14:paraId="67243494" w14:textId="4C1D9B26" w:rsidR="00231905" w:rsidRPr="0033182C" w:rsidDel="00F7680F" w:rsidRDefault="00EB28DF">
      <w:pPr>
        <w:pStyle w:val="ListParagraph"/>
        <w:keepNext/>
        <w:numPr>
          <w:ilvl w:val="0"/>
          <w:numId w:val="45"/>
        </w:numPr>
        <w:rPr>
          <w:del w:id="7692" w:author="Windows User" w:date="2019-09-19T03:30:00Z"/>
          <w:rFonts w:cs="Times New Roman"/>
        </w:rPr>
        <w:pPrChange w:id="7693" w:author="Windows User" w:date="2019-09-19T03:35:00Z">
          <w:pPr>
            <w:pStyle w:val="ListParagraph"/>
            <w:keepNext/>
            <w:ind w:left="567"/>
          </w:pPr>
        </w:pPrChange>
      </w:pPr>
      <w:del w:id="7694" w:author="Windows User" w:date="2019-09-19T03:30:00Z">
        <w:r w:rsidRPr="0033182C" w:rsidDel="00F7680F">
          <w:rPr>
            <w:rFonts w:cs="Times New Roman"/>
          </w:rPr>
          <w:object w:dxaOrig="11251" w:dyaOrig="5835" w14:anchorId="03CA3816">
            <v:shape id="_x0000_i1030" type="#_x0000_t75" style="width:371.3pt;height:191.95pt" o:ole="">
              <v:imagedata r:id="rId68" o:title=""/>
            </v:shape>
            <o:OLEObject Type="Embed" ProgID="Visio.Drawing.15" ShapeID="_x0000_i1030" DrawAspect="Content" ObjectID="_1634493116" r:id="rId69"/>
          </w:object>
        </w:r>
        <w:bookmarkStart w:id="7695" w:name="_Toc23497074"/>
        <w:bookmarkStart w:id="7696" w:name="_Toc23553258"/>
        <w:bookmarkStart w:id="7697" w:name="_Toc23811611"/>
        <w:bookmarkStart w:id="7698" w:name="_Toc23881274"/>
        <w:bookmarkEnd w:id="7695"/>
        <w:bookmarkEnd w:id="7696"/>
        <w:bookmarkEnd w:id="7697"/>
        <w:bookmarkEnd w:id="7698"/>
      </w:del>
    </w:p>
    <w:p w14:paraId="0E1CD08F" w14:textId="137DA45E" w:rsidR="00231905" w:rsidRPr="0033182C" w:rsidDel="00F7680F" w:rsidRDefault="00231905">
      <w:pPr>
        <w:numPr>
          <w:ilvl w:val="0"/>
          <w:numId w:val="45"/>
        </w:numPr>
        <w:jc w:val="center"/>
        <w:rPr>
          <w:del w:id="7699" w:author="Windows User" w:date="2019-09-19T03:30:00Z"/>
          <w:rFonts w:cs="Times New Roman"/>
          <w:b/>
          <w:sz w:val="22"/>
        </w:rPr>
        <w:pPrChange w:id="7700" w:author="Windows User" w:date="2019-09-19T03:35:00Z">
          <w:pPr>
            <w:jc w:val="center"/>
          </w:pPr>
        </w:pPrChange>
      </w:pPr>
      <w:del w:id="7701" w:author="Windows User" w:date="2019-09-19T03:30:00Z">
        <w:r w:rsidRPr="0033182C" w:rsidDel="00F7680F">
          <w:rPr>
            <w:rFonts w:cs="Times New Roman"/>
            <w:sz w:val="22"/>
          </w:rPr>
          <w:delText xml:space="preserve">Gambar </w:delText>
        </w:r>
      </w:del>
      <w:del w:id="7702" w:author="Windows User" w:date="2019-09-18T14:43:00Z">
        <w:r w:rsidR="00F25887" w:rsidRPr="0033182C" w:rsidDel="007F4597">
          <w:rPr>
            <w:rFonts w:cs="Times New Roman"/>
            <w:sz w:val="22"/>
          </w:rPr>
          <w:fldChar w:fldCharType="begin"/>
        </w:r>
        <w:r w:rsidR="00F25887" w:rsidRPr="0033182C" w:rsidDel="007F4597">
          <w:rPr>
            <w:rFonts w:cs="Times New Roman"/>
            <w:sz w:val="22"/>
          </w:rPr>
          <w:delInstrText xml:space="preserve"> STYLEREF 1 \s </w:delInstrText>
        </w:r>
        <w:r w:rsidR="00F25887" w:rsidRPr="0033182C" w:rsidDel="007F4597">
          <w:rPr>
            <w:rFonts w:cs="Times New Roman"/>
            <w:sz w:val="22"/>
          </w:rPr>
          <w:fldChar w:fldCharType="separate"/>
        </w:r>
        <w:r w:rsidR="00F25887" w:rsidRPr="0033182C" w:rsidDel="007F4597">
          <w:rPr>
            <w:rFonts w:cs="Times New Roman"/>
            <w:noProof/>
            <w:sz w:val="22"/>
          </w:rPr>
          <w:delText>4</w:delText>
        </w:r>
        <w:r w:rsidR="00F25887" w:rsidRPr="0033182C" w:rsidDel="007F4597">
          <w:rPr>
            <w:rFonts w:cs="Times New Roman"/>
            <w:sz w:val="22"/>
          </w:rPr>
          <w:fldChar w:fldCharType="end"/>
        </w:r>
        <w:r w:rsidR="00F25887" w:rsidRPr="0033182C" w:rsidDel="007F4597">
          <w:rPr>
            <w:rFonts w:cs="Times New Roman"/>
            <w:sz w:val="22"/>
          </w:rPr>
          <w:delText>.</w:delText>
        </w:r>
        <w:r w:rsidR="00F25887" w:rsidRPr="0033182C" w:rsidDel="007F4597">
          <w:rPr>
            <w:rFonts w:cs="Times New Roman"/>
            <w:sz w:val="22"/>
          </w:rPr>
          <w:fldChar w:fldCharType="begin"/>
        </w:r>
        <w:r w:rsidR="00F25887" w:rsidRPr="0033182C" w:rsidDel="007F4597">
          <w:rPr>
            <w:rFonts w:cs="Times New Roman"/>
            <w:sz w:val="22"/>
          </w:rPr>
          <w:delInstrText xml:space="preserve"> SEQ Gambar \* ARABIC \s 1 </w:delInstrText>
        </w:r>
        <w:r w:rsidR="00F25887" w:rsidRPr="0033182C" w:rsidDel="007F4597">
          <w:rPr>
            <w:rFonts w:cs="Times New Roman"/>
            <w:sz w:val="22"/>
          </w:rPr>
          <w:fldChar w:fldCharType="separate"/>
        </w:r>
        <w:r w:rsidR="00F25887" w:rsidRPr="0033182C" w:rsidDel="007F4597">
          <w:rPr>
            <w:rFonts w:cs="Times New Roman"/>
            <w:noProof/>
            <w:sz w:val="22"/>
          </w:rPr>
          <w:delText>7</w:delText>
        </w:r>
        <w:r w:rsidR="00F25887" w:rsidRPr="0033182C" w:rsidDel="007F4597">
          <w:rPr>
            <w:rFonts w:cs="Times New Roman"/>
            <w:sz w:val="22"/>
          </w:rPr>
          <w:fldChar w:fldCharType="end"/>
        </w:r>
      </w:del>
      <w:del w:id="7703" w:author="Windows User" w:date="2019-09-19T03:30:00Z">
        <w:r w:rsidRPr="0033182C" w:rsidDel="00F7680F">
          <w:rPr>
            <w:rFonts w:cs="Times New Roman"/>
            <w:i/>
            <w:sz w:val="22"/>
          </w:rPr>
          <w:delText xml:space="preserve">Activity Diagram </w:delText>
        </w:r>
        <w:r w:rsidRPr="0033182C" w:rsidDel="00F7680F">
          <w:rPr>
            <w:rFonts w:cs="Times New Roman"/>
            <w:sz w:val="22"/>
          </w:rPr>
          <w:delText>Lihat sudut Aktuator</w:delText>
        </w:r>
        <w:bookmarkStart w:id="7704" w:name="_Toc23497075"/>
        <w:bookmarkStart w:id="7705" w:name="_Toc23553259"/>
        <w:bookmarkStart w:id="7706" w:name="_Toc23811612"/>
        <w:bookmarkStart w:id="7707" w:name="_Toc23881275"/>
        <w:bookmarkEnd w:id="7704"/>
        <w:bookmarkEnd w:id="7705"/>
        <w:bookmarkEnd w:id="7706"/>
        <w:bookmarkEnd w:id="7707"/>
      </w:del>
    </w:p>
    <w:p w14:paraId="7D6E23F0" w14:textId="11A765EC" w:rsidR="00D01497" w:rsidRPr="0033182C" w:rsidDel="00F7680F" w:rsidRDefault="00D01497">
      <w:pPr>
        <w:pStyle w:val="Heading3"/>
        <w:numPr>
          <w:ilvl w:val="2"/>
          <w:numId w:val="45"/>
        </w:numPr>
        <w:ind w:left="357" w:hanging="357"/>
        <w:rPr>
          <w:del w:id="7708" w:author="Windows User" w:date="2019-09-19T03:30:00Z"/>
          <w:rFonts w:cs="Times New Roman"/>
        </w:rPr>
        <w:pPrChange w:id="7709" w:author="Windows User" w:date="2019-09-19T03:35:00Z">
          <w:pPr>
            <w:pStyle w:val="Heading3"/>
          </w:pPr>
        </w:pPrChange>
      </w:pPr>
      <w:del w:id="7710" w:author="Windows User" w:date="2019-09-19T03:30:00Z">
        <w:r w:rsidRPr="0033182C" w:rsidDel="00F7680F">
          <w:rPr>
            <w:rFonts w:cs="Times New Roman"/>
          </w:rPr>
          <w:delText>Lihat Sudut x,y (</w:delText>
        </w:r>
        <w:r w:rsidRPr="0033182C" w:rsidDel="00F7680F">
          <w:rPr>
            <w:rFonts w:cs="Times New Roman"/>
            <w:i/>
          </w:rPr>
          <w:delText>Tracker</w:delText>
        </w:r>
        <w:r w:rsidRPr="0033182C" w:rsidDel="00F7680F">
          <w:rPr>
            <w:rFonts w:cs="Times New Roman"/>
          </w:rPr>
          <w:delText>)</w:delText>
        </w:r>
        <w:bookmarkStart w:id="7711" w:name="_Toc23497076"/>
        <w:bookmarkStart w:id="7712" w:name="_Toc23553260"/>
        <w:bookmarkStart w:id="7713" w:name="_Toc23811613"/>
        <w:bookmarkStart w:id="7714" w:name="_Toc23881276"/>
        <w:bookmarkEnd w:id="7711"/>
        <w:bookmarkEnd w:id="7712"/>
        <w:bookmarkEnd w:id="7713"/>
        <w:bookmarkEnd w:id="7714"/>
      </w:del>
    </w:p>
    <w:p w14:paraId="1FF775A3" w14:textId="77F0F8A0" w:rsidR="00D01A9B" w:rsidRPr="0033182C" w:rsidDel="00F7680F" w:rsidRDefault="00D01A9B">
      <w:pPr>
        <w:numPr>
          <w:ilvl w:val="0"/>
          <w:numId w:val="45"/>
        </w:numPr>
        <w:rPr>
          <w:del w:id="7715" w:author="Windows User" w:date="2019-09-19T03:30:00Z"/>
          <w:rFonts w:cs="Times New Roman"/>
        </w:rPr>
        <w:pPrChange w:id="7716" w:author="Windows User" w:date="2019-09-19T03:35:00Z">
          <w:pPr>
            <w:ind w:firstLine="567"/>
          </w:pPr>
        </w:pPrChange>
      </w:pPr>
      <w:del w:id="7717" w:author="Windows User" w:date="2019-09-19T03:30:00Z">
        <w:r w:rsidRPr="0033182C" w:rsidDel="00F7680F">
          <w:rPr>
            <w:rFonts w:cs="Times New Roman"/>
            <w:i/>
          </w:rPr>
          <w:delText>Aktivity diagram</w:delText>
        </w:r>
        <w:r w:rsidRPr="0033182C" w:rsidDel="00F7680F">
          <w:rPr>
            <w:rFonts w:cs="Times New Roman"/>
          </w:rPr>
          <w:delText xml:space="preserve"> </w:delText>
        </w:r>
        <w:r w:rsidR="003428F8" w:rsidRPr="0033182C" w:rsidDel="00F7680F">
          <w:rPr>
            <w:rFonts w:cs="Times New Roman"/>
          </w:rPr>
          <w:delText>lihat su</w:delText>
        </w:r>
        <w:r w:rsidRPr="0033182C" w:rsidDel="00F7680F">
          <w:rPr>
            <w:rFonts w:cs="Times New Roman"/>
          </w:rPr>
          <w:delText>d</w:delText>
        </w:r>
        <w:r w:rsidR="003428F8" w:rsidRPr="0033182C" w:rsidDel="00F7680F">
          <w:rPr>
            <w:rFonts w:cs="Times New Roman"/>
          </w:rPr>
          <w:delText>u</w:delText>
        </w:r>
        <w:r w:rsidRPr="0033182C" w:rsidDel="00F7680F">
          <w:rPr>
            <w:rFonts w:cs="Times New Roman"/>
          </w:rPr>
          <w:delText xml:space="preserve">t </w:delText>
        </w:r>
        <w:r w:rsidRPr="0033182C" w:rsidDel="00F7680F">
          <w:rPr>
            <w:rFonts w:cs="Times New Roman"/>
            <w:i/>
          </w:rPr>
          <w:delText>tracker</w:delText>
        </w:r>
        <w:r w:rsidRPr="0033182C" w:rsidDel="00F7680F">
          <w:rPr>
            <w:rFonts w:cs="Times New Roman"/>
          </w:rPr>
          <w:delText xml:space="preserve"> dapat dilihat pada gambar 4.8. Pengguna dapat melihat sudut posisi </w:delText>
        </w:r>
        <w:r w:rsidRPr="0033182C" w:rsidDel="00F7680F">
          <w:rPr>
            <w:rFonts w:cs="Times New Roman"/>
            <w:i/>
          </w:rPr>
          <w:delText xml:space="preserve">tracker </w:delText>
        </w:r>
        <w:r w:rsidRPr="0033182C" w:rsidDel="00F7680F">
          <w:rPr>
            <w:rFonts w:cs="Times New Roman"/>
          </w:rPr>
          <w:delText>pada waktu tertentu.</w:delText>
        </w:r>
        <w:bookmarkStart w:id="7718" w:name="_Toc23497077"/>
        <w:bookmarkStart w:id="7719" w:name="_Toc23553261"/>
        <w:bookmarkStart w:id="7720" w:name="_Toc23811614"/>
        <w:bookmarkStart w:id="7721" w:name="_Toc23881277"/>
        <w:bookmarkEnd w:id="7718"/>
        <w:bookmarkEnd w:id="7719"/>
        <w:bookmarkEnd w:id="7720"/>
        <w:bookmarkEnd w:id="7721"/>
      </w:del>
    </w:p>
    <w:p w14:paraId="09486887" w14:textId="4CBAECF3" w:rsidR="00D01A9B" w:rsidRPr="0033182C" w:rsidDel="00F7680F" w:rsidRDefault="00B8320E">
      <w:pPr>
        <w:keepNext/>
        <w:numPr>
          <w:ilvl w:val="0"/>
          <w:numId w:val="45"/>
        </w:numPr>
        <w:rPr>
          <w:del w:id="7722" w:author="Windows User" w:date="2019-09-19T03:30:00Z"/>
          <w:rFonts w:cs="Times New Roman"/>
        </w:rPr>
        <w:pPrChange w:id="7723" w:author="Windows User" w:date="2019-09-19T03:35:00Z">
          <w:pPr>
            <w:keepNext/>
            <w:ind w:left="567"/>
          </w:pPr>
        </w:pPrChange>
      </w:pPr>
      <w:del w:id="7724" w:author="Windows User" w:date="2019-09-19T03:30:00Z">
        <w:r w:rsidRPr="0033182C" w:rsidDel="00F7680F">
          <w:rPr>
            <w:rFonts w:cs="Times New Roman"/>
          </w:rPr>
          <w:object w:dxaOrig="11251" w:dyaOrig="5835" w14:anchorId="70C71818">
            <v:shape id="_x0000_i1031" type="#_x0000_t75" style="width:371.3pt;height:191.95pt" o:ole="">
              <v:imagedata r:id="rId70" o:title=""/>
            </v:shape>
            <o:OLEObject Type="Embed" ProgID="Visio.Drawing.15" ShapeID="_x0000_i1031" DrawAspect="Content" ObjectID="_1634493117" r:id="rId71"/>
          </w:object>
        </w:r>
        <w:bookmarkStart w:id="7725" w:name="_Toc23497078"/>
        <w:bookmarkStart w:id="7726" w:name="_Toc23553262"/>
        <w:bookmarkStart w:id="7727" w:name="_Toc23811615"/>
        <w:bookmarkStart w:id="7728" w:name="_Toc23881278"/>
        <w:bookmarkEnd w:id="7725"/>
        <w:bookmarkEnd w:id="7726"/>
        <w:bookmarkEnd w:id="7727"/>
        <w:bookmarkEnd w:id="7728"/>
      </w:del>
    </w:p>
    <w:p w14:paraId="0AFA7C7F" w14:textId="30B5F59A" w:rsidR="00792BC9" w:rsidRPr="0033182C" w:rsidDel="00F7680F" w:rsidRDefault="00D01A9B">
      <w:pPr>
        <w:pStyle w:val="Caption"/>
        <w:numPr>
          <w:ilvl w:val="0"/>
          <w:numId w:val="45"/>
        </w:numPr>
        <w:jc w:val="center"/>
        <w:rPr>
          <w:del w:id="7729" w:author="Windows User" w:date="2019-09-19T03:30:00Z"/>
          <w:rFonts w:cs="Times New Roman"/>
          <w:color w:val="auto"/>
          <w:sz w:val="22"/>
        </w:rPr>
        <w:pPrChange w:id="7730" w:author="Windows User" w:date="2019-09-19T03:35:00Z">
          <w:pPr>
            <w:pStyle w:val="Caption"/>
            <w:jc w:val="center"/>
          </w:pPr>
        </w:pPrChange>
      </w:pPr>
      <w:del w:id="7731" w:author="Windows User" w:date="2019-09-19T03:30:00Z">
        <w:r w:rsidRPr="0033182C" w:rsidDel="00F7680F">
          <w:rPr>
            <w:rFonts w:cs="Times New Roman"/>
            <w:i w:val="0"/>
            <w:color w:val="auto"/>
            <w:sz w:val="22"/>
          </w:rPr>
          <w:delText xml:space="preserve">Gambar </w:delText>
        </w:r>
      </w:del>
      <w:del w:id="773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8</w:delText>
        </w:r>
        <w:r w:rsidR="00F25887" w:rsidRPr="0033182C" w:rsidDel="007F4597">
          <w:rPr>
            <w:rFonts w:cs="Times New Roman"/>
            <w:i w:val="0"/>
            <w:sz w:val="22"/>
          </w:rPr>
          <w:fldChar w:fldCharType="end"/>
        </w:r>
      </w:del>
      <w:del w:id="7733" w:author="Windows User" w:date="2019-09-19T03:30:00Z">
        <w:r w:rsidRPr="0033182C" w:rsidDel="00F7680F">
          <w:rPr>
            <w:rFonts w:cs="Times New Roman"/>
            <w:color w:val="auto"/>
            <w:sz w:val="22"/>
          </w:rPr>
          <w:delText xml:space="preserve"> Activity Diagram </w:delText>
        </w:r>
        <w:r w:rsidRPr="0033182C" w:rsidDel="00F7680F">
          <w:rPr>
            <w:rFonts w:cs="Times New Roman"/>
            <w:i w:val="0"/>
            <w:color w:val="auto"/>
            <w:sz w:val="22"/>
          </w:rPr>
          <w:delText>Lihat Sudut</w:delText>
        </w:r>
        <w:r w:rsidRPr="0033182C" w:rsidDel="00F7680F">
          <w:rPr>
            <w:rFonts w:cs="Times New Roman"/>
            <w:color w:val="auto"/>
            <w:sz w:val="22"/>
          </w:rPr>
          <w:delText xml:space="preserve"> Tracker</w:delText>
        </w:r>
        <w:bookmarkStart w:id="7734" w:name="_Toc23497079"/>
        <w:bookmarkStart w:id="7735" w:name="_Toc23553263"/>
        <w:bookmarkStart w:id="7736" w:name="_Toc23811616"/>
        <w:bookmarkStart w:id="7737" w:name="_Toc23881279"/>
        <w:bookmarkEnd w:id="7734"/>
        <w:bookmarkEnd w:id="7735"/>
        <w:bookmarkEnd w:id="7736"/>
        <w:bookmarkEnd w:id="7737"/>
      </w:del>
    </w:p>
    <w:p w14:paraId="622099C1" w14:textId="1446DC21" w:rsidR="00D01A9B" w:rsidRPr="0033182C" w:rsidDel="00F7680F" w:rsidRDefault="00D01A9B">
      <w:pPr>
        <w:pStyle w:val="Heading3"/>
        <w:numPr>
          <w:ilvl w:val="2"/>
          <w:numId w:val="45"/>
        </w:numPr>
        <w:ind w:left="357" w:hanging="357"/>
        <w:rPr>
          <w:del w:id="7738" w:author="Windows User" w:date="2019-09-19T03:30:00Z"/>
          <w:rFonts w:cs="Times New Roman"/>
          <w:i/>
          <w:iCs/>
          <w:sz w:val="22"/>
          <w:szCs w:val="18"/>
        </w:rPr>
        <w:pPrChange w:id="7739" w:author="Windows User" w:date="2019-09-19T03:35:00Z">
          <w:pPr>
            <w:pStyle w:val="Heading3"/>
          </w:pPr>
        </w:pPrChange>
      </w:pPr>
      <w:del w:id="7740" w:author="Windows User" w:date="2019-09-19T03:30:00Z">
        <w:r w:rsidRPr="0033182C" w:rsidDel="00F7680F">
          <w:rPr>
            <w:rFonts w:cs="Times New Roman"/>
          </w:rPr>
          <w:delText>Lihat Data Arus</w:delText>
        </w:r>
        <w:bookmarkStart w:id="7741" w:name="_Toc23497080"/>
        <w:bookmarkStart w:id="7742" w:name="_Toc23553264"/>
        <w:bookmarkStart w:id="7743" w:name="_Toc23811617"/>
        <w:bookmarkStart w:id="7744" w:name="_Toc23881280"/>
        <w:bookmarkEnd w:id="7741"/>
        <w:bookmarkEnd w:id="7742"/>
        <w:bookmarkEnd w:id="7743"/>
        <w:bookmarkEnd w:id="7744"/>
      </w:del>
    </w:p>
    <w:p w14:paraId="06457BD7" w14:textId="19692D1E" w:rsidR="003428F8" w:rsidRPr="0033182C" w:rsidDel="00F7680F" w:rsidRDefault="003428F8">
      <w:pPr>
        <w:numPr>
          <w:ilvl w:val="0"/>
          <w:numId w:val="45"/>
        </w:numPr>
        <w:rPr>
          <w:del w:id="7745" w:author="Windows User" w:date="2019-09-19T03:30:00Z"/>
          <w:rFonts w:cs="Times New Roman"/>
        </w:rPr>
        <w:pPrChange w:id="7746" w:author="Windows User" w:date="2019-09-19T03:35:00Z">
          <w:pPr>
            <w:ind w:firstLine="567"/>
          </w:pPr>
        </w:pPrChange>
      </w:pPr>
      <w:del w:id="7747" w:author="Windows User" w:date="2019-09-19T03:30:00Z">
        <w:r w:rsidRPr="0033182C" w:rsidDel="00F7680F">
          <w:rPr>
            <w:rFonts w:cs="Times New Roman"/>
            <w:i/>
          </w:rPr>
          <w:delText>Aktivity diagram</w:delText>
        </w:r>
        <w:r w:rsidRPr="0033182C" w:rsidDel="00F7680F">
          <w:rPr>
            <w:rFonts w:cs="Times New Roman"/>
          </w:rPr>
          <w:delText xml:space="preserve"> lihat data arus dapat dilihat pada gambar 4.9. Pengguna dapat melihat jumlah arus yang </w:delText>
        </w:r>
        <w:r w:rsidR="00792BC9" w:rsidRPr="0033182C" w:rsidDel="00F7680F">
          <w:rPr>
            <w:rFonts w:cs="Times New Roman"/>
          </w:rPr>
          <w:delText>dihasilkan</w:delText>
        </w:r>
        <w:r w:rsidRPr="0033182C" w:rsidDel="00F7680F">
          <w:rPr>
            <w:rFonts w:cs="Times New Roman"/>
            <w:i/>
          </w:rPr>
          <w:delText xml:space="preserve"> </w:delText>
        </w:r>
        <w:r w:rsidRPr="0033182C" w:rsidDel="00F7680F">
          <w:rPr>
            <w:rFonts w:cs="Times New Roman"/>
          </w:rPr>
          <w:delText>pada waktu tertentu.</w:delText>
        </w:r>
        <w:bookmarkStart w:id="7748" w:name="_Toc23497081"/>
        <w:bookmarkStart w:id="7749" w:name="_Toc23553265"/>
        <w:bookmarkStart w:id="7750" w:name="_Toc23811618"/>
        <w:bookmarkStart w:id="7751" w:name="_Toc23881281"/>
        <w:bookmarkEnd w:id="7748"/>
        <w:bookmarkEnd w:id="7749"/>
        <w:bookmarkEnd w:id="7750"/>
        <w:bookmarkEnd w:id="7751"/>
      </w:del>
    </w:p>
    <w:p w14:paraId="56475CB2" w14:textId="0DA5879C" w:rsidR="00792BC9" w:rsidRPr="0033182C" w:rsidDel="00F7680F" w:rsidRDefault="00B8320E">
      <w:pPr>
        <w:keepNext/>
        <w:numPr>
          <w:ilvl w:val="0"/>
          <w:numId w:val="45"/>
        </w:numPr>
        <w:rPr>
          <w:del w:id="7752" w:author="Windows User" w:date="2019-09-19T03:30:00Z"/>
          <w:rFonts w:cs="Times New Roman"/>
        </w:rPr>
        <w:pPrChange w:id="7753" w:author="Windows User" w:date="2019-09-19T03:35:00Z">
          <w:pPr>
            <w:keepNext/>
            <w:ind w:firstLine="567"/>
          </w:pPr>
        </w:pPrChange>
      </w:pPr>
      <w:del w:id="7754" w:author="Windows User" w:date="2019-09-19T03:30:00Z">
        <w:r w:rsidRPr="0033182C" w:rsidDel="00F7680F">
          <w:rPr>
            <w:rFonts w:cs="Times New Roman"/>
          </w:rPr>
          <w:object w:dxaOrig="11250" w:dyaOrig="5925" w14:anchorId="6D50D415">
            <v:shape id="_x0000_i1032" type="#_x0000_t75" style="width:5in;height:189pt" o:ole="">
              <v:imagedata r:id="rId72" o:title=""/>
            </v:shape>
            <o:OLEObject Type="Embed" ProgID="Visio.Drawing.15" ShapeID="_x0000_i1032" DrawAspect="Content" ObjectID="_1634493118" r:id="rId73"/>
          </w:object>
        </w:r>
        <w:bookmarkStart w:id="7755" w:name="_Toc23497082"/>
        <w:bookmarkStart w:id="7756" w:name="_Toc23553266"/>
        <w:bookmarkStart w:id="7757" w:name="_Toc23811619"/>
        <w:bookmarkStart w:id="7758" w:name="_Toc23881282"/>
        <w:bookmarkEnd w:id="7755"/>
        <w:bookmarkEnd w:id="7756"/>
        <w:bookmarkEnd w:id="7757"/>
        <w:bookmarkEnd w:id="7758"/>
      </w:del>
    </w:p>
    <w:p w14:paraId="0F2B2C0C" w14:textId="01B05F72" w:rsidR="003428F8" w:rsidRPr="0033182C" w:rsidDel="00F7680F" w:rsidRDefault="00792BC9">
      <w:pPr>
        <w:pStyle w:val="Caption"/>
        <w:numPr>
          <w:ilvl w:val="0"/>
          <w:numId w:val="45"/>
        </w:numPr>
        <w:jc w:val="center"/>
        <w:rPr>
          <w:del w:id="7759" w:author="Windows User" w:date="2019-09-19T03:30:00Z"/>
          <w:rFonts w:cs="Times New Roman"/>
          <w:i w:val="0"/>
          <w:color w:val="auto"/>
          <w:sz w:val="22"/>
        </w:rPr>
        <w:pPrChange w:id="7760" w:author="Windows User" w:date="2019-09-19T03:35:00Z">
          <w:pPr>
            <w:pStyle w:val="Caption"/>
            <w:jc w:val="center"/>
          </w:pPr>
        </w:pPrChange>
      </w:pPr>
      <w:del w:id="7761" w:author="Windows User" w:date="2019-09-19T03:30:00Z">
        <w:r w:rsidRPr="0033182C" w:rsidDel="00F7680F">
          <w:rPr>
            <w:rFonts w:cs="Times New Roman"/>
            <w:i w:val="0"/>
            <w:color w:val="auto"/>
            <w:sz w:val="22"/>
          </w:rPr>
          <w:delText xml:space="preserve">Gambar </w:delText>
        </w:r>
      </w:del>
      <w:del w:id="776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9</w:delText>
        </w:r>
        <w:r w:rsidR="00F25887" w:rsidRPr="0033182C" w:rsidDel="007F4597">
          <w:rPr>
            <w:rFonts w:cs="Times New Roman"/>
            <w:i w:val="0"/>
            <w:sz w:val="22"/>
          </w:rPr>
          <w:fldChar w:fldCharType="end"/>
        </w:r>
      </w:del>
      <w:del w:id="776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Data Arus</w:delText>
        </w:r>
        <w:bookmarkStart w:id="7764" w:name="_Toc23497083"/>
        <w:bookmarkStart w:id="7765" w:name="_Toc23553267"/>
        <w:bookmarkStart w:id="7766" w:name="_Toc23811620"/>
        <w:bookmarkStart w:id="7767" w:name="_Toc23881283"/>
        <w:bookmarkEnd w:id="7764"/>
        <w:bookmarkEnd w:id="7765"/>
        <w:bookmarkEnd w:id="7766"/>
        <w:bookmarkEnd w:id="7767"/>
      </w:del>
    </w:p>
    <w:p w14:paraId="5A011AD1" w14:textId="24186963" w:rsidR="00D01A9B" w:rsidRPr="0033182C" w:rsidDel="00F7680F" w:rsidRDefault="00D01A9B">
      <w:pPr>
        <w:pStyle w:val="Heading3"/>
        <w:numPr>
          <w:ilvl w:val="2"/>
          <w:numId w:val="45"/>
        </w:numPr>
        <w:ind w:left="357" w:hanging="357"/>
        <w:rPr>
          <w:del w:id="7768" w:author="Windows User" w:date="2019-09-19T03:30:00Z"/>
          <w:rFonts w:cs="Times New Roman"/>
        </w:rPr>
        <w:pPrChange w:id="7769" w:author="Windows User" w:date="2019-09-19T03:35:00Z">
          <w:pPr>
            <w:pStyle w:val="Heading3"/>
          </w:pPr>
        </w:pPrChange>
      </w:pPr>
      <w:del w:id="7770" w:author="Windows User" w:date="2019-09-19T03:30:00Z">
        <w:r w:rsidRPr="0033182C" w:rsidDel="00F7680F">
          <w:rPr>
            <w:rFonts w:cs="Times New Roman"/>
          </w:rPr>
          <w:delText>Lihat Data Tegangan</w:delText>
        </w:r>
        <w:bookmarkStart w:id="7771" w:name="_Toc23497084"/>
        <w:bookmarkStart w:id="7772" w:name="_Toc23553268"/>
        <w:bookmarkStart w:id="7773" w:name="_Toc23811621"/>
        <w:bookmarkStart w:id="7774" w:name="_Toc23881284"/>
        <w:bookmarkEnd w:id="7771"/>
        <w:bookmarkEnd w:id="7772"/>
        <w:bookmarkEnd w:id="7773"/>
        <w:bookmarkEnd w:id="7774"/>
      </w:del>
    </w:p>
    <w:p w14:paraId="2B75D603" w14:textId="01CEF171" w:rsidR="003428F8" w:rsidRPr="0033182C" w:rsidDel="00F7680F" w:rsidRDefault="003428F8">
      <w:pPr>
        <w:numPr>
          <w:ilvl w:val="0"/>
          <w:numId w:val="45"/>
        </w:numPr>
        <w:rPr>
          <w:del w:id="7775" w:author="Windows User" w:date="2019-09-19T03:30:00Z"/>
          <w:rFonts w:cs="Times New Roman"/>
        </w:rPr>
        <w:pPrChange w:id="7776" w:author="Windows User" w:date="2019-09-19T03:35:00Z">
          <w:pPr>
            <w:ind w:firstLine="567"/>
          </w:pPr>
        </w:pPrChange>
      </w:pPr>
      <w:del w:id="7777" w:author="Windows User" w:date="2019-09-19T03:30:00Z">
        <w:r w:rsidRPr="0033182C" w:rsidDel="00F7680F">
          <w:rPr>
            <w:rFonts w:cs="Times New Roman"/>
            <w:i/>
          </w:rPr>
          <w:delText>Aktivity diagram</w:delText>
        </w:r>
        <w:r w:rsidRPr="0033182C" w:rsidDel="00F7680F">
          <w:rPr>
            <w:rFonts w:cs="Times New Roman"/>
          </w:rPr>
          <w:delText xml:space="preserve"> lihat data tegangan dapat dilihat pada gambar 4.10. Pengguna dapat melihat jumlah tegangan</w:delText>
        </w:r>
        <w:r w:rsidR="00792BC9" w:rsidRPr="0033182C" w:rsidDel="00F7680F">
          <w:rPr>
            <w:rFonts w:cs="Times New Roman"/>
          </w:rPr>
          <w:delText xml:space="preserve"> yang dihasilkan</w:delText>
        </w:r>
        <w:r w:rsidRPr="0033182C" w:rsidDel="00F7680F">
          <w:rPr>
            <w:rFonts w:cs="Times New Roman"/>
            <w:i/>
          </w:rPr>
          <w:delText xml:space="preserve"> </w:delText>
        </w:r>
        <w:r w:rsidRPr="0033182C" w:rsidDel="00F7680F">
          <w:rPr>
            <w:rFonts w:cs="Times New Roman"/>
          </w:rPr>
          <w:delText>pada waktu tertentu.</w:delText>
        </w:r>
        <w:bookmarkStart w:id="7778" w:name="_Toc23497085"/>
        <w:bookmarkStart w:id="7779" w:name="_Toc23553269"/>
        <w:bookmarkStart w:id="7780" w:name="_Toc23811622"/>
        <w:bookmarkStart w:id="7781" w:name="_Toc23881285"/>
        <w:bookmarkEnd w:id="7778"/>
        <w:bookmarkEnd w:id="7779"/>
        <w:bookmarkEnd w:id="7780"/>
        <w:bookmarkEnd w:id="7781"/>
      </w:del>
    </w:p>
    <w:p w14:paraId="158C5BD2" w14:textId="6F3E1B94" w:rsidR="00E300E8" w:rsidRPr="0033182C" w:rsidDel="00F7680F" w:rsidRDefault="00B8320E">
      <w:pPr>
        <w:keepNext/>
        <w:numPr>
          <w:ilvl w:val="0"/>
          <w:numId w:val="45"/>
        </w:numPr>
        <w:rPr>
          <w:del w:id="7782" w:author="Windows User" w:date="2019-09-19T03:30:00Z"/>
          <w:rFonts w:cs="Times New Roman"/>
        </w:rPr>
        <w:pPrChange w:id="7783" w:author="Windows User" w:date="2019-09-19T03:35:00Z">
          <w:pPr>
            <w:keepNext/>
            <w:ind w:firstLine="567"/>
          </w:pPr>
        </w:pPrChange>
      </w:pPr>
      <w:del w:id="7784" w:author="Windows User" w:date="2019-09-19T03:30:00Z">
        <w:r w:rsidRPr="0033182C" w:rsidDel="00F7680F">
          <w:rPr>
            <w:rFonts w:cs="Times New Roman"/>
          </w:rPr>
          <w:object w:dxaOrig="11251" w:dyaOrig="5835" w14:anchorId="182F8387">
            <v:shape id="_x0000_i1033" type="#_x0000_t75" style="width:363.95pt;height:189.05pt" o:ole="">
              <v:imagedata r:id="rId74" o:title=""/>
            </v:shape>
            <o:OLEObject Type="Embed" ProgID="Visio.Drawing.15" ShapeID="_x0000_i1033" DrawAspect="Content" ObjectID="_1634493119" r:id="rId75"/>
          </w:object>
        </w:r>
        <w:bookmarkStart w:id="7785" w:name="_Toc23497086"/>
        <w:bookmarkStart w:id="7786" w:name="_Toc23553270"/>
        <w:bookmarkStart w:id="7787" w:name="_Toc23811623"/>
        <w:bookmarkStart w:id="7788" w:name="_Toc23881286"/>
        <w:bookmarkEnd w:id="7785"/>
        <w:bookmarkEnd w:id="7786"/>
        <w:bookmarkEnd w:id="7787"/>
        <w:bookmarkEnd w:id="7788"/>
      </w:del>
    </w:p>
    <w:p w14:paraId="13B0CCB0" w14:textId="671BC5B3" w:rsidR="003428F8" w:rsidRPr="0033182C" w:rsidDel="00F7680F" w:rsidRDefault="00E300E8">
      <w:pPr>
        <w:pStyle w:val="Caption"/>
        <w:numPr>
          <w:ilvl w:val="0"/>
          <w:numId w:val="45"/>
        </w:numPr>
        <w:jc w:val="center"/>
        <w:rPr>
          <w:del w:id="7789" w:author="Windows User" w:date="2019-09-19T03:30:00Z"/>
          <w:rFonts w:cs="Times New Roman"/>
          <w:i w:val="0"/>
          <w:color w:val="auto"/>
          <w:sz w:val="22"/>
        </w:rPr>
        <w:pPrChange w:id="7790" w:author="Windows User" w:date="2019-09-19T03:35:00Z">
          <w:pPr>
            <w:pStyle w:val="Caption"/>
            <w:jc w:val="center"/>
          </w:pPr>
        </w:pPrChange>
      </w:pPr>
      <w:del w:id="7791" w:author="Windows User" w:date="2019-09-19T03:30:00Z">
        <w:r w:rsidRPr="0033182C" w:rsidDel="00F7680F">
          <w:rPr>
            <w:rFonts w:cs="Times New Roman"/>
            <w:i w:val="0"/>
            <w:color w:val="auto"/>
            <w:sz w:val="22"/>
          </w:rPr>
          <w:delText xml:space="preserve">Gambar </w:delText>
        </w:r>
      </w:del>
      <w:del w:id="779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10</w:delText>
        </w:r>
        <w:r w:rsidR="00F25887" w:rsidRPr="0033182C" w:rsidDel="007F4597">
          <w:rPr>
            <w:rFonts w:cs="Times New Roman"/>
            <w:i w:val="0"/>
            <w:sz w:val="22"/>
          </w:rPr>
          <w:fldChar w:fldCharType="end"/>
        </w:r>
      </w:del>
      <w:del w:id="7793" w:author="Windows User" w:date="2019-09-19T03:30:00Z">
        <w:r w:rsidRPr="0033182C" w:rsidDel="00F7680F">
          <w:rPr>
            <w:rFonts w:cs="Times New Roman"/>
            <w:i w:val="0"/>
            <w:color w:val="auto"/>
            <w:sz w:val="22"/>
          </w:rPr>
          <w:delText xml:space="preserve"> Activity Diagram Lihat Data Tegangan</w:delText>
        </w:r>
        <w:bookmarkStart w:id="7794" w:name="_Toc23497087"/>
        <w:bookmarkStart w:id="7795" w:name="_Toc23553271"/>
        <w:bookmarkStart w:id="7796" w:name="_Toc23811624"/>
        <w:bookmarkStart w:id="7797" w:name="_Toc23881287"/>
        <w:bookmarkEnd w:id="7794"/>
        <w:bookmarkEnd w:id="7795"/>
        <w:bookmarkEnd w:id="7796"/>
        <w:bookmarkEnd w:id="7797"/>
      </w:del>
    </w:p>
    <w:p w14:paraId="391BFCB9" w14:textId="5497DE62" w:rsidR="003428F8" w:rsidRPr="0033182C" w:rsidDel="00F7680F" w:rsidRDefault="003428F8">
      <w:pPr>
        <w:pStyle w:val="Heading3"/>
        <w:numPr>
          <w:ilvl w:val="2"/>
          <w:numId w:val="45"/>
        </w:numPr>
        <w:ind w:left="357" w:hanging="357"/>
        <w:rPr>
          <w:del w:id="7798" w:author="Windows User" w:date="2019-09-19T03:30:00Z"/>
          <w:rFonts w:cs="Times New Roman"/>
        </w:rPr>
        <w:pPrChange w:id="7799" w:author="Windows User" w:date="2019-09-19T03:35:00Z">
          <w:pPr>
            <w:pStyle w:val="Heading3"/>
          </w:pPr>
        </w:pPrChange>
      </w:pPr>
      <w:del w:id="7800" w:author="Windows User" w:date="2019-09-19T03:30:00Z">
        <w:r w:rsidRPr="0033182C" w:rsidDel="00F7680F">
          <w:rPr>
            <w:rFonts w:cs="Times New Roman"/>
          </w:rPr>
          <w:delText>Lihat Grafik Arus</w:delText>
        </w:r>
        <w:bookmarkStart w:id="7801" w:name="_Toc23497088"/>
        <w:bookmarkStart w:id="7802" w:name="_Toc23553272"/>
        <w:bookmarkStart w:id="7803" w:name="_Toc23811625"/>
        <w:bookmarkStart w:id="7804" w:name="_Toc23881288"/>
        <w:bookmarkEnd w:id="7801"/>
        <w:bookmarkEnd w:id="7802"/>
        <w:bookmarkEnd w:id="7803"/>
        <w:bookmarkEnd w:id="7804"/>
      </w:del>
    </w:p>
    <w:p w14:paraId="723624DB" w14:textId="44823A17" w:rsidR="003428F8" w:rsidRPr="0033182C" w:rsidDel="00F7680F" w:rsidRDefault="003428F8">
      <w:pPr>
        <w:numPr>
          <w:ilvl w:val="0"/>
          <w:numId w:val="45"/>
        </w:numPr>
        <w:rPr>
          <w:del w:id="7805" w:author="Windows User" w:date="2019-09-19T03:30:00Z"/>
          <w:rFonts w:cs="Times New Roman"/>
        </w:rPr>
        <w:pPrChange w:id="7806" w:author="Windows User" w:date="2019-09-19T03:35:00Z">
          <w:pPr>
            <w:ind w:firstLine="567"/>
          </w:pPr>
        </w:pPrChange>
      </w:pPr>
      <w:del w:id="7807" w:author="Windows User" w:date="2019-09-19T03:30:00Z">
        <w:r w:rsidRPr="0033182C" w:rsidDel="00F7680F">
          <w:rPr>
            <w:rFonts w:cs="Times New Roman"/>
            <w:i/>
          </w:rPr>
          <w:delText>Aktivity diagram</w:delText>
        </w:r>
        <w:r w:rsidRPr="0033182C" w:rsidDel="00F7680F">
          <w:rPr>
            <w:rFonts w:cs="Times New Roman"/>
          </w:rPr>
          <w:delText xml:space="preserve"> lihat grafik arus dapat dilihat pada gambar 4.11. Pengguna dapat melihat grafik arus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808" w:name="_Toc23497089"/>
        <w:bookmarkStart w:id="7809" w:name="_Toc23553273"/>
        <w:bookmarkStart w:id="7810" w:name="_Toc23811626"/>
        <w:bookmarkStart w:id="7811" w:name="_Toc23881289"/>
        <w:bookmarkEnd w:id="7808"/>
        <w:bookmarkEnd w:id="7809"/>
        <w:bookmarkEnd w:id="7810"/>
        <w:bookmarkEnd w:id="7811"/>
      </w:del>
    </w:p>
    <w:p w14:paraId="4DFA2A1E" w14:textId="6AC60F90" w:rsidR="00355AA5" w:rsidRPr="0033182C" w:rsidDel="00F7680F" w:rsidRDefault="007E74B5">
      <w:pPr>
        <w:keepNext/>
        <w:numPr>
          <w:ilvl w:val="0"/>
          <w:numId w:val="45"/>
        </w:numPr>
        <w:rPr>
          <w:del w:id="7812" w:author="Windows User" w:date="2019-09-19T03:30:00Z"/>
          <w:rFonts w:cs="Times New Roman"/>
        </w:rPr>
        <w:pPrChange w:id="7813" w:author="Windows User" w:date="2019-09-19T03:35:00Z">
          <w:pPr>
            <w:keepNext/>
            <w:ind w:left="567"/>
          </w:pPr>
        </w:pPrChange>
      </w:pPr>
      <w:del w:id="7814" w:author="Windows User" w:date="2019-09-19T03:30:00Z">
        <w:r w:rsidRPr="0033182C" w:rsidDel="00F7680F">
          <w:rPr>
            <w:rFonts w:cs="Times New Roman"/>
          </w:rPr>
          <w:object w:dxaOrig="11251" w:dyaOrig="8415" w14:anchorId="75752A34">
            <v:shape id="_x0000_i1034" type="#_x0000_t75" style="width:357.8pt;height:225.95pt" o:ole="">
              <v:imagedata r:id="rId76" o:title=""/>
            </v:shape>
            <o:OLEObject Type="Embed" ProgID="Visio.Drawing.15" ShapeID="_x0000_i1034" DrawAspect="Content" ObjectID="_1634493120" r:id="rId77"/>
          </w:object>
        </w:r>
        <w:bookmarkStart w:id="7815" w:name="_Toc23497090"/>
        <w:bookmarkStart w:id="7816" w:name="_Toc23553274"/>
        <w:bookmarkStart w:id="7817" w:name="_Toc23811627"/>
        <w:bookmarkStart w:id="7818" w:name="_Toc23881290"/>
        <w:bookmarkEnd w:id="7815"/>
        <w:bookmarkEnd w:id="7816"/>
        <w:bookmarkEnd w:id="7817"/>
        <w:bookmarkEnd w:id="7818"/>
      </w:del>
    </w:p>
    <w:p w14:paraId="49138004" w14:textId="45C1F275" w:rsidR="003428F8" w:rsidRPr="0033182C" w:rsidDel="00F7680F" w:rsidRDefault="00355AA5">
      <w:pPr>
        <w:pStyle w:val="Caption"/>
        <w:numPr>
          <w:ilvl w:val="0"/>
          <w:numId w:val="45"/>
        </w:numPr>
        <w:jc w:val="center"/>
        <w:rPr>
          <w:del w:id="7819" w:author="Windows User" w:date="2019-09-19T03:30:00Z"/>
          <w:rFonts w:cs="Times New Roman"/>
          <w:b/>
          <w:i w:val="0"/>
          <w:color w:val="auto"/>
          <w:sz w:val="22"/>
        </w:rPr>
        <w:pPrChange w:id="7820" w:author="Windows User" w:date="2019-09-19T03:35:00Z">
          <w:pPr>
            <w:pStyle w:val="Caption"/>
            <w:jc w:val="center"/>
          </w:pPr>
        </w:pPrChange>
      </w:pPr>
      <w:del w:id="7821" w:author="Windows User" w:date="2019-09-19T03:30:00Z">
        <w:r w:rsidRPr="0033182C" w:rsidDel="00F7680F">
          <w:rPr>
            <w:rFonts w:cs="Times New Roman"/>
            <w:i w:val="0"/>
            <w:color w:val="auto"/>
            <w:sz w:val="22"/>
          </w:rPr>
          <w:delText xml:space="preserve">Gambar </w:delText>
        </w:r>
      </w:del>
      <w:del w:id="782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11</w:delText>
        </w:r>
        <w:r w:rsidR="00F25887" w:rsidRPr="0033182C" w:rsidDel="007F4597">
          <w:rPr>
            <w:rFonts w:cs="Times New Roman"/>
            <w:i w:val="0"/>
            <w:sz w:val="22"/>
          </w:rPr>
          <w:fldChar w:fldCharType="end"/>
        </w:r>
      </w:del>
      <w:del w:id="782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Lihat Grafik Arus</w:delText>
        </w:r>
        <w:bookmarkStart w:id="7824" w:name="_Toc23497091"/>
        <w:bookmarkStart w:id="7825" w:name="_Toc23553275"/>
        <w:bookmarkStart w:id="7826" w:name="_Toc23811628"/>
        <w:bookmarkStart w:id="7827" w:name="_Toc23881291"/>
        <w:bookmarkEnd w:id="7824"/>
        <w:bookmarkEnd w:id="7825"/>
        <w:bookmarkEnd w:id="7826"/>
        <w:bookmarkEnd w:id="7827"/>
      </w:del>
    </w:p>
    <w:p w14:paraId="3D5C3BCC" w14:textId="7A1F1DFE" w:rsidR="003428F8" w:rsidRPr="0033182C" w:rsidDel="00F7680F" w:rsidRDefault="003428F8">
      <w:pPr>
        <w:pStyle w:val="Heading3"/>
        <w:numPr>
          <w:ilvl w:val="2"/>
          <w:numId w:val="45"/>
        </w:numPr>
        <w:ind w:left="357" w:hanging="357"/>
        <w:rPr>
          <w:del w:id="7828" w:author="Windows User" w:date="2019-09-19T03:30:00Z"/>
          <w:rFonts w:cs="Times New Roman"/>
        </w:rPr>
        <w:pPrChange w:id="7829" w:author="Windows User" w:date="2019-09-19T03:35:00Z">
          <w:pPr>
            <w:pStyle w:val="Heading3"/>
          </w:pPr>
        </w:pPrChange>
      </w:pPr>
      <w:del w:id="7830" w:author="Windows User" w:date="2019-09-19T03:30:00Z">
        <w:r w:rsidRPr="0033182C" w:rsidDel="00F7680F">
          <w:rPr>
            <w:rFonts w:cs="Times New Roman"/>
          </w:rPr>
          <w:delText>Lihat Grafik Tegangan</w:delText>
        </w:r>
        <w:bookmarkStart w:id="7831" w:name="_Toc23497092"/>
        <w:bookmarkStart w:id="7832" w:name="_Toc23553276"/>
        <w:bookmarkStart w:id="7833" w:name="_Toc23811629"/>
        <w:bookmarkStart w:id="7834" w:name="_Toc23881292"/>
        <w:bookmarkEnd w:id="7831"/>
        <w:bookmarkEnd w:id="7832"/>
        <w:bookmarkEnd w:id="7833"/>
        <w:bookmarkEnd w:id="7834"/>
      </w:del>
    </w:p>
    <w:p w14:paraId="7204A8C7" w14:textId="454BFA23" w:rsidR="003428F8" w:rsidRPr="0033182C" w:rsidDel="00F7680F" w:rsidRDefault="003428F8">
      <w:pPr>
        <w:numPr>
          <w:ilvl w:val="0"/>
          <w:numId w:val="45"/>
        </w:numPr>
        <w:rPr>
          <w:del w:id="7835" w:author="Windows User" w:date="2019-09-19T03:30:00Z"/>
          <w:rFonts w:cs="Times New Roman"/>
        </w:rPr>
        <w:pPrChange w:id="7836" w:author="Windows User" w:date="2019-09-19T03:35:00Z">
          <w:pPr>
            <w:ind w:firstLine="567"/>
          </w:pPr>
        </w:pPrChange>
      </w:pPr>
      <w:del w:id="7837" w:author="Windows User" w:date="2019-09-19T03:30:00Z">
        <w:r w:rsidRPr="0033182C" w:rsidDel="00F7680F">
          <w:rPr>
            <w:rFonts w:cs="Times New Roman"/>
            <w:i/>
          </w:rPr>
          <w:delText>Aktivity diagram</w:delText>
        </w:r>
        <w:r w:rsidRPr="0033182C" w:rsidDel="00F7680F">
          <w:rPr>
            <w:rFonts w:cs="Times New Roman"/>
          </w:rPr>
          <w:delText xml:space="preserve"> lihat grafik tegangan</w:delText>
        </w:r>
        <w:r w:rsidR="00792BC9" w:rsidRPr="0033182C" w:rsidDel="00F7680F">
          <w:rPr>
            <w:rFonts w:cs="Times New Roman"/>
          </w:rPr>
          <w:delText xml:space="preserve"> </w:delText>
        </w:r>
        <w:r w:rsidRPr="0033182C" w:rsidDel="00F7680F">
          <w:rPr>
            <w:rFonts w:cs="Times New Roman"/>
          </w:rPr>
          <w:delText>dapat dilihat pada gambar 4.12. Pengguna dapat melihat grafik tegangan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838" w:name="_Toc23497093"/>
        <w:bookmarkStart w:id="7839" w:name="_Toc23553277"/>
        <w:bookmarkStart w:id="7840" w:name="_Toc23811630"/>
        <w:bookmarkStart w:id="7841" w:name="_Toc23881293"/>
        <w:bookmarkEnd w:id="7838"/>
        <w:bookmarkEnd w:id="7839"/>
        <w:bookmarkEnd w:id="7840"/>
        <w:bookmarkEnd w:id="7841"/>
      </w:del>
    </w:p>
    <w:p w14:paraId="2CFEB67D" w14:textId="40BF90BC" w:rsidR="00355AA5" w:rsidRPr="0033182C" w:rsidDel="00F7680F" w:rsidRDefault="00B8320E">
      <w:pPr>
        <w:keepNext/>
        <w:numPr>
          <w:ilvl w:val="0"/>
          <w:numId w:val="45"/>
        </w:numPr>
        <w:rPr>
          <w:del w:id="7842" w:author="Windows User" w:date="2019-09-19T03:30:00Z"/>
          <w:rFonts w:cs="Times New Roman"/>
        </w:rPr>
        <w:pPrChange w:id="7843" w:author="Windows User" w:date="2019-09-19T03:35:00Z">
          <w:pPr>
            <w:keepNext/>
            <w:ind w:left="567"/>
          </w:pPr>
        </w:pPrChange>
      </w:pPr>
      <w:del w:id="7844" w:author="Windows User" w:date="2019-09-19T03:30:00Z">
        <w:r w:rsidRPr="0033182C" w:rsidDel="00F7680F">
          <w:rPr>
            <w:rFonts w:cs="Times New Roman"/>
          </w:rPr>
          <w:object w:dxaOrig="11251" w:dyaOrig="7335" w14:anchorId="7B877BC7">
            <v:shape id="_x0000_i1035" type="#_x0000_t75" style="width:363.95pt;height:200.25pt" o:ole="">
              <v:imagedata r:id="rId78" o:title=""/>
            </v:shape>
            <o:OLEObject Type="Embed" ProgID="Visio.Drawing.15" ShapeID="_x0000_i1035" DrawAspect="Content" ObjectID="_1634493121" r:id="rId79"/>
          </w:object>
        </w:r>
        <w:bookmarkStart w:id="7845" w:name="_Toc23497094"/>
        <w:bookmarkStart w:id="7846" w:name="_Toc23553278"/>
        <w:bookmarkStart w:id="7847" w:name="_Toc23811631"/>
        <w:bookmarkStart w:id="7848" w:name="_Toc23881294"/>
        <w:bookmarkEnd w:id="7845"/>
        <w:bookmarkEnd w:id="7846"/>
        <w:bookmarkEnd w:id="7847"/>
        <w:bookmarkEnd w:id="7848"/>
      </w:del>
    </w:p>
    <w:p w14:paraId="7BB4F161" w14:textId="4AD9C158" w:rsidR="00792BC9" w:rsidRPr="0033182C" w:rsidDel="00F7680F" w:rsidRDefault="00355AA5">
      <w:pPr>
        <w:pStyle w:val="Caption"/>
        <w:numPr>
          <w:ilvl w:val="0"/>
          <w:numId w:val="45"/>
        </w:numPr>
        <w:jc w:val="center"/>
        <w:rPr>
          <w:del w:id="7849" w:author="Windows User" w:date="2019-09-19T03:30:00Z"/>
          <w:rFonts w:cs="Times New Roman"/>
          <w:i w:val="0"/>
          <w:color w:val="auto"/>
          <w:sz w:val="22"/>
        </w:rPr>
        <w:pPrChange w:id="7850" w:author="Windows User" w:date="2019-09-19T03:35:00Z">
          <w:pPr>
            <w:pStyle w:val="Caption"/>
            <w:jc w:val="center"/>
          </w:pPr>
        </w:pPrChange>
      </w:pPr>
      <w:del w:id="7851" w:author="Windows User" w:date="2019-09-19T03:30:00Z">
        <w:r w:rsidRPr="0033182C" w:rsidDel="00F7680F">
          <w:rPr>
            <w:rFonts w:cs="Times New Roman"/>
            <w:i w:val="0"/>
            <w:color w:val="auto"/>
            <w:sz w:val="22"/>
          </w:rPr>
          <w:delText xml:space="preserve">Gambar </w:delText>
        </w:r>
      </w:del>
      <w:del w:id="785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12</w:delText>
        </w:r>
        <w:r w:rsidR="00F25887" w:rsidRPr="0033182C" w:rsidDel="007F4597">
          <w:rPr>
            <w:rFonts w:cs="Times New Roman"/>
            <w:i w:val="0"/>
            <w:sz w:val="22"/>
          </w:rPr>
          <w:fldChar w:fldCharType="end"/>
        </w:r>
      </w:del>
      <w:del w:id="785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Lihat Grafik Tegangan</w:delText>
        </w:r>
        <w:bookmarkStart w:id="7854" w:name="_Toc23497095"/>
        <w:bookmarkStart w:id="7855" w:name="_Toc23553279"/>
        <w:bookmarkStart w:id="7856" w:name="_Toc23811632"/>
        <w:bookmarkStart w:id="7857" w:name="_Toc23881295"/>
        <w:bookmarkEnd w:id="7854"/>
        <w:bookmarkEnd w:id="7855"/>
        <w:bookmarkEnd w:id="7856"/>
        <w:bookmarkEnd w:id="7857"/>
      </w:del>
    </w:p>
    <w:p w14:paraId="27506254" w14:textId="19F311D5" w:rsidR="003428F8" w:rsidRPr="0033182C" w:rsidDel="00F7680F" w:rsidRDefault="005C66E4">
      <w:pPr>
        <w:pStyle w:val="Heading3"/>
        <w:numPr>
          <w:ilvl w:val="2"/>
          <w:numId w:val="45"/>
        </w:numPr>
        <w:ind w:left="357" w:hanging="357"/>
        <w:rPr>
          <w:del w:id="7858" w:author="Windows User" w:date="2019-09-19T03:30:00Z"/>
          <w:rFonts w:cs="Times New Roman"/>
        </w:rPr>
        <w:pPrChange w:id="7859" w:author="Windows User" w:date="2019-09-19T03:35:00Z">
          <w:pPr>
            <w:pStyle w:val="Heading3"/>
          </w:pPr>
        </w:pPrChange>
      </w:pPr>
      <w:del w:id="7860" w:author="Windows User" w:date="2019-09-19T03:30:00Z">
        <w:r w:rsidRPr="0033182C" w:rsidDel="00F7680F">
          <w:rPr>
            <w:rFonts w:cs="Times New Roman"/>
          </w:rPr>
          <w:delText>Lihat History Sudut x</w:delText>
        </w:r>
        <w:bookmarkStart w:id="7861" w:name="_Toc23497096"/>
        <w:bookmarkStart w:id="7862" w:name="_Toc23553280"/>
        <w:bookmarkStart w:id="7863" w:name="_Toc23811633"/>
        <w:bookmarkStart w:id="7864" w:name="_Toc23881296"/>
        <w:bookmarkEnd w:id="7861"/>
        <w:bookmarkEnd w:id="7862"/>
        <w:bookmarkEnd w:id="7863"/>
        <w:bookmarkEnd w:id="7864"/>
      </w:del>
    </w:p>
    <w:p w14:paraId="3DA22C02" w14:textId="6438E531" w:rsidR="00E300E8" w:rsidRPr="0033182C" w:rsidDel="00F7680F" w:rsidRDefault="00E300E8">
      <w:pPr>
        <w:numPr>
          <w:ilvl w:val="0"/>
          <w:numId w:val="45"/>
        </w:numPr>
        <w:rPr>
          <w:del w:id="7865" w:author="Windows User" w:date="2019-09-19T03:30:00Z"/>
          <w:rFonts w:cs="Times New Roman"/>
        </w:rPr>
        <w:pPrChange w:id="7866" w:author="Windows User" w:date="2019-09-19T03:35:00Z">
          <w:pPr>
            <w:ind w:firstLine="567"/>
          </w:pPr>
        </w:pPrChange>
      </w:pPr>
      <w:del w:id="7867" w:author="Windows User" w:date="2019-09-19T03:30:00Z">
        <w:r w:rsidRPr="0033182C" w:rsidDel="00F7680F">
          <w:rPr>
            <w:rFonts w:cs="Times New Roman"/>
            <w:i/>
          </w:rPr>
          <w:delText>Aktivity diagram</w:delText>
        </w:r>
        <w:r w:rsidRPr="0033182C" w:rsidDel="00F7680F">
          <w:rPr>
            <w:rFonts w:cs="Times New Roman"/>
          </w:rPr>
          <w:delText xml:space="preserve"> lihat </w:delText>
        </w:r>
        <w:r w:rsidR="00B8320E" w:rsidRPr="0033182C" w:rsidDel="00F7680F">
          <w:rPr>
            <w:rFonts w:cs="Times New Roman"/>
          </w:rPr>
          <w:delText>history sudut x</w:delText>
        </w:r>
        <w:r w:rsidRPr="0033182C" w:rsidDel="00F7680F">
          <w:rPr>
            <w:rFonts w:cs="Times New Roman"/>
          </w:rPr>
          <w:delText xml:space="preserve"> dapat dilihat pada gambar </w:delText>
        </w:r>
        <w:r w:rsidR="00B8320E" w:rsidRPr="0033182C" w:rsidDel="00F7680F">
          <w:rPr>
            <w:rFonts w:cs="Times New Roman"/>
          </w:rPr>
          <w:delText>4.13</w:delText>
        </w:r>
        <w:r w:rsidRPr="0033182C" w:rsidDel="00F7680F">
          <w:rPr>
            <w:rFonts w:cs="Times New Roman"/>
          </w:rPr>
          <w:delText xml:space="preserve">. Pengguna dapat melihat </w:delText>
        </w:r>
        <w:r w:rsidR="00B8320E" w:rsidRPr="0033182C" w:rsidDel="00F7680F">
          <w:rPr>
            <w:rFonts w:cs="Times New Roman"/>
          </w:rPr>
          <w:delText>history sudut x</w:delText>
        </w:r>
        <w:r w:rsidRPr="0033182C" w:rsidDel="00F7680F">
          <w:rPr>
            <w:rFonts w:cs="Times New Roman"/>
          </w:rPr>
          <w:delText xml:space="preserve"> </w:delText>
        </w:r>
        <w:r w:rsidR="00B8320E" w:rsidRPr="0033182C" w:rsidDel="00F7680F">
          <w:rPr>
            <w:rFonts w:cs="Times New Roman"/>
          </w:rPr>
          <w:delText>sesuai perubahan yang terjadi setiap periode waktu</w:delText>
        </w:r>
        <w:r w:rsidRPr="0033182C" w:rsidDel="00F7680F">
          <w:rPr>
            <w:rFonts w:cs="Times New Roman"/>
          </w:rPr>
          <w:delText>.</w:delText>
        </w:r>
        <w:bookmarkStart w:id="7868" w:name="_Toc23497097"/>
        <w:bookmarkStart w:id="7869" w:name="_Toc23553281"/>
        <w:bookmarkStart w:id="7870" w:name="_Toc23811634"/>
        <w:bookmarkStart w:id="7871" w:name="_Toc23881297"/>
        <w:bookmarkEnd w:id="7868"/>
        <w:bookmarkEnd w:id="7869"/>
        <w:bookmarkEnd w:id="7870"/>
        <w:bookmarkEnd w:id="7871"/>
      </w:del>
    </w:p>
    <w:p w14:paraId="38A275A4" w14:textId="5A060998" w:rsidR="00B8320E" w:rsidRPr="0033182C" w:rsidDel="00F7680F" w:rsidRDefault="00B8320E">
      <w:pPr>
        <w:keepNext/>
        <w:numPr>
          <w:ilvl w:val="0"/>
          <w:numId w:val="45"/>
        </w:numPr>
        <w:rPr>
          <w:del w:id="7872" w:author="Windows User" w:date="2019-09-19T03:30:00Z"/>
          <w:rFonts w:cs="Times New Roman"/>
        </w:rPr>
        <w:pPrChange w:id="7873" w:author="Windows User" w:date="2019-09-19T03:35:00Z">
          <w:pPr>
            <w:keepNext/>
            <w:ind w:left="567"/>
          </w:pPr>
        </w:pPrChange>
      </w:pPr>
      <w:del w:id="7874" w:author="Windows User" w:date="2019-09-19T03:30:00Z">
        <w:r w:rsidRPr="0033182C" w:rsidDel="00F7680F">
          <w:rPr>
            <w:rFonts w:cs="Times New Roman"/>
          </w:rPr>
          <w:object w:dxaOrig="11251" w:dyaOrig="5926" w14:anchorId="5905CCA3">
            <v:shape id="_x0000_i1036" type="#_x0000_t75" style="width:371.3pt;height:194.95pt" o:ole="">
              <v:imagedata r:id="rId80" o:title=""/>
            </v:shape>
            <o:OLEObject Type="Embed" ProgID="Visio.Drawing.15" ShapeID="_x0000_i1036" DrawAspect="Content" ObjectID="_1634493122" r:id="rId81"/>
          </w:object>
        </w:r>
        <w:bookmarkStart w:id="7875" w:name="_Toc23497098"/>
        <w:bookmarkStart w:id="7876" w:name="_Toc23553282"/>
        <w:bookmarkStart w:id="7877" w:name="_Toc23811635"/>
        <w:bookmarkStart w:id="7878" w:name="_Toc23881298"/>
        <w:bookmarkEnd w:id="7875"/>
        <w:bookmarkEnd w:id="7876"/>
        <w:bookmarkEnd w:id="7877"/>
        <w:bookmarkEnd w:id="7878"/>
      </w:del>
    </w:p>
    <w:p w14:paraId="0E390925" w14:textId="1246A5BC" w:rsidR="00E300E8" w:rsidRPr="0033182C" w:rsidDel="00F7680F" w:rsidRDefault="00B8320E">
      <w:pPr>
        <w:pStyle w:val="Caption"/>
        <w:numPr>
          <w:ilvl w:val="0"/>
          <w:numId w:val="45"/>
        </w:numPr>
        <w:jc w:val="center"/>
        <w:rPr>
          <w:del w:id="7879" w:author="Windows User" w:date="2019-09-19T03:30:00Z"/>
          <w:rFonts w:cs="Times New Roman"/>
          <w:b/>
          <w:i w:val="0"/>
          <w:color w:val="auto"/>
          <w:sz w:val="22"/>
        </w:rPr>
        <w:pPrChange w:id="7880" w:author="Windows User" w:date="2019-09-19T03:35:00Z">
          <w:pPr>
            <w:pStyle w:val="Caption"/>
            <w:jc w:val="center"/>
          </w:pPr>
        </w:pPrChange>
      </w:pPr>
      <w:del w:id="7881" w:author="Windows User" w:date="2019-09-19T03:30:00Z">
        <w:r w:rsidRPr="0033182C" w:rsidDel="00F7680F">
          <w:rPr>
            <w:rFonts w:cs="Times New Roman"/>
            <w:i w:val="0"/>
            <w:color w:val="auto"/>
            <w:sz w:val="22"/>
          </w:rPr>
          <w:delText xml:space="preserve">Gambar </w:delText>
        </w:r>
      </w:del>
      <w:del w:id="788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13</w:delText>
        </w:r>
        <w:r w:rsidR="00F25887" w:rsidRPr="0033182C" w:rsidDel="007F4597">
          <w:rPr>
            <w:rFonts w:cs="Times New Roman"/>
            <w:i w:val="0"/>
            <w:sz w:val="22"/>
          </w:rPr>
          <w:fldChar w:fldCharType="end"/>
        </w:r>
      </w:del>
      <w:del w:id="788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History Sudut x</w:delText>
        </w:r>
        <w:bookmarkStart w:id="7884" w:name="_Toc23497099"/>
        <w:bookmarkStart w:id="7885" w:name="_Toc23553283"/>
        <w:bookmarkStart w:id="7886" w:name="_Toc23811636"/>
        <w:bookmarkStart w:id="7887" w:name="_Toc23881299"/>
        <w:bookmarkEnd w:id="7884"/>
        <w:bookmarkEnd w:id="7885"/>
        <w:bookmarkEnd w:id="7886"/>
        <w:bookmarkEnd w:id="7887"/>
      </w:del>
    </w:p>
    <w:p w14:paraId="5B9706F2" w14:textId="0B84B02C" w:rsidR="00B8320E" w:rsidRPr="0033182C" w:rsidDel="00F7680F" w:rsidRDefault="00E300E8">
      <w:pPr>
        <w:pStyle w:val="Heading3"/>
        <w:numPr>
          <w:ilvl w:val="2"/>
          <w:numId w:val="45"/>
        </w:numPr>
        <w:ind w:left="357" w:hanging="357"/>
        <w:rPr>
          <w:del w:id="7888" w:author="Windows User" w:date="2019-09-19T03:30:00Z"/>
          <w:rFonts w:cs="Times New Roman"/>
        </w:rPr>
        <w:pPrChange w:id="7889" w:author="Windows User" w:date="2019-09-19T03:35:00Z">
          <w:pPr>
            <w:pStyle w:val="Heading3"/>
          </w:pPr>
        </w:pPrChange>
      </w:pPr>
      <w:del w:id="7890" w:author="Windows User" w:date="2019-09-19T03:30:00Z">
        <w:r w:rsidRPr="0033182C" w:rsidDel="00F7680F">
          <w:rPr>
            <w:rFonts w:cs="Times New Roman"/>
          </w:rPr>
          <w:delText>Lihat History Sudut y</w:delText>
        </w:r>
        <w:bookmarkStart w:id="7891" w:name="_Toc23497100"/>
        <w:bookmarkStart w:id="7892" w:name="_Toc23553284"/>
        <w:bookmarkStart w:id="7893" w:name="_Toc23811637"/>
        <w:bookmarkStart w:id="7894" w:name="_Toc23881300"/>
        <w:bookmarkEnd w:id="7891"/>
        <w:bookmarkEnd w:id="7892"/>
        <w:bookmarkEnd w:id="7893"/>
        <w:bookmarkEnd w:id="7894"/>
      </w:del>
    </w:p>
    <w:p w14:paraId="0873F8F6" w14:textId="0A79D5BB" w:rsidR="00043E39" w:rsidRPr="0033182C" w:rsidDel="00F7680F" w:rsidRDefault="00043E39">
      <w:pPr>
        <w:numPr>
          <w:ilvl w:val="0"/>
          <w:numId w:val="45"/>
        </w:numPr>
        <w:rPr>
          <w:del w:id="7895" w:author="Windows User" w:date="2019-09-19T03:30:00Z"/>
          <w:rFonts w:cs="Times New Roman"/>
        </w:rPr>
        <w:pPrChange w:id="7896" w:author="Windows User" w:date="2019-09-19T03:35:00Z">
          <w:pPr>
            <w:ind w:firstLine="567"/>
          </w:pPr>
        </w:pPrChange>
      </w:pPr>
      <w:del w:id="7897" w:author="Windows User" w:date="2019-09-19T03:30:00Z">
        <w:r w:rsidRPr="0033182C" w:rsidDel="00F7680F">
          <w:rPr>
            <w:rFonts w:cs="Times New Roman"/>
            <w:i/>
          </w:rPr>
          <w:delText>Aktivity diagram</w:delText>
        </w:r>
        <w:r w:rsidRPr="0033182C" w:rsidDel="00F7680F">
          <w:rPr>
            <w:rFonts w:cs="Times New Roman"/>
          </w:rPr>
          <w:delText xml:space="preserve"> lihat history sudut y dapat dilihat pada gambar 4.14. Pengguna dapat melihat history sudut y sesuai perubahan yang terjadi setiap periode waktu.</w:delText>
        </w:r>
        <w:bookmarkStart w:id="7898" w:name="_Toc23497101"/>
        <w:bookmarkStart w:id="7899" w:name="_Toc23553285"/>
        <w:bookmarkStart w:id="7900" w:name="_Toc23811638"/>
        <w:bookmarkStart w:id="7901" w:name="_Toc23881301"/>
        <w:bookmarkEnd w:id="7898"/>
        <w:bookmarkEnd w:id="7899"/>
        <w:bookmarkEnd w:id="7900"/>
        <w:bookmarkEnd w:id="7901"/>
      </w:del>
    </w:p>
    <w:p w14:paraId="667B18A9" w14:textId="3039BF94" w:rsidR="00E300E8" w:rsidRPr="0033182C" w:rsidDel="00F7680F" w:rsidRDefault="00B8320E">
      <w:pPr>
        <w:numPr>
          <w:ilvl w:val="0"/>
          <w:numId w:val="45"/>
        </w:numPr>
        <w:rPr>
          <w:del w:id="7902" w:author="Windows User" w:date="2019-09-19T03:30:00Z"/>
          <w:rFonts w:cs="Times New Roman"/>
          <w:b/>
        </w:rPr>
        <w:pPrChange w:id="7903" w:author="Windows User" w:date="2019-09-19T03:35:00Z">
          <w:pPr>
            <w:ind w:left="567"/>
          </w:pPr>
        </w:pPrChange>
      </w:pPr>
      <w:del w:id="7904" w:author="Windows User" w:date="2019-09-19T03:30:00Z">
        <w:r w:rsidRPr="0033182C" w:rsidDel="00F7680F">
          <w:rPr>
            <w:rFonts w:cs="Times New Roman"/>
          </w:rPr>
          <w:object w:dxaOrig="11251" w:dyaOrig="5926" w14:anchorId="3E758CC5">
            <v:shape id="_x0000_i1037" type="#_x0000_t75" style="width:372.95pt;height:197.35pt" o:ole="">
              <v:imagedata r:id="rId82" o:title=""/>
            </v:shape>
            <o:OLEObject Type="Embed" ProgID="Visio.Drawing.15" ShapeID="_x0000_i1037" DrawAspect="Content" ObjectID="_1634493123" r:id="rId83"/>
          </w:object>
        </w:r>
        <w:bookmarkStart w:id="7905" w:name="_Toc23497102"/>
        <w:bookmarkStart w:id="7906" w:name="_Toc23553286"/>
        <w:bookmarkStart w:id="7907" w:name="_Toc23811639"/>
        <w:bookmarkStart w:id="7908" w:name="_Toc23881302"/>
        <w:bookmarkEnd w:id="7905"/>
        <w:bookmarkEnd w:id="7906"/>
        <w:bookmarkEnd w:id="7907"/>
        <w:bookmarkEnd w:id="7908"/>
      </w:del>
    </w:p>
    <w:p w14:paraId="0089A2CB" w14:textId="294A591B" w:rsidR="00043E39" w:rsidRPr="0033182C" w:rsidDel="00F7680F" w:rsidRDefault="00E300E8">
      <w:pPr>
        <w:pStyle w:val="Heading3"/>
        <w:numPr>
          <w:ilvl w:val="2"/>
          <w:numId w:val="45"/>
        </w:numPr>
        <w:ind w:left="357" w:hanging="357"/>
        <w:rPr>
          <w:del w:id="7909" w:author="Windows User" w:date="2019-09-19T03:30:00Z"/>
          <w:rFonts w:cs="Times New Roman"/>
        </w:rPr>
        <w:pPrChange w:id="7910" w:author="Windows User" w:date="2019-09-19T03:35:00Z">
          <w:pPr>
            <w:pStyle w:val="Heading3"/>
          </w:pPr>
        </w:pPrChange>
      </w:pPr>
      <w:del w:id="7911" w:author="Windows User" w:date="2019-09-19T03:30:00Z">
        <w:r w:rsidRPr="0033182C" w:rsidDel="00F7680F">
          <w:rPr>
            <w:rFonts w:cs="Times New Roman"/>
          </w:rPr>
          <w:delText>Lihat Grafik Sudut x</w:delText>
        </w:r>
        <w:bookmarkStart w:id="7912" w:name="_Toc23497103"/>
        <w:bookmarkStart w:id="7913" w:name="_Toc23553287"/>
        <w:bookmarkStart w:id="7914" w:name="_Toc23811640"/>
        <w:bookmarkStart w:id="7915" w:name="_Toc23881303"/>
        <w:bookmarkEnd w:id="7912"/>
        <w:bookmarkEnd w:id="7913"/>
        <w:bookmarkEnd w:id="7914"/>
        <w:bookmarkEnd w:id="7915"/>
      </w:del>
    </w:p>
    <w:p w14:paraId="2485157A" w14:textId="5E75A95B" w:rsidR="00043E39" w:rsidRPr="0033182C" w:rsidDel="00F7680F" w:rsidRDefault="00043E39">
      <w:pPr>
        <w:numPr>
          <w:ilvl w:val="0"/>
          <w:numId w:val="45"/>
        </w:numPr>
        <w:rPr>
          <w:del w:id="7916" w:author="Windows User" w:date="2019-09-19T03:30:00Z"/>
          <w:rFonts w:cs="Times New Roman"/>
        </w:rPr>
        <w:pPrChange w:id="7917" w:author="Windows User" w:date="2019-09-19T03:35:00Z">
          <w:pPr>
            <w:ind w:firstLine="567"/>
          </w:pPr>
        </w:pPrChange>
      </w:pPr>
      <w:del w:id="7918" w:author="Windows User" w:date="2019-09-19T03:30:00Z">
        <w:r w:rsidRPr="0033182C" w:rsidDel="00F7680F">
          <w:rPr>
            <w:rFonts w:cs="Times New Roman"/>
            <w:i/>
          </w:rPr>
          <w:delText>Aktivity diagram</w:delText>
        </w:r>
        <w:r w:rsidRPr="0033182C" w:rsidDel="00F7680F">
          <w:rPr>
            <w:rFonts w:cs="Times New Roman"/>
          </w:rPr>
          <w:delText xml:space="preserve"> lihat grafik sudut x dapat dilihat pada gambar 4.14. Pengguna dapat melihat grafik sudut x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919" w:name="_Toc23497104"/>
        <w:bookmarkStart w:id="7920" w:name="_Toc23553288"/>
        <w:bookmarkStart w:id="7921" w:name="_Toc23811641"/>
        <w:bookmarkStart w:id="7922" w:name="_Toc23881304"/>
        <w:bookmarkEnd w:id="7919"/>
        <w:bookmarkEnd w:id="7920"/>
        <w:bookmarkEnd w:id="7921"/>
        <w:bookmarkEnd w:id="7922"/>
      </w:del>
    </w:p>
    <w:p w14:paraId="76227F93" w14:textId="62EEDF6C" w:rsidR="00043E39" w:rsidRPr="0033182C" w:rsidDel="00F7680F" w:rsidRDefault="00043E39">
      <w:pPr>
        <w:numPr>
          <w:ilvl w:val="0"/>
          <w:numId w:val="45"/>
        </w:numPr>
        <w:rPr>
          <w:del w:id="7923" w:author="Windows User" w:date="2019-09-19T03:30:00Z"/>
          <w:rFonts w:cs="Times New Roman"/>
          <w:b/>
        </w:rPr>
        <w:pPrChange w:id="7924" w:author="Windows User" w:date="2019-09-19T03:35:00Z">
          <w:pPr/>
        </w:pPrChange>
      </w:pPr>
      <w:bookmarkStart w:id="7925" w:name="_Toc23497105"/>
      <w:bookmarkStart w:id="7926" w:name="_Toc23553289"/>
      <w:bookmarkStart w:id="7927" w:name="_Toc23811642"/>
      <w:bookmarkStart w:id="7928" w:name="_Toc23881305"/>
      <w:bookmarkEnd w:id="7925"/>
      <w:bookmarkEnd w:id="7926"/>
      <w:bookmarkEnd w:id="7927"/>
      <w:bookmarkEnd w:id="7928"/>
    </w:p>
    <w:p w14:paraId="21125B1E" w14:textId="3C9EB0E2" w:rsidR="00043E39" w:rsidRPr="0033182C" w:rsidDel="00F7680F" w:rsidRDefault="004054A0">
      <w:pPr>
        <w:pStyle w:val="ListParagraph"/>
        <w:keepNext/>
        <w:numPr>
          <w:ilvl w:val="0"/>
          <w:numId w:val="45"/>
        </w:numPr>
        <w:rPr>
          <w:del w:id="7929" w:author="Windows User" w:date="2019-09-19T03:30:00Z"/>
          <w:rFonts w:cs="Times New Roman"/>
        </w:rPr>
        <w:pPrChange w:id="7930" w:author="Windows User" w:date="2019-09-19T03:35:00Z">
          <w:pPr>
            <w:pStyle w:val="ListParagraph"/>
            <w:keepNext/>
            <w:ind w:left="567"/>
          </w:pPr>
        </w:pPrChange>
      </w:pPr>
      <w:del w:id="7931" w:author="Windows User" w:date="2019-09-19T03:30:00Z">
        <w:r w:rsidRPr="0033182C" w:rsidDel="00F7680F">
          <w:rPr>
            <w:rFonts w:cs="Times New Roman"/>
          </w:rPr>
          <w:object w:dxaOrig="11251" w:dyaOrig="7335" w14:anchorId="4EF71D99">
            <v:shape id="_x0000_i1038" type="#_x0000_t75" style="width:347.1pt;height:198.05pt" o:ole="">
              <v:imagedata r:id="rId84" o:title=""/>
            </v:shape>
            <o:OLEObject Type="Embed" ProgID="Visio.Drawing.15" ShapeID="_x0000_i1038" DrawAspect="Content" ObjectID="_1634493124" r:id="rId85"/>
          </w:object>
        </w:r>
        <w:bookmarkStart w:id="7932" w:name="_Toc23497106"/>
        <w:bookmarkStart w:id="7933" w:name="_Toc23553290"/>
        <w:bookmarkStart w:id="7934" w:name="_Toc23811643"/>
        <w:bookmarkStart w:id="7935" w:name="_Toc23881306"/>
        <w:bookmarkEnd w:id="7932"/>
        <w:bookmarkEnd w:id="7933"/>
        <w:bookmarkEnd w:id="7934"/>
        <w:bookmarkEnd w:id="7935"/>
      </w:del>
    </w:p>
    <w:p w14:paraId="752CAEB3" w14:textId="5C6468B4" w:rsidR="00B8320E" w:rsidRPr="0033182C" w:rsidDel="00F7680F" w:rsidRDefault="00043E39">
      <w:pPr>
        <w:pStyle w:val="Caption"/>
        <w:numPr>
          <w:ilvl w:val="0"/>
          <w:numId w:val="45"/>
        </w:numPr>
        <w:jc w:val="center"/>
        <w:rPr>
          <w:del w:id="7936" w:author="Windows User" w:date="2019-09-19T03:30:00Z"/>
          <w:rFonts w:cs="Times New Roman"/>
          <w:b/>
          <w:i w:val="0"/>
          <w:color w:val="auto"/>
          <w:sz w:val="22"/>
        </w:rPr>
        <w:pPrChange w:id="7937" w:author="Windows User" w:date="2019-09-19T03:35:00Z">
          <w:pPr>
            <w:pStyle w:val="Caption"/>
            <w:jc w:val="center"/>
          </w:pPr>
        </w:pPrChange>
      </w:pPr>
      <w:del w:id="7938" w:author="Windows User" w:date="2019-09-19T03:30:00Z">
        <w:r w:rsidRPr="0033182C" w:rsidDel="00F7680F">
          <w:rPr>
            <w:rFonts w:cs="Times New Roman"/>
            <w:i w:val="0"/>
            <w:color w:val="auto"/>
            <w:sz w:val="22"/>
          </w:rPr>
          <w:delText xml:space="preserve">Gambar </w:delText>
        </w:r>
      </w:del>
      <w:del w:id="793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14</w:delText>
        </w:r>
        <w:r w:rsidR="00F25887" w:rsidRPr="0033182C" w:rsidDel="007F4597">
          <w:rPr>
            <w:rFonts w:cs="Times New Roman"/>
            <w:i w:val="0"/>
            <w:sz w:val="22"/>
          </w:rPr>
          <w:fldChar w:fldCharType="end"/>
        </w:r>
      </w:del>
      <w:del w:id="794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Grafik Sudut x</w:delText>
        </w:r>
        <w:bookmarkStart w:id="7941" w:name="_Toc23497107"/>
        <w:bookmarkStart w:id="7942" w:name="_Toc23553291"/>
        <w:bookmarkStart w:id="7943" w:name="_Toc23811644"/>
        <w:bookmarkStart w:id="7944" w:name="_Toc23881307"/>
        <w:bookmarkEnd w:id="7941"/>
        <w:bookmarkEnd w:id="7942"/>
        <w:bookmarkEnd w:id="7943"/>
        <w:bookmarkEnd w:id="7944"/>
      </w:del>
    </w:p>
    <w:p w14:paraId="2F459670" w14:textId="2ABF6654" w:rsidR="00043E39" w:rsidRPr="0033182C" w:rsidDel="00F7680F" w:rsidRDefault="00E300E8">
      <w:pPr>
        <w:pStyle w:val="Heading3"/>
        <w:numPr>
          <w:ilvl w:val="2"/>
          <w:numId w:val="45"/>
        </w:numPr>
        <w:ind w:left="357" w:hanging="357"/>
        <w:rPr>
          <w:del w:id="7945" w:author="Windows User" w:date="2019-09-19T03:30:00Z"/>
          <w:rFonts w:cs="Times New Roman"/>
        </w:rPr>
        <w:pPrChange w:id="7946" w:author="Windows User" w:date="2019-09-19T03:35:00Z">
          <w:pPr>
            <w:pStyle w:val="Heading3"/>
          </w:pPr>
        </w:pPrChange>
      </w:pPr>
      <w:del w:id="7947" w:author="Windows User" w:date="2019-09-19T03:30:00Z">
        <w:r w:rsidRPr="0033182C" w:rsidDel="00F7680F">
          <w:rPr>
            <w:rFonts w:cs="Times New Roman"/>
          </w:rPr>
          <w:delText>Lihat Grafik Sudut y</w:delText>
        </w:r>
        <w:bookmarkStart w:id="7948" w:name="_Toc23497108"/>
        <w:bookmarkStart w:id="7949" w:name="_Toc23553292"/>
        <w:bookmarkStart w:id="7950" w:name="_Toc23811645"/>
        <w:bookmarkStart w:id="7951" w:name="_Toc23881308"/>
        <w:bookmarkEnd w:id="7948"/>
        <w:bookmarkEnd w:id="7949"/>
        <w:bookmarkEnd w:id="7950"/>
        <w:bookmarkEnd w:id="7951"/>
      </w:del>
    </w:p>
    <w:p w14:paraId="562B316B" w14:textId="1D450A71" w:rsidR="00043E39" w:rsidRPr="0033182C" w:rsidDel="00F7680F" w:rsidRDefault="00043E39">
      <w:pPr>
        <w:numPr>
          <w:ilvl w:val="0"/>
          <w:numId w:val="45"/>
        </w:numPr>
        <w:rPr>
          <w:del w:id="7952" w:author="Windows User" w:date="2019-09-19T03:30:00Z"/>
          <w:rFonts w:cs="Times New Roman"/>
        </w:rPr>
        <w:pPrChange w:id="7953" w:author="Windows User" w:date="2019-09-19T03:35:00Z">
          <w:pPr>
            <w:ind w:firstLine="567"/>
          </w:pPr>
        </w:pPrChange>
      </w:pPr>
      <w:del w:id="7954" w:author="Windows User" w:date="2019-09-19T03:30:00Z">
        <w:r w:rsidRPr="0033182C" w:rsidDel="00F7680F">
          <w:rPr>
            <w:rFonts w:cs="Times New Roman"/>
            <w:i/>
          </w:rPr>
          <w:delText>Aktivity diagram</w:delText>
        </w:r>
        <w:r w:rsidRPr="0033182C" w:rsidDel="00F7680F">
          <w:rPr>
            <w:rFonts w:cs="Times New Roman"/>
          </w:rPr>
          <w:delText xml:space="preserve"> lihat grafik sudut y dapat dilihat pada gambar 4.15. Pengguna dapat melihat grafik sudut y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955" w:name="_Toc23497109"/>
        <w:bookmarkStart w:id="7956" w:name="_Toc23553293"/>
        <w:bookmarkStart w:id="7957" w:name="_Toc23811646"/>
        <w:bookmarkStart w:id="7958" w:name="_Toc23881309"/>
        <w:bookmarkEnd w:id="7955"/>
        <w:bookmarkEnd w:id="7956"/>
        <w:bookmarkEnd w:id="7957"/>
        <w:bookmarkEnd w:id="7958"/>
      </w:del>
    </w:p>
    <w:p w14:paraId="67959BF2" w14:textId="60288555" w:rsidR="00043E39" w:rsidRPr="0033182C" w:rsidDel="00F7680F" w:rsidRDefault="00E97240">
      <w:pPr>
        <w:keepNext/>
        <w:numPr>
          <w:ilvl w:val="0"/>
          <w:numId w:val="45"/>
        </w:numPr>
        <w:rPr>
          <w:del w:id="7959" w:author="Windows User" w:date="2019-09-19T03:30:00Z"/>
          <w:rFonts w:cs="Times New Roman"/>
        </w:rPr>
        <w:pPrChange w:id="7960" w:author="Windows User" w:date="2019-09-19T03:35:00Z">
          <w:pPr>
            <w:keepNext/>
            <w:ind w:firstLine="567"/>
          </w:pPr>
        </w:pPrChange>
      </w:pPr>
      <w:del w:id="7961" w:author="Windows User" w:date="2019-09-19T03:30:00Z">
        <w:r w:rsidRPr="0033182C" w:rsidDel="00F7680F">
          <w:rPr>
            <w:rFonts w:cs="Times New Roman"/>
          </w:rPr>
          <w:object w:dxaOrig="11251" w:dyaOrig="7335" w14:anchorId="6D0C84B3">
            <v:shape id="_x0000_i1039" type="#_x0000_t75" style="width:348.8pt;height:228.1pt" o:ole="">
              <v:imagedata r:id="rId86" o:title=""/>
            </v:shape>
            <o:OLEObject Type="Embed" ProgID="Visio.Drawing.15" ShapeID="_x0000_i1039" DrawAspect="Content" ObjectID="_1634493125" r:id="rId87"/>
          </w:object>
        </w:r>
        <w:bookmarkStart w:id="7962" w:name="_Toc23497110"/>
        <w:bookmarkStart w:id="7963" w:name="_Toc23553294"/>
        <w:bookmarkStart w:id="7964" w:name="_Toc23811647"/>
        <w:bookmarkStart w:id="7965" w:name="_Toc23881310"/>
        <w:bookmarkEnd w:id="7962"/>
        <w:bookmarkEnd w:id="7963"/>
        <w:bookmarkEnd w:id="7964"/>
        <w:bookmarkEnd w:id="7965"/>
      </w:del>
    </w:p>
    <w:p w14:paraId="6624B78C" w14:textId="47C9DEA8" w:rsidR="00043E39" w:rsidRPr="0033182C" w:rsidDel="00F7680F" w:rsidRDefault="00043E39">
      <w:pPr>
        <w:pStyle w:val="Caption"/>
        <w:numPr>
          <w:ilvl w:val="0"/>
          <w:numId w:val="45"/>
        </w:numPr>
        <w:jc w:val="center"/>
        <w:rPr>
          <w:del w:id="7966" w:author="Windows User" w:date="2019-09-19T03:30:00Z"/>
          <w:rFonts w:cs="Times New Roman"/>
          <w:i w:val="0"/>
          <w:color w:val="auto"/>
          <w:sz w:val="22"/>
        </w:rPr>
        <w:pPrChange w:id="7967" w:author="Windows User" w:date="2019-09-19T03:35:00Z">
          <w:pPr>
            <w:pStyle w:val="Caption"/>
            <w:jc w:val="center"/>
          </w:pPr>
        </w:pPrChange>
      </w:pPr>
      <w:del w:id="7968" w:author="Windows User" w:date="2019-09-19T03:30:00Z">
        <w:r w:rsidRPr="0033182C" w:rsidDel="00F7680F">
          <w:rPr>
            <w:rFonts w:cs="Times New Roman"/>
            <w:i w:val="0"/>
            <w:color w:val="auto"/>
            <w:sz w:val="22"/>
          </w:rPr>
          <w:delText xml:space="preserve">Gambar </w:delText>
        </w:r>
      </w:del>
      <w:del w:id="796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15</w:delText>
        </w:r>
        <w:r w:rsidR="00F25887" w:rsidRPr="0033182C" w:rsidDel="007F4597">
          <w:rPr>
            <w:rFonts w:cs="Times New Roman"/>
            <w:i w:val="0"/>
            <w:sz w:val="22"/>
          </w:rPr>
          <w:fldChar w:fldCharType="end"/>
        </w:r>
      </w:del>
      <w:del w:id="797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Grafik Sudut y</w:delText>
        </w:r>
        <w:bookmarkStart w:id="7971" w:name="_Toc23497111"/>
        <w:bookmarkStart w:id="7972" w:name="_Toc23553295"/>
        <w:bookmarkStart w:id="7973" w:name="_Toc23811648"/>
        <w:bookmarkStart w:id="7974" w:name="_Toc23881311"/>
        <w:bookmarkEnd w:id="7971"/>
        <w:bookmarkEnd w:id="7972"/>
        <w:bookmarkEnd w:id="7973"/>
        <w:bookmarkEnd w:id="7974"/>
      </w:del>
    </w:p>
    <w:p w14:paraId="139FB609" w14:textId="0BE5B9D4" w:rsidR="00043E39" w:rsidRPr="0033182C" w:rsidDel="00F7680F" w:rsidRDefault="00E300E8">
      <w:pPr>
        <w:pStyle w:val="Heading3"/>
        <w:numPr>
          <w:ilvl w:val="2"/>
          <w:numId w:val="45"/>
        </w:numPr>
        <w:ind w:left="357" w:hanging="357"/>
        <w:rPr>
          <w:del w:id="7975" w:author="Windows User" w:date="2019-09-19T03:30:00Z"/>
          <w:rFonts w:cs="Times New Roman"/>
        </w:rPr>
        <w:pPrChange w:id="7976" w:author="Windows User" w:date="2019-09-19T03:35:00Z">
          <w:pPr>
            <w:pStyle w:val="Heading3"/>
          </w:pPr>
        </w:pPrChange>
      </w:pPr>
      <w:del w:id="7977" w:author="Windows User" w:date="2019-09-19T03:30:00Z">
        <w:r w:rsidRPr="0033182C" w:rsidDel="00F7680F">
          <w:rPr>
            <w:rFonts w:cs="Times New Roman"/>
          </w:rPr>
          <w:delText xml:space="preserve">Simulasi </w:delText>
        </w:r>
        <w:r w:rsidR="00043E39" w:rsidRPr="0033182C" w:rsidDel="00F7680F">
          <w:rPr>
            <w:rFonts w:cs="Times New Roman"/>
          </w:rPr>
          <w:delText>energi</w:delText>
        </w:r>
        <w:bookmarkStart w:id="7978" w:name="_Toc23497112"/>
        <w:bookmarkStart w:id="7979" w:name="_Toc23553296"/>
        <w:bookmarkStart w:id="7980" w:name="_Toc23811649"/>
        <w:bookmarkStart w:id="7981" w:name="_Toc23881312"/>
        <w:bookmarkEnd w:id="7978"/>
        <w:bookmarkEnd w:id="7979"/>
        <w:bookmarkEnd w:id="7980"/>
        <w:bookmarkEnd w:id="7981"/>
      </w:del>
    </w:p>
    <w:p w14:paraId="6DC1CFD8" w14:textId="1C3091A2" w:rsidR="00043E39" w:rsidRPr="0033182C" w:rsidDel="00F7680F" w:rsidRDefault="00043E39">
      <w:pPr>
        <w:numPr>
          <w:ilvl w:val="0"/>
          <w:numId w:val="45"/>
        </w:numPr>
        <w:rPr>
          <w:del w:id="7982" w:author="Windows User" w:date="2019-09-19T03:30:00Z"/>
          <w:rFonts w:cs="Times New Roman"/>
        </w:rPr>
        <w:pPrChange w:id="7983" w:author="Windows User" w:date="2019-09-19T03:35:00Z">
          <w:pPr>
            <w:ind w:firstLine="567"/>
          </w:pPr>
        </w:pPrChange>
      </w:pPr>
      <w:del w:id="7984" w:author="Windows User" w:date="2019-09-19T03:30:00Z">
        <w:r w:rsidRPr="0033182C" w:rsidDel="00F7680F">
          <w:rPr>
            <w:rFonts w:cs="Times New Roman"/>
            <w:i/>
          </w:rPr>
          <w:delText>Aktivity diagram</w:delText>
        </w:r>
        <w:r w:rsidRPr="0033182C" w:rsidDel="00F7680F">
          <w:rPr>
            <w:rFonts w:cs="Times New Roman"/>
          </w:rPr>
          <w:delText xml:space="preserve"> simulasi eneri  dapat dilihat pada gambar 4.16. Pengguna dapat melakukan simulasi penggunaan energi dengan jumlah tertentu dan dalam waktu tertentu.</w:delText>
        </w:r>
        <w:bookmarkStart w:id="7985" w:name="_Toc23497113"/>
        <w:bookmarkStart w:id="7986" w:name="_Toc23553297"/>
        <w:bookmarkStart w:id="7987" w:name="_Toc23811650"/>
        <w:bookmarkStart w:id="7988" w:name="_Toc23881313"/>
        <w:bookmarkEnd w:id="7985"/>
        <w:bookmarkEnd w:id="7986"/>
        <w:bookmarkEnd w:id="7987"/>
        <w:bookmarkEnd w:id="7988"/>
      </w:del>
    </w:p>
    <w:p w14:paraId="3D869848" w14:textId="44C30B55" w:rsidR="00C01F28" w:rsidRPr="0033182C" w:rsidDel="00F7680F" w:rsidRDefault="00E97240">
      <w:pPr>
        <w:keepNext/>
        <w:numPr>
          <w:ilvl w:val="0"/>
          <w:numId w:val="45"/>
        </w:numPr>
        <w:rPr>
          <w:del w:id="7989" w:author="Windows User" w:date="2019-09-19T03:30:00Z"/>
          <w:rFonts w:cs="Times New Roman"/>
        </w:rPr>
        <w:pPrChange w:id="7990" w:author="Windows User" w:date="2019-09-19T03:35:00Z">
          <w:pPr>
            <w:keepNext/>
            <w:ind w:firstLine="567"/>
          </w:pPr>
        </w:pPrChange>
      </w:pPr>
      <w:del w:id="7991" w:author="Windows User" w:date="2019-09-19T03:30:00Z">
        <w:r w:rsidRPr="0033182C" w:rsidDel="00F7680F">
          <w:rPr>
            <w:rFonts w:cs="Times New Roman"/>
          </w:rPr>
          <w:object w:dxaOrig="11251" w:dyaOrig="11566" w14:anchorId="6273B8F1">
            <v:shape id="_x0000_i1040" type="#_x0000_t75" style="width:344.85pt;height:257.35pt" o:ole="">
              <v:imagedata r:id="rId88" o:title=""/>
            </v:shape>
            <o:OLEObject Type="Embed" ProgID="Visio.Drawing.15" ShapeID="_x0000_i1040" DrawAspect="Content" ObjectID="_1634493126" r:id="rId89"/>
          </w:object>
        </w:r>
        <w:bookmarkStart w:id="7992" w:name="_Toc23497114"/>
        <w:bookmarkStart w:id="7993" w:name="_Toc23553298"/>
        <w:bookmarkStart w:id="7994" w:name="_Toc23811651"/>
        <w:bookmarkStart w:id="7995" w:name="_Toc23881314"/>
        <w:bookmarkEnd w:id="7992"/>
        <w:bookmarkEnd w:id="7993"/>
        <w:bookmarkEnd w:id="7994"/>
        <w:bookmarkEnd w:id="7995"/>
      </w:del>
    </w:p>
    <w:p w14:paraId="65FE73F2" w14:textId="751102D8" w:rsidR="00C01F28" w:rsidRPr="0033182C" w:rsidDel="00F7680F" w:rsidRDefault="00C01F28">
      <w:pPr>
        <w:pStyle w:val="Caption"/>
        <w:numPr>
          <w:ilvl w:val="0"/>
          <w:numId w:val="45"/>
        </w:numPr>
        <w:jc w:val="center"/>
        <w:rPr>
          <w:del w:id="7996" w:author="Windows User" w:date="2019-09-19T03:30:00Z"/>
          <w:rFonts w:cs="Times New Roman"/>
          <w:i w:val="0"/>
          <w:color w:val="auto"/>
          <w:sz w:val="22"/>
        </w:rPr>
        <w:pPrChange w:id="7997" w:author="Windows User" w:date="2019-09-19T03:35:00Z">
          <w:pPr>
            <w:pStyle w:val="Caption"/>
            <w:jc w:val="center"/>
          </w:pPr>
        </w:pPrChange>
      </w:pPr>
      <w:del w:id="7998" w:author="Windows User" w:date="2019-09-19T03:30:00Z">
        <w:r w:rsidRPr="0033182C" w:rsidDel="00F7680F">
          <w:rPr>
            <w:rFonts w:cs="Times New Roman"/>
            <w:i w:val="0"/>
            <w:color w:val="auto"/>
            <w:sz w:val="22"/>
          </w:rPr>
          <w:delText xml:space="preserve">Gambar </w:delText>
        </w:r>
      </w:del>
      <w:del w:id="799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16</w:delText>
        </w:r>
        <w:r w:rsidR="00F25887" w:rsidRPr="0033182C" w:rsidDel="007F4597">
          <w:rPr>
            <w:rFonts w:cs="Times New Roman"/>
            <w:i w:val="0"/>
            <w:sz w:val="22"/>
          </w:rPr>
          <w:fldChar w:fldCharType="end"/>
        </w:r>
      </w:del>
      <w:del w:id="800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 xml:space="preserve">Activity Diagram </w:delText>
        </w:r>
        <w:r w:rsidRPr="0033182C" w:rsidDel="00F7680F">
          <w:rPr>
            <w:rFonts w:cs="Times New Roman"/>
            <w:i w:val="0"/>
            <w:color w:val="auto"/>
            <w:sz w:val="22"/>
          </w:rPr>
          <w:delText>Simulasi Energi</w:delText>
        </w:r>
        <w:bookmarkStart w:id="8001" w:name="_Toc23497115"/>
        <w:bookmarkStart w:id="8002" w:name="_Toc23553299"/>
        <w:bookmarkStart w:id="8003" w:name="_Toc23811652"/>
        <w:bookmarkStart w:id="8004" w:name="_Toc23881315"/>
        <w:bookmarkEnd w:id="8001"/>
        <w:bookmarkEnd w:id="8002"/>
        <w:bookmarkEnd w:id="8003"/>
        <w:bookmarkEnd w:id="8004"/>
      </w:del>
    </w:p>
    <w:p w14:paraId="3215C0B5" w14:textId="65C2D0F6" w:rsidR="00043E39" w:rsidRPr="0033182C" w:rsidDel="00F7680F" w:rsidRDefault="00E300E8">
      <w:pPr>
        <w:pStyle w:val="Heading3"/>
        <w:numPr>
          <w:ilvl w:val="2"/>
          <w:numId w:val="45"/>
        </w:numPr>
        <w:ind w:left="357" w:hanging="357"/>
        <w:rPr>
          <w:del w:id="8005" w:author="Windows User" w:date="2019-09-19T03:30:00Z"/>
          <w:rFonts w:cs="Times New Roman"/>
        </w:rPr>
        <w:pPrChange w:id="8006" w:author="Windows User" w:date="2019-09-19T03:35:00Z">
          <w:pPr>
            <w:pStyle w:val="Heading3"/>
          </w:pPr>
        </w:pPrChange>
      </w:pPr>
      <w:del w:id="8007" w:author="Windows User" w:date="2019-09-19T03:30:00Z">
        <w:r w:rsidRPr="0033182C" w:rsidDel="00F7680F">
          <w:rPr>
            <w:rFonts w:cs="Times New Roman"/>
          </w:rPr>
          <w:delText>Log out</w:delText>
        </w:r>
        <w:bookmarkStart w:id="8008" w:name="_Toc23497116"/>
        <w:bookmarkStart w:id="8009" w:name="_Toc23553300"/>
        <w:bookmarkStart w:id="8010" w:name="_Toc23811653"/>
        <w:bookmarkStart w:id="8011" w:name="_Toc23881316"/>
        <w:bookmarkEnd w:id="8008"/>
        <w:bookmarkEnd w:id="8009"/>
        <w:bookmarkEnd w:id="8010"/>
        <w:bookmarkEnd w:id="8011"/>
      </w:del>
    </w:p>
    <w:p w14:paraId="0EB199F4" w14:textId="694CD405" w:rsidR="00043E39" w:rsidRPr="0033182C" w:rsidDel="00F7680F" w:rsidRDefault="00043E39">
      <w:pPr>
        <w:numPr>
          <w:ilvl w:val="0"/>
          <w:numId w:val="45"/>
        </w:numPr>
        <w:rPr>
          <w:del w:id="8012" w:author="Windows User" w:date="2019-09-19T03:30:00Z"/>
          <w:rFonts w:cs="Times New Roman"/>
        </w:rPr>
        <w:pPrChange w:id="8013" w:author="Windows User" w:date="2019-09-19T03:35:00Z">
          <w:pPr>
            <w:ind w:firstLine="567"/>
          </w:pPr>
        </w:pPrChange>
      </w:pPr>
      <w:del w:id="8014" w:author="Windows User" w:date="2019-09-19T03:30:00Z">
        <w:r w:rsidRPr="0033182C" w:rsidDel="00F7680F">
          <w:rPr>
            <w:rFonts w:cs="Times New Roman"/>
            <w:i/>
          </w:rPr>
          <w:delText>Aktivity diagram</w:delText>
        </w:r>
        <w:r w:rsidRPr="0033182C" w:rsidDel="00F7680F">
          <w:rPr>
            <w:rFonts w:cs="Times New Roman"/>
          </w:rPr>
          <w:delText xml:space="preserve"> log out dapat dilihat pada gambar 4.17. Pengguna dapat keluar dari sistem dengan memilih tombol ini.</w:delText>
        </w:r>
        <w:bookmarkStart w:id="8015" w:name="_Toc23497117"/>
        <w:bookmarkStart w:id="8016" w:name="_Toc23553301"/>
        <w:bookmarkStart w:id="8017" w:name="_Toc23811654"/>
        <w:bookmarkStart w:id="8018" w:name="_Toc23881317"/>
        <w:bookmarkEnd w:id="8015"/>
        <w:bookmarkEnd w:id="8016"/>
        <w:bookmarkEnd w:id="8017"/>
        <w:bookmarkEnd w:id="8018"/>
      </w:del>
    </w:p>
    <w:p w14:paraId="270FD514" w14:textId="1CDD0223" w:rsidR="00C01F28" w:rsidRPr="0033182C" w:rsidDel="00F7680F" w:rsidRDefault="004054A0">
      <w:pPr>
        <w:keepNext/>
        <w:numPr>
          <w:ilvl w:val="0"/>
          <w:numId w:val="45"/>
        </w:numPr>
        <w:rPr>
          <w:del w:id="8019" w:author="Windows User" w:date="2019-09-19T03:30:00Z"/>
          <w:rFonts w:cs="Times New Roman"/>
        </w:rPr>
        <w:pPrChange w:id="8020" w:author="Windows User" w:date="2019-09-19T03:35:00Z">
          <w:pPr>
            <w:keepNext/>
            <w:ind w:firstLine="567"/>
          </w:pPr>
        </w:pPrChange>
      </w:pPr>
      <w:del w:id="8021" w:author="Windows User" w:date="2019-09-19T03:30:00Z">
        <w:r w:rsidRPr="0033182C" w:rsidDel="00F7680F">
          <w:rPr>
            <w:rFonts w:cs="Times New Roman"/>
          </w:rPr>
          <w:object w:dxaOrig="11251" w:dyaOrig="5926" w14:anchorId="01A539C3">
            <v:shape id="_x0000_i1041" type="#_x0000_t75" style="width:334.7pt;height:174.8pt" o:ole="">
              <v:imagedata r:id="rId90" o:title=""/>
            </v:shape>
            <o:OLEObject Type="Embed" ProgID="Visio.Drawing.15" ShapeID="_x0000_i1041" DrawAspect="Content" ObjectID="_1634493127" r:id="rId91"/>
          </w:object>
        </w:r>
        <w:bookmarkStart w:id="8022" w:name="_Toc23497118"/>
        <w:bookmarkStart w:id="8023" w:name="_Toc23553302"/>
        <w:bookmarkStart w:id="8024" w:name="_Toc23811655"/>
        <w:bookmarkStart w:id="8025" w:name="_Toc23881318"/>
        <w:bookmarkEnd w:id="8022"/>
        <w:bookmarkEnd w:id="8023"/>
        <w:bookmarkEnd w:id="8024"/>
        <w:bookmarkEnd w:id="8025"/>
      </w:del>
    </w:p>
    <w:p w14:paraId="6E466C16" w14:textId="5D1C95A5" w:rsidR="003428F8" w:rsidRPr="0033182C" w:rsidDel="00F7680F" w:rsidRDefault="00C01F28">
      <w:pPr>
        <w:pStyle w:val="Caption"/>
        <w:numPr>
          <w:ilvl w:val="0"/>
          <w:numId w:val="45"/>
        </w:numPr>
        <w:jc w:val="center"/>
        <w:rPr>
          <w:del w:id="8026" w:author="Windows User" w:date="2019-09-19T03:30:00Z"/>
          <w:rFonts w:cs="Times New Roman"/>
          <w:i w:val="0"/>
          <w:color w:val="auto"/>
          <w:sz w:val="22"/>
        </w:rPr>
        <w:pPrChange w:id="8027" w:author="Windows User" w:date="2019-09-19T03:35:00Z">
          <w:pPr>
            <w:pStyle w:val="Caption"/>
            <w:jc w:val="center"/>
          </w:pPr>
        </w:pPrChange>
      </w:pPr>
      <w:del w:id="8028" w:author="Windows User" w:date="2019-09-19T03:30:00Z">
        <w:r w:rsidRPr="0033182C" w:rsidDel="00F7680F">
          <w:rPr>
            <w:rFonts w:cs="Times New Roman"/>
            <w:i w:val="0"/>
            <w:color w:val="auto"/>
            <w:sz w:val="22"/>
          </w:rPr>
          <w:delText xml:space="preserve">Gambar </w:delText>
        </w:r>
      </w:del>
      <w:del w:id="802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17</w:delText>
        </w:r>
        <w:r w:rsidR="00F25887" w:rsidRPr="0033182C" w:rsidDel="007F4597">
          <w:rPr>
            <w:rFonts w:cs="Times New Roman"/>
            <w:i w:val="0"/>
            <w:sz w:val="22"/>
          </w:rPr>
          <w:fldChar w:fldCharType="end"/>
        </w:r>
      </w:del>
      <w:del w:id="803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Log out</w:delText>
        </w:r>
        <w:bookmarkStart w:id="8031" w:name="_Toc23497119"/>
        <w:bookmarkStart w:id="8032" w:name="_Toc23553303"/>
        <w:bookmarkStart w:id="8033" w:name="_Toc23811656"/>
        <w:bookmarkStart w:id="8034" w:name="_Toc23881319"/>
        <w:bookmarkEnd w:id="8031"/>
        <w:bookmarkEnd w:id="8032"/>
        <w:bookmarkEnd w:id="8033"/>
        <w:bookmarkEnd w:id="8034"/>
      </w:del>
    </w:p>
    <w:p w14:paraId="5A82CFCC" w14:textId="5B1F5E87" w:rsidR="00DC1817" w:rsidRPr="0033182C" w:rsidDel="00750347" w:rsidRDefault="00415F4D">
      <w:pPr>
        <w:pStyle w:val="Heading2"/>
        <w:numPr>
          <w:ilvl w:val="1"/>
          <w:numId w:val="45"/>
        </w:numPr>
        <w:ind w:left="357" w:hanging="357"/>
        <w:rPr>
          <w:del w:id="8035" w:author="Windows User" w:date="2019-09-20T01:38:00Z"/>
          <w:rFonts w:cs="Times New Roman"/>
          <w:i/>
        </w:rPr>
        <w:pPrChange w:id="8036" w:author="Windows User" w:date="2019-09-19T03:35:00Z">
          <w:pPr>
            <w:pStyle w:val="Heading2"/>
          </w:pPr>
        </w:pPrChange>
      </w:pPr>
      <w:del w:id="8037" w:author="Windows User" w:date="2019-09-20T01:38:00Z">
        <w:r w:rsidRPr="0033182C" w:rsidDel="00750347">
          <w:rPr>
            <w:rFonts w:cs="Times New Roman"/>
            <w:i/>
          </w:rPr>
          <w:delText>Sequence Diagram</w:delText>
        </w:r>
        <w:bookmarkStart w:id="8038" w:name="_Toc23497120"/>
        <w:bookmarkStart w:id="8039" w:name="_Toc23553304"/>
        <w:bookmarkStart w:id="8040" w:name="_Toc23811657"/>
        <w:bookmarkStart w:id="8041" w:name="_Toc23881320"/>
        <w:bookmarkEnd w:id="8038"/>
        <w:bookmarkEnd w:id="8039"/>
        <w:bookmarkEnd w:id="8040"/>
        <w:bookmarkEnd w:id="8041"/>
      </w:del>
    </w:p>
    <w:p w14:paraId="0A9BE091" w14:textId="6540B25E" w:rsidR="00B60E24" w:rsidRPr="0033182C" w:rsidDel="00750347" w:rsidRDefault="00B60E24" w:rsidP="00B60E24">
      <w:pPr>
        <w:ind w:firstLine="567"/>
        <w:rPr>
          <w:del w:id="8042" w:author="Windows User" w:date="2019-09-20T01:38:00Z"/>
          <w:rFonts w:cs="Times New Roman"/>
        </w:rPr>
      </w:pPr>
      <w:del w:id="8043" w:author="Windows User" w:date="2019-09-20T01:38:00Z">
        <w:r w:rsidRPr="0033182C" w:rsidDel="00750347">
          <w:rPr>
            <w:rFonts w:cs="Times New Roman"/>
          </w:rPr>
          <w:delText>Diagram yang menggambarkan interaksi antar objek yang menggambarkan kmonikasi diantara objek-objek tersebut. Diagram ini juga berisi pesan yang terjadi antara objek-objek untuk melakukan suatu tugas atau aksi tertentu.</w:delText>
        </w:r>
        <w:bookmarkStart w:id="8044" w:name="_Toc23497121"/>
        <w:bookmarkStart w:id="8045" w:name="_Toc23553305"/>
        <w:bookmarkStart w:id="8046" w:name="_Toc23811658"/>
        <w:bookmarkStart w:id="8047" w:name="_Toc23881321"/>
        <w:bookmarkEnd w:id="8044"/>
        <w:bookmarkEnd w:id="8045"/>
        <w:bookmarkEnd w:id="8046"/>
        <w:bookmarkEnd w:id="8047"/>
      </w:del>
    </w:p>
    <w:p w14:paraId="4BF41051" w14:textId="52EF5D04" w:rsidR="00A36787" w:rsidRPr="0033182C" w:rsidDel="006A7D3E" w:rsidRDefault="00185B71">
      <w:pPr>
        <w:pStyle w:val="Heading3"/>
        <w:numPr>
          <w:ilvl w:val="2"/>
          <w:numId w:val="45"/>
        </w:numPr>
        <w:ind w:left="357" w:hanging="357"/>
        <w:rPr>
          <w:del w:id="8048" w:author="Windows User" w:date="2019-09-19T21:33:00Z"/>
          <w:rFonts w:cs="Times New Roman"/>
        </w:rPr>
        <w:pPrChange w:id="8049" w:author="Windows User" w:date="2019-09-19T03:35:00Z">
          <w:pPr>
            <w:pStyle w:val="Heading3"/>
          </w:pPr>
        </w:pPrChange>
      </w:pPr>
      <w:del w:id="8050" w:author="Windows User" w:date="2019-09-19T21:33:00Z">
        <w:r w:rsidRPr="0033182C" w:rsidDel="006A7D3E">
          <w:rPr>
            <w:rFonts w:cs="Times New Roman"/>
          </w:rPr>
          <w:delText>Login</w:delText>
        </w:r>
        <w:bookmarkStart w:id="8051" w:name="_Toc23497122"/>
        <w:bookmarkStart w:id="8052" w:name="_Toc23553306"/>
        <w:bookmarkStart w:id="8053" w:name="_Toc23811659"/>
        <w:bookmarkStart w:id="8054" w:name="_Toc23881322"/>
        <w:bookmarkEnd w:id="8051"/>
        <w:bookmarkEnd w:id="8052"/>
        <w:bookmarkEnd w:id="8053"/>
        <w:bookmarkEnd w:id="8054"/>
      </w:del>
    </w:p>
    <w:p w14:paraId="6B3ABA99" w14:textId="2496B287" w:rsidR="00A36787" w:rsidRPr="0033182C" w:rsidDel="006A7D3E" w:rsidRDefault="00A36787" w:rsidP="002F1987">
      <w:pPr>
        <w:ind w:firstLine="567"/>
        <w:rPr>
          <w:del w:id="8055" w:author="Windows User" w:date="2019-09-19T21:33:00Z"/>
          <w:rFonts w:cs="Times New Roman"/>
        </w:rPr>
      </w:pPr>
      <w:del w:id="805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login sistem</w:delText>
        </w:r>
        <w:r w:rsidR="002F1987" w:rsidRPr="0033182C" w:rsidDel="006A7D3E">
          <w:rPr>
            <w:rFonts w:cs="Times New Roman"/>
            <w:szCs w:val="24"/>
          </w:rPr>
          <w:delText xml:space="preserve">  menggambarkan proses interaksi objek pada proses memasuki sistem. Proses ini</w:delText>
        </w:r>
        <w:r w:rsidRPr="0033182C" w:rsidDel="006A7D3E">
          <w:rPr>
            <w:rFonts w:cs="Times New Roman"/>
            <w:szCs w:val="24"/>
          </w:rPr>
          <w:delText xml:space="preserve"> dapat dilihat pada gambar 4.18.</w:delText>
        </w:r>
        <w:bookmarkStart w:id="8057" w:name="_Toc23497123"/>
        <w:bookmarkStart w:id="8058" w:name="_Toc23553307"/>
        <w:bookmarkStart w:id="8059" w:name="_Toc23811660"/>
        <w:bookmarkStart w:id="8060" w:name="_Toc23881323"/>
        <w:bookmarkEnd w:id="8057"/>
        <w:bookmarkEnd w:id="8058"/>
        <w:bookmarkEnd w:id="8059"/>
        <w:bookmarkEnd w:id="8060"/>
      </w:del>
    </w:p>
    <w:p w14:paraId="551D2504" w14:textId="23C510E1" w:rsidR="00A36787" w:rsidRPr="0033182C" w:rsidDel="006A7D3E" w:rsidRDefault="00185B71" w:rsidP="00A36787">
      <w:pPr>
        <w:pStyle w:val="ListParagraph"/>
        <w:keepNext/>
        <w:ind w:left="567"/>
        <w:rPr>
          <w:del w:id="8061" w:author="Windows User" w:date="2019-09-19T21:33:00Z"/>
          <w:rFonts w:cs="Times New Roman"/>
        </w:rPr>
      </w:pPr>
      <w:del w:id="8062" w:author="Windows User" w:date="2019-09-19T21:33:00Z">
        <w:r w:rsidRPr="0033182C" w:rsidDel="006A7D3E">
          <w:rPr>
            <w:rFonts w:cs="Times New Roman"/>
            <w:noProof/>
          </w:rPr>
          <w:drawing>
            <wp:inline distT="0" distB="0" distL="0" distR="0" wp14:anchorId="02B911AB" wp14:editId="3D2423A6">
              <wp:extent cx="360045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450" cy="2790825"/>
                      </a:xfrm>
                      <a:prstGeom prst="rect">
                        <a:avLst/>
                      </a:prstGeom>
                    </pic:spPr>
                  </pic:pic>
                </a:graphicData>
              </a:graphic>
            </wp:inline>
          </w:drawing>
        </w:r>
        <w:bookmarkStart w:id="8063" w:name="_Toc23497124"/>
        <w:bookmarkStart w:id="8064" w:name="_Toc23553308"/>
        <w:bookmarkStart w:id="8065" w:name="_Toc23811661"/>
        <w:bookmarkStart w:id="8066" w:name="_Toc23881324"/>
        <w:bookmarkEnd w:id="8063"/>
        <w:bookmarkEnd w:id="8064"/>
        <w:bookmarkEnd w:id="8065"/>
        <w:bookmarkEnd w:id="8066"/>
      </w:del>
    </w:p>
    <w:p w14:paraId="12608CA1" w14:textId="30D8601E" w:rsidR="00185B71" w:rsidRPr="0033182C" w:rsidDel="006A7D3E" w:rsidRDefault="00A36787" w:rsidP="00A36787">
      <w:pPr>
        <w:pStyle w:val="Caption"/>
        <w:jc w:val="center"/>
        <w:rPr>
          <w:del w:id="8067" w:author="Windows User" w:date="2019-09-19T21:33:00Z"/>
          <w:rFonts w:cs="Times New Roman"/>
          <w:i w:val="0"/>
          <w:color w:val="auto"/>
          <w:sz w:val="22"/>
        </w:rPr>
      </w:pPr>
      <w:del w:id="8068" w:author="Windows User" w:date="2019-09-19T21:33:00Z">
        <w:r w:rsidRPr="0033182C" w:rsidDel="006A7D3E">
          <w:rPr>
            <w:rFonts w:cs="Times New Roman"/>
            <w:i w:val="0"/>
            <w:color w:val="auto"/>
            <w:sz w:val="22"/>
          </w:rPr>
          <w:delText xml:space="preserve">Gambar </w:delText>
        </w:r>
      </w:del>
      <w:del w:id="806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18</w:delText>
        </w:r>
        <w:r w:rsidR="00F25887" w:rsidRPr="0033182C" w:rsidDel="007F4597">
          <w:rPr>
            <w:rFonts w:cs="Times New Roman"/>
            <w:iCs w:val="0"/>
            <w:sz w:val="22"/>
          </w:rPr>
          <w:fldChar w:fldCharType="end"/>
        </w:r>
      </w:del>
      <w:del w:id="8070" w:author="Windows User" w:date="2019-09-19T21:33:00Z">
        <w:r w:rsidRPr="0033182C" w:rsidDel="006A7D3E">
          <w:rPr>
            <w:rFonts w:cs="Times New Roman"/>
            <w:i w:val="0"/>
            <w:color w:val="auto"/>
            <w:sz w:val="22"/>
          </w:rPr>
          <w:delText xml:space="preserve"> Sequence Diagram Login</w:delText>
        </w:r>
        <w:bookmarkStart w:id="8071" w:name="_Toc23497125"/>
        <w:bookmarkStart w:id="8072" w:name="_Toc23553309"/>
        <w:bookmarkStart w:id="8073" w:name="_Toc23811662"/>
        <w:bookmarkStart w:id="8074" w:name="_Toc23881325"/>
        <w:bookmarkEnd w:id="8071"/>
        <w:bookmarkEnd w:id="8072"/>
        <w:bookmarkEnd w:id="8073"/>
        <w:bookmarkEnd w:id="8074"/>
      </w:del>
    </w:p>
    <w:p w14:paraId="4DB35DAC" w14:textId="52BE9B0F" w:rsidR="005555BB" w:rsidRPr="0033182C" w:rsidDel="006A7D3E" w:rsidRDefault="005555BB">
      <w:pPr>
        <w:pStyle w:val="Heading3"/>
        <w:numPr>
          <w:ilvl w:val="2"/>
          <w:numId w:val="45"/>
        </w:numPr>
        <w:ind w:left="357" w:hanging="357"/>
        <w:rPr>
          <w:del w:id="8075" w:author="Windows User" w:date="2019-09-19T21:33:00Z"/>
          <w:rFonts w:cs="Times New Roman"/>
        </w:rPr>
        <w:pPrChange w:id="8076" w:author="Windows User" w:date="2019-09-19T03:35:00Z">
          <w:pPr>
            <w:pStyle w:val="Heading3"/>
          </w:pPr>
        </w:pPrChange>
      </w:pPr>
      <w:del w:id="8077" w:author="Windows User" w:date="2019-09-19T21:33:00Z">
        <w:r w:rsidRPr="0033182C" w:rsidDel="006A7D3E">
          <w:rPr>
            <w:rFonts w:cs="Times New Roman"/>
          </w:rPr>
          <w:delText>Tambah User</w:delText>
        </w:r>
        <w:bookmarkStart w:id="8078" w:name="_Toc23497126"/>
        <w:bookmarkStart w:id="8079" w:name="_Toc23553310"/>
        <w:bookmarkStart w:id="8080" w:name="_Toc23811663"/>
        <w:bookmarkStart w:id="8081" w:name="_Toc23881326"/>
        <w:bookmarkEnd w:id="8078"/>
        <w:bookmarkEnd w:id="8079"/>
        <w:bookmarkEnd w:id="8080"/>
        <w:bookmarkEnd w:id="8081"/>
      </w:del>
    </w:p>
    <w:p w14:paraId="751D7ADB" w14:textId="79D9C0C5" w:rsidR="005555BB" w:rsidRPr="0033182C" w:rsidDel="006A7D3E" w:rsidRDefault="005555BB" w:rsidP="005555BB">
      <w:pPr>
        <w:ind w:firstLine="567"/>
        <w:rPr>
          <w:del w:id="8082" w:author="Windows User" w:date="2019-09-19T21:33:00Z"/>
          <w:rFonts w:cs="Times New Roman"/>
        </w:rPr>
      </w:pPr>
      <w:del w:id="8083"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tambah user menggambarkan proses interaksi objek pada proses penambahan data user yang bisa mengakses sistem. Proses ini dapat dilihat pada gambar 4.19.</w:delText>
        </w:r>
        <w:bookmarkStart w:id="8084" w:name="_Toc23497127"/>
        <w:bookmarkStart w:id="8085" w:name="_Toc23553311"/>
        <w:bookmarkStart w:id="8086" w:name="_Toc23811664"/>
        <w:bookmarkStart w:id="8087" w:name="_Toc23881327"/>
        <w:bookmarkEnd w:id="8084"/>
        <w:bookmarkEnd w:id="8085"/>
        <w:bookmarkEnd w:id="8086"/>
        <w:bookmarkEnd w:id="8087"/>
      </w:del>
    </w:p>
    <w:p w14:paraId="06FF0891" w14:textId="786004E5" w:rsidR="005555BB" w:rsidRPr="0033182C" w:rsidDel="006A7D3E" w:rsidRDefault="005555BB" w:rsidP="005555BB">
      <w:pPr>
        <w:keepNext/>
        <w:ind w:left="567"/>
        <w:rPr>
          <w:del w:id="8088" w:author="Windows User" w:date="2019-09-19T21:33:00Z"/>
          <w:rFonts w:cs="Times New Roman"/>
        </w:rPr>
      </w:pPr>
      <w:del w:id="8089" w:author="Windows User" w:date="2019-09-19T21:33:00Z">
        <w:r w:rsidRPr="0033182C" w:rsidDel="006A7D3E">
          <w:rPr>
            <w:rFonts w:cs="Times New Roman"/>
            <w:noProof/>
          </w:rPr>
          <w:drawing>
            <wp:inline distT="0" distB="0" distL="0" distR="0" wp14:anchorId="513371AB" wp14:editId="2E786349">
              <wp:extent cx="3790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0950" cy="2771775"/>
                      </a:xfrm>
                      <a:prstGeom prst="rect">
                        <a:avLst/>
                      </a:prstGeom>
                    </pic:spPr>
                  </pic:pic>
                </a:graphicData>
              </a:graphic>
            </wp:inline>
          </w:drawing>
        </w:r>
        <w:bookmarkStart w:id="8090" w:name="_Toc23497128"/>
        <w:bookmarkStart w:id="8091" w:name="_Toc23553312"/>
        <w:bookmarkStart w:id="8092" w:name="_Toc23811665"/>
        <w:bookmarkStart w:id="8093" w:name="_Toc23881328"/>
        <w:bookmarkEnd w:id="8090"/>
        <w:bookmarkEnd w:id="8091"/>
        <w:bookmarkEnd w:id="8092"/>
        <w:bookmarkEnd w:id="8093"/>
      </w:del>
    </w:p>
    <w:p w14:paraId="00F85076" w14:textId="14B40BA6" w:rsidR="005555BB" w:rsidRPr="0033182C" w:rsidDel="006A7D3E" w:rsidRDefault="005555BB" w:rsidP="005555BB">
      <w:pPr>
        <w:pStyle w:val="Caption"/>
        <w:jc w:val="center"/>
        <w:rPr>
          <w:del w:id="8094" w:author="Windows User" w:date="2019-09-19T21:33:00Z"/>
          <w:rFonts w:cs="Times New Roman"/>
          <w:i w:val="0"/>
          <w:color w:val="auto"/>
          <w:sz w:val="22"/>
        </w:rPr>
      </w:pPr>
      <w:del w:id="8095" w:author="Windows User" w:date="2019-09-19T21:33:00Z">
        <w:r w:rsidRPr="0033182C" w:rsidDel="006A7D3E">
          <w:rPr>
            <w:rFonts w:cs="Times New Roman"/>
            <w:i w:val="0"/>
            <w:color w:val="auto"/>
            <w:sz w:val="22"/>
          </w:rPr>
          <w:delText xml:space="preserve">Gambar </w:delText>
        </w:r>
      </w:del>
      <w:del w:id="8096"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19</w:delText>
        </w:r>
        <w:r w:rsidR="00F25887" w:rsidRPr="0033182C" w:rsidDel="007F4597">
          <w:rPr>
            <w:rFonts w:cs="Times New Roman"/>
            <w:iCs w:val="0"/>
            <w:sz w:val="22"/>
          </w:rPr>
          <w:fldChar w:fldCharType="end"/>
        </w:r>
      </w:del>
      <w:del w:id="8097" w:author="Windows User" w:date="2019-09-19T21:33:00Z">
        <w:r w:rsidRPr="0033182C" w:rsidDel="006A7D3E">
          <w:rPr>
            <w:rFonts w:cs="Times New Roman"/>
            <w:i w:val="0"/>
            <w:color w:val="auto"/>
            <w:sz w:val="22"/>
          </w:rPr>
          <w:delText xml:space="preserve"> Tambah User</w:delText>
        </w:r>
        <w:bookmarkStart w:id="8098" w:name="_Toc23497129"/>
        <w:bookmarkStart w:id="8099" w:name="_Toc23553313"/>
        <w:bookmarkStart w:id="8100" w:name="_Toc23811666"/>
        <w:bookmarkStart w:id="8101" w:name="_Toc23881329"/>
        <w:bookmarkEnd w:id="8098"/>
        <w:bookmarkEnd w:id="8099"/>
        <w:bookmarkEnd w:id="8100"/>
        <w:bookmarkEnd w:id="8101"/>
      </w:del>
    </w:p>
    <w:p w14:paraId="44D488A0" w14:textId="1E26CAA9" w:rsidR="004054A0" w:rsidRPr="0033182C" w:rsidDel="006A7D3E" w:rsidRDefault="004054A0">
      <w:pPr>
        <w:pStyle w:val="Heading3"/>
        <w:numPr>
          <w:ilvl w:val="2"/>
          <w:numId w:val="45"/>
        </w:numPr>
        <w:ind w:left="357" w:hanging="357"/>
        <w:rPr>
          <w:del w:id="8102" w:author="Windows User" w:date="2019-09-19T21:33:00Z"/>
          <w:rFonts w:cs="Times New Roman"/>
        </w:rPr>
        <w:pPrChange w:id="8103" w:author="Windows User" w:date="2019-09-19T03:35:00Z">
          <w:pPr>
            <w:pStyle w:val="Heading3"/>
          </w:pPr>
        </w:pPrChange>
      </w:pPr>
      <w:del w:id="8104" w:author="Windows User" w:date="2019-09-19T21:33:00Z">
        <w:r w:rsidRPr="0033182C" w:rsidDel="006A7D3E">
          <w:rPr>
            <w:rFonts w:cs="Times New Roman"/>
          </w:rPr>
          <w:delText>Edit user</w:delText>
        </w:r>
        <w:bookmarkStart w:id="8105" w:name="_Toc23497130"/>
        <w:bookmarkStart w:id="8106" w:name="_Toc23553314"/>
        <w:bookmarkStart w:id="8107" w:name="_Toc23811667"/>
        <w:bookmarkStart w:id="8108" w:name="_Toc23881330"/>
        <w:bookmarkEnd w:id="8105"/>
        <w:bookmarkEnd w:id="8106"/>
        <w:bookmarkEnd w:id="8107"/>
        <w:bookmarkEnd w:id="8108"/>
      </w:del>
    </w:p>
    <w:p w14:paraId="3CDA7FB5" w14:textId="7012B2D4" w:rsidR="002F1987" w:rsidRPr="0033182C" w:rsidDel="006A7D3E" w:rsidRDefault="002F1987" w:rsidP="002F1987">
      <w:pPr>
        <w:ind w:firstLine="567"/>
        <w:rPr>
          <w:del w:id="8109" w:author="Windows User" w:date="2019-09-19T21:33:00Z"/>
          <w:rFonts w:cs="Times New Roman"/>
        </w:rPr>
      </w:pPr>
      <w:del w:id="811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edit user menggambarkan proses interaksi objek pada proses mengubah data user yang bisa mengakses sistem. Proses ini dapat dilihat pada gambar 4.20.</w:delText>
        </w:r>
        <w:bookmarkStart w:id="8111" w:name="_Toc23497131"/>
        <w:bookmarkStart w:id="8112" w:name="_Toc23553315"/>
        <w:bookmarkStart w:id="8113" w:name="_Toc23811668"/>
        <w:bookmarkStart w:id="8114" w:name="_Toc23881331"/>
        <w:bookmarkEnd w:id="8111"/>
        <w:bookmarkEnd w:id="8112"/>
        <w:bookmarkEnd w:id="8113"/>
        <w:bookmarkEnd w:id="8114"/>
      </w:del>
    </w:p>
    <w:p w14:paraId="5D84B0C7" w14:textId="36A0AC45" w:rsidR="002F1987" w:rsidRPr="0033182C" w:rsidDel="006A7D3E" w:rsidRDefault="004054A0" w:rsidP="002F1987">
      <w:pPr>
        <w:keepNext/>
        <w:ind w:left="567"/>
        <w:rPr>
          <w:del w:id="8115" w:author="Windows User" w:date="2019-09-19T21:33:00Z"/>
          <w:rFonts w:cs="Times New Roman"/>
        </w:rPr>
      </w:pPr>
      <w:del w:id="8116" w:author="Windows User" w:date="2019-09-19T21:33:00Z">
        <w:r w:rsidRPr="0033182C" w:rsidDel="006A7D3E">
          <w:rPr>
            <w:rFonts w:cs="Times New Roman"/>
            <w:noProof/>
          </w:rPr>
          <w:drawing>
            <wp:inline distT="0" distB="0" distL="0" distR="0" wp14:anchorId="3352AF78" wp14:editId="5B85A20A">
              <wp:extent cx="3432747" cy="2424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3415" cy="2424585"/>
                      </a:xfrm>
                      <a:prstGeom prst="rect">
                        <a:avLst/>
                      </a:prstGeom>
                    </pic:spPr>
                  </pic:pic>
                </a:graphicData>
              </a:graphic>
            </wp:inline>
          </w:drawing>
        </w:r>
        <w:bookmarkStart w:id="8117" w:name="_Toc23497132"/>
        <w:bookmarkStart w:id="8118" w:name="_Toc23553316"/>
        <w:bookmarkStart w:id="8119" w:name="_Toc23811669"/>
        <w:bookmarkStart w:id="8120" w:name="_Toc23881332"/>
        <w:bookmarkEnd w:id="8117"/>
        <w:bookmarkEnd w:id="8118"/>
        <w:bookmarkEnd w:id="8119"/>
        <w:bookmarkEnd w:id="8120"/>
      </w:del>
    </w:p>
    <w:p w14:paraId="2FE7860D" w14:textId="50E08127" w:rsidR="004054A0" w:rsidRPr="0033182C" w:rsidDel="006A7D3E" w:rsidRDefault="002F1987" w:rsidP="002F1987">
      <w:pPr>
        <w:pStyle w:val="Caption"/>
        <w:jc w:val="center"/>
        <w:rPr>
          <w:del w:id="8121" w:author="Windows User" w:date="2019-09-19T21:33:00Z"/>
          <w:rFonts w:cs="Times New Roman"/>
          <w:i w:val="0"/>
          <w:color w:val="auto"/>
          <w:sz w:val="22"/>
        </w:rPr>
      </w:pPr>
      <w:del w:id="8122" w:author="Windows User" w:date="2019-09-19T21:33:00Z">
        <w:r w:rsidRPr="0033182C" w:rsidDel="006A7D3E">
          <w:rPr>
            <w:rFonts w:cs="Times New Roman"/>
            <w:i w:val="0"/>
            <w:color w:val="auto"/>
            <w:sz w:val="22"/>
          </w:rPr>
          <w:delText xml:space="preserve">Gambar </w:delText>
        </w:r>
      </w:del>
      <w:del w:id="812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20</w:delText>
        </w:r>
        <w:r w:rsidR="00F25887" w:rsidRPr="0033182C" w:rsidDel="007F4597">
          <w:rPr>
            <w:rFonts w:cs="Times New Roman"/>
            <w:iCs w:val="0"/>
            <w:sz w:val="22"/>
          </w:rPr>
          <w:fldChar w:fldCharType="end"/>
        </w:r>
      </w:del>
      <w:del w:id="8124" w:author="Windows User" w:date="2019-09-19T21:33:00Z">
        <w:r w:rsidRPr="0033182C" w:rsidDel="006A7D3E">
          <w:rPr>
            <w:rFonts w:cs="Times New Roman"/>
            <w:i w:val="0"/>
            <w:color w:val="auto"/>
            <w:sz w:val="22"/>
          </w:rPr>
          <w:delText xml:space="preserve"> Edit User</w:delText>
        </w:r>
        <w:bookmarkStart w:id="8125" w:name="_Toc23497133"/>
        <w:bookmarkStart w:id="8126" w:name="_Toc23553317"/>
        <w:bookmarkStart w:id="8127" w:name="_Toc23811670"/>
        <w:bookmarkStart w:id="8128" w:name="_Toc23881333"/>
        <w:bookmarkEnd w:id="8125"/>
        <w:bookmarkEnd w:id="8126"/>
        <w:bookmarkEnd w:id="8127"/>
        <w:bookmarkEnd w:id="8128"/>
      </w:del>
    </w:p>
    <w:p w14:paraId="43EBC2F3" w14:textId="03CCE5CC" w:rsidR="004054A0" w:rsidRPr="0033182C" w:rsidDel="006A7D3E" w:rsidRDefault="004054A0">
      <w:pPr>
        <w:pStyle w:val="Heading3"/>
        <w:numPr>
          <w:ilvl w:val="2"/>
          <w:numId w:val="45"/>
        </w:numPr>
        <w:ind w:left="357" w:hanging="357"/>
        <w:rPr>
          <w:del w:id="8129" w:author="Windows User" w:date="2019-09-19T21:33:00Z"/>
          <w:rFonts w:cs="Times New Roman"/>
        </w:rPr>
        <w:pPrChange w:id="8130" w:author="Windows User" w:date="2019-09-19T03:35:00Z">
          <w:pPr>
            <w:pStyle w:val="Heading3"/>
          </w:pPr>
        </w:pPrChange>
      </w:pPr>
      <w:del w:id="8131" w:author="Windows User" w:date="2019-09-19T21:33:00Z">
        <w:r w:rsidRPr="0033182C" w:rsidDel="006A7D3E">
          <w:rPr>
            <w:rFonts w:cs="Times New Roman"/>
          </w:rPr>
          <w:delText>History Login</w:delText>
        </w:r>
        <w:bookmarkStart w:id="8132" w:name="_Toc23497134"/>
        <w:bookmarkStart w:id="8133" w:name="_Toc23553318"/>
        <w:bookmarkStart w:id="8134" w:name="_Toc23811671"/>
        <w:bookmarkStart w:id="8135" w:name="_Toc23881334"/>
        <w:bookmarkEnd w:id="8132"/>
        <w:bookmarkEnd w:id="8133"/>
        <w:bookmarkEnd w:id="8134"/>
        <w:bookmarkEnd w:id="8135"/>
      </w:del>
    </w:p>
    <w:p w14:paraId="18997686" w14:textId="41CBB752" w:rsidR="002F1987" w:rsidRPr="0033182C" w:rsidDel="006A7D3E" w:rsidRDefault="002F1987" w:rsidP="002F1987">
      <w:pPr>
        <w:ind w:firstLine="567"/>
        <w:rPr>
          <w:del w:id="8136" w:author="Windows User" w:date="2019-09-19T21:33:00Z"/>
          <w:rFonts w:cs="Times New Roman"/>
        </w:rPr>
      </w:pPr>
      <w:del w:id="8137"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history login menggambarkan proses interaksi objek pada proses menampilkan data user yang telah mengakses sistem. Proses ini dapat dilihat pada gambar 4.20.</w:delText>
        </w:r>
        <w:bookmarkStart w:id="8138" w:name="_Toc23497135"/>
        <w:bookmarkStart w:id="8139" w:name="_Toc23553319"/>
        <w:bookmarkStart w:id="8140" w:name="_Toc23811672"/>
        <w:bookmarkStart w:id="8141" w:name="_Toc23881335"/>
        <w:bookmarkEnd w:id="8138"/>
        <w:bookmarkEnd w:id="8139"/>
        <w:bookmarkEnd w:id="8140"/>
        <w:bookmarkEnd w:id="8141"/>
      </w:del>
    </w:p>
    <w:p w14:paraId="6FFEAF56" w14:textId="3F449F74" w:rsidR="002F1987" w:rsidRPr="0033182C" w:rsidDel="006A7D3E" w:rsidRDefault="002F1987" w:rsidP="002F1987">
      <w:pPr>
        <w:rPr>
          <w:del w:id="8142" w:author="Windows User" w:date="2019-09-19T21:33:00Z"/>
          <w:rFonts w:cs="Times New Roman"/>
        </w:rPr>
      </w:pPr>
      <w:bookmarkStart w:id="8143" w:name="_Toc23497136"/>
      <w:bookmarkStart w:id="8144" w:name="_Toc23553320"/>
      <w:bookmarkStart w:id="8145" w:name="_Toc23811673"/>
      <w:bookmarkStart w:id="8146" w:name="_Toc23881336"/>
      <w:bookmarkEnd w:id="8143"/>
      <w:bookmarkEnd w:id="8144"/>
      <w:bookmarkEnd w:id="8145"/>
      <w:bookmarkEnd w:id="8146"/>
    </w:p>
    <w:p w14:paraId="4F23E3BA" w14:textId="67F78314" w:rsidR="007A027C" w:rsidRPr="0033182C" w:rsidDel="006A7D3E" w:rsidRDefault="00A36787" w:rsidP="007A027C">
      <w:pPr>
        <w:keepNext/>
        <w:ind w:left="567"/>
        <w:rPr>
          <w:del w:id="8147" w:author="Windows User" w:date="2019-09-19T21:33:00Z"/>
          <w:rFonts w:cs="Times New Roman"/>
        </w:rPr>
      </w:pPr>
      <w:del w:id="8148" w:author="Windows User" w:date="2019-09-19T21:33:00Z">
        <w:r w:rsidRPr="0033182C" w:rsidDel="006A7D3E">
          <w:rPr>
            <w:rFonts w:cs="Times New Roman"/>
            <w:noProof/>
          </w:rPr>
          <w:drawing>
            <wp:inline distT="0" distB="0" distL="0" distR="0" wp14:anchorId="507A9EB0" wp14:editId="30A62E27">
              <wp:extent cx="3857466" cy="23960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6344" cy="2401547"/>
                      </a:xfrm>
                      <a:prstGeom prst="rect">
                        <a:avLst/>
                      </a:prstGeom>
                    </pic:spPr>
                  </pic:pic>
                </a:graphicData>
              </a:graphic>
            </wp:inline>
          </w:drawing>
        </w:r>
        <w:bookmarkStart w:id="8149" w:name="_Toc23497137"/>
        <w:bookmarkStart w:id="8150" w:name="_Toc23553321"/>
        <w:bookmarkStart w:id="8151" w:name="_Toc23811674"/>
        <w:bookmarkStart w:id="8152" w:name="_Toc23881337"/>
        <w:bookmarkEnd w:id="8149"/>
        <w:bookmarkEnd w:id="8150"/>
        <w:bookmarkEnd w:id="8151"/>
        <w:bookmarkEnd w:id="8152"/>
      </w:del>
    </w:p>
    <w:p w14:paraId="01041148" w14:textId="0CC72DBB" w:rsidR="00A36787" w:rsidRPr="0033182C" w:rsidDel="006A7D3E" w:rsidRDefault="007A027C" w:rsidP="007A027C">
      <w:pPr>
        <w:pStyle w:val="Caption"/>
        <w:jc w:val="center"/>
        <w:rPr>
          <w:del w:id="8153" w:author="Windows User" w:date="2019-09-19T21:33:00Z"/>
          <w:rFonts w:cs="Times New Roman"/>
          <w:i w:val="0"/>
          <w:color w:val="auto"/>
          <w:sz w:val="22"/>
        </w:rPr>
      </w:pPr>
      <w:del w:id="8154" w:author="Windows User" w:date="2019-09-19T21:33:00Z">
        <w:r w:rsidRPr="0033182C" w:rsidDel="006A7D3E">
          <w:rPr>
            <w:rFonts w:cs="Times New Roman"/>
            <w:i w:val="0"/>
            <w:color w:val="auto"/>
            <w:sz w:val="22"/>
          </w:rPr>
          <w:delText xml:space="preserve">Gambar </w:delText>
        </w:r>
      </w:del>
      <w:del w:id="8155"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21</w:delText>
        </w:r>
        <w:r w:rsidR="00F25887" w:rsidRPr="0033182C" w:rsidDel="007F4597">
          <w:rPr>
            <w:rFonts w:cs="Times New Roman"/>
            <w:iCs w:val="0"/>
            <w:sz w:val="22"/>
          </w:rPr>
          <w:fldChar w:fldCharType="end"/>
        </w:r>
      </w:del>
      <w:del w:id="8156" w:author="Windows User" w:date="2019-09-19T21:33:00Z">
        <w:r w:rsidRPr="0033182C" w:rsidDel="006A7D3E">
          <w:rPr>
            <w:rFonts w:cs="Times New Roman"/>
            <w:i w:val="0"/>
            <w:color w:val="auto"/>
            <w:sz w:val="22"/>
          </w:rPr>
          <w:delText xml:space="preserve"> History Login</w:delText>
        </w:r>
        <w:bookmarkStart w:id="8157" w:name="_Toc23497138"/>
        <w:bookmarkStart w:id="8158" w:name="_Toc23553322"/>
        <w:bookmarkStart w:id="8159" w:name="_Toc23811675"/>
        <w:bookmarkStart w:id="8160" w:name="_Toc23881338"/>
        <w:bookmarkEnd w:id="8157"/>
        <w:bookmarkEnd w:id="8158"/>
        <w:bookmarkEnd w:id="8159"/>
        <w:bookmarkEnd w:id="8160"/>
      </w:del>
    </w:p>
    <w:p w14:paraId="3DA20075" w14:textId="63163E30" w:rsidR="004054A0" w:rsidRPr="0033182C" w:rsidDel="006A7D3E" w:rsidRDefault="004054A0">
      <w:pPr>
        <w:pStyle w:val="Heading3"/>
        <w:numPr>
          <w:ilvl w:val="2"/>
          <w:numId w:val="45"/>
        </w:numPr>
        <w:ind w:left="357" w:hanging="357"/>
        <w:rPr>
          <w:del w:id="8161" w:author="Windows User" w:date="2019-09-19T21:33:00Z"/>
          <w:rFonts w:cs="Times New Roman"/>
        </w:rPr>
        <w:pPrChange w:id="8162" w:author="Windows User" w:date="2019-09-19T03:35:00Z">
          <w:pPr>
            <w:pStyle w:val="Heading3"/>
          </w:pPr>
        </w:pPrChange>
      </w:pPr>
      <w:del w:id="8163" w:author="Windows User" w:date="2019-09-19T21:33:00Z">
        <w:r w:rsidRPr="0033182C" w:rsidDel="006A7D3E">
          <w:rPr>
            <w:rFonts w:cs="Times New Roman"/>
          </w:rPr>
          <w:delText>Lihat Data sudut aktuator</w:delText>
        </w:r>
        <w:bookmarkStart w:id="8164" w:name="_Toc23497139"/>
        <w:bookmarkStart w:id="8165" w:name="_Toc23553323"/>
        <w:bookmarkStart w:id="8166" w:name="_Toc23811676"/>
        <w:bookmarkStart w:id="8167" w:name="_Toc23881339"/>
        <w:bookmarkEnd w:id="8164"/>
        <w:bookmarkEnd w:id="8165"/>
        <w:bookmarkEnd w:id="8166"/>
        <w:bookmarkEnd w:id="8167"/>
      </w:del>
    </w:p>
    <w:p w14:paraId="57EC8AED" w14:textId="30EED56F" w:rsidR="002F1987" w:rsidRPr="0033182C" w:rsidDel="006A7D3E" w:rsidRDefault="002F1987" w:rsidP="002F1987">
      <w:pPr>
        <w:ind w:firstLine="567"/>
        <w:rPr>
          <w:del w:id="8168" w:author="Windows User" w:date="2019-09-19T21:33:00Z"/>
          <w:rFonts w:cs="Times New Roman"/>
        </w:rPr>
      </w:pPr>
      <w:del w:id="816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sudut aktuator menggambarkan interaksi objek pada proses menampilkan data sudut aktuator. Proses ini dapat dilihat pada gambar </w:delText>
        </w:r>
        <w:r w:rsidR="007A027C" w:rsidRPr="0033182C" w:rsidDel="006A7D3E">
          <w:rPr>
            <w:rFonts w:cs="Times New Roman"/>
            <w:szCs w:val="24"/>
          </w:rPr>
          <w:delText>4.22</w:delText>
        </w:r>
        <w:r w:rsidRPr="0033182C" w:rsidDel="006A7D3E">
          <w:rPr>
            <w:rFonts w:cs="Times New Roman"/>
            <w:szCs w:val="24"/>
          </w:rPr>
          <w:delText>.</w:delText>
        </w:r>
        <w:bookmarkStart w:id="8170" w:name="_Toc23497140"/>
        <w:bookmarkStart w:id="8171" w:name="_Toc23553324"/>
        <w:bookmarkStart w:id="8172" w:name="_Toc23811677"/>
        <w:bookmarkStart w:id="8173" w:name="_Toc23881340"/>
        <w:bookmarkEnd w:id="8170"/>
        <w:bookmarkEnd w:id="8171"/>
        <w:bookmarkEnd w:id="8172"/>
        <w:bookmarkEnd w:id="8173"/>
      </w:del>
    </w:p>
    <w:p w14:paraId="62C38EB7" w14:textId="7EC0C862" w:rsidR="002F1987" w:rsidRPr="0033182C" w:rsidDel="006A7D3E" w:rsidRDefault="00A36787" w:rsidP="002F1987">
      <w:pPr>
        <w:keepNext/>
        <w:ind w:left="567"/>
        <w:rPr>
          <w:del w:id="8174" w:author="Windows User" w:date="2019-09-19T21:33:00Z"/>
          <w:rFonts w:cs="Times New Roman"/>
        </w:rPr>
      </w:pPr>
      <w:del w:id="8175" w:author="Windows User" w:date="2019-09-19T21:33:00Z">
        <w:r w:rsidRPr="0033182C" w:rsidDel="006A7D3E">
          <w:rPr>
            <w:rFonts w:cs="Times New Roman"/>
            <w:noProof/>
          </w:rPr>
          <w:drawing>
            <wp:inline distT="0" distB="0" distL="0" distR="0" wp14:anchorId="41817113" wp14:editId="724563CF">
              <wp:extent cx="3505200" cy="24377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7852" cy="2446585"/>
                      </a:xfrm>
                      <a:prstGeom prst="rect">
                        <a:avLst/>
                      </a:prstGeom>
                    </pic:spPr>
                  </pic:pic>
                </a:graphicData>
              </a:graphic>
            </wp:inline>
          </w:drawing>
        </w:r>
        <w:bookmarkStart w:id="8176" w:name="_Toc23497141"/>
        <w:bookmarkStart w:id="8177" w:name="_Toc23553325"/>
        <w:bookmarkStart w:id="8178" w:name="_Toc23811678"/>
        <w:bookmarkStart w:id="8179" w:name="_Toc23881341"/>
        <w:bookmarkEnd w:id="8176"/>
        <w:bookmarkEnd w:id="8177"/>
        <w:bookmarkEnd w:id="8178"/>
        <w:bookmarkEnd w:id="8179"/>
      </w:del>
    </w:p>
    <w:p w14:paraId="32F016E2" w14:textId="0D641244" w:rsidR="00A36787" w:rsidRPr="0033182C" w:rsidDel="006A7D3E" w:rsidRDefault="002F1987" w:rsidP="002F1987">
      <w:pPr>
        <w:pStyle w:val="Caption"/>
        <w:jc w:val="center"/>
        <w:rPr>
          <w:del w:id="8180" w:author="Windows User" w:date="2019-09-19T21:33:00Z"/>
          <w:rFonts w:cs="Times New Roman"/>
          <w:i w:val="0"/>
          <w:color w:val="auto"/>
          <w:sz w:val="22"/>
        </w:rPr>
      </w:pPr>
      <w:del w:id="8181" w:author="Windows User" w:date="2019-09-19T21:33:00Z">
        <w:r w:rsidRPr="0033182C" w:rsidDel="006A7D3E">
          <w:rPr>
            <w:rFonts w:cs="Times New Roman"/>
            <w:i w:val="0"/>
            <w:color w:val="auto"/>
            <w:sz w:val="22"/>
          </w:rPr>
          <w:delText xml:space="preserve">Gambar </w:delText>
        </w:r>
      </w:del>
      <w:del w:id="8182"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22</w:delText>
        </w:r>
        <w:r w:rsidR="00F25887" w:rsidRPr="0033182C" w:rsidDel="007F4597">
          <w:rPr>
            <w:rFonts w:cs="Times New Roman"/>
            <w:iCs w:val="0"/>
            <w:sz w:val="22"/>
          </w:rPr>
          <w:fldChar w:fldCharType="end"/>
        </w:r>
      </w:del>
      <w:del w:id="8183" w:author="Windows User" w:date="2019-09-19T21:33:00Z">
        <w:r w:rsidR="007A027C" w:rsidRPr="0033182C" w:rsidDel="006A7D3E">
          <w:rPr>
            <w:rFonts w:cs="Times New Roman"/>
            <w:i w:val="0"/>
            <w:color w:val="auto"/>
            <w:sz w:val="22"/>
          </w:rPr>
          <w:delText xml:space="preserve"> </w:delText>
        </w:r>
        <w:r w:rsidRPr="0033182C" w:rsidDel="006A7D3E">
          <w:rPr>
            <w:rFonts w:cs="Times New Roman"/>
            <w:i w:val="0"/>
            <w:color w:val="auto"/>
            <w:sz w:val="22"/>
          </w:rPr>
          <w:delText>Lihat Data Sudut x</w:delText>
        </w:r>
        <w:bookmarkStart w:id="8184" w:name="_Toc23497142"/>
        <w:bookmarkStart w:id="8185" w:name="_Toc23553326"/>
        <w:bookmarkStart w:id="8186" w:name="_Toc23811679"/>
        <w:bookmarkStart w:id="8187" w:name="_Toc23881342"/>
        <w:bookmarkEnd w:id="8184"/>
        <w:bookmarkEnd w:id="8185"/>
        <w:bookmarkEnd w:id="8186"/>
        <w:bookmarkEnd w:id="8187"/>
      </w:del>
    </w:p>
    <w:p w14:paraId="03764E69" w14:textId="555A4325" w:rsidR="004054A0" w:rsidRPr="0033182C" w:rsidDel="006A7D3E" w:rsidRDefault="004054A0">
      <w:pPr>
        <w:pStyle w:val="Heading3"/>
        <w:numPr>
          <w:ilvl w:val="2"/>
          <w:numId w:val="45"/>
        </w:numPr>
        <w:ind w:left="357" w:hanging="357"/>
        <w:rPr>
          <w:del w:id="8188" w:author="Windows User" w:date="2019-09-19T21:33:00Z"/>
          <w:rFonts w:cs="Times New Roman"/>
        </w:rPr>
        <w:pPrChange w:id="8189" w:author="Windows User" w:date="2019-09-19T03:35:00Z">
          <w:pPr>
            <w:pStyle w:val="Heading3"/>
          </w:pPr>
        </w:pPrChange>
      </w:pPr>
      <w:del w:id="8190" w:author="Windows User" w:date="2019-09-19T21:33:00Z">
        <w:r w:rsidRPr="0033182C" w:rsidDel="006A7D3E">
          <w:rPr>
            <w:rFonts w:cs="Times New Roman"/>
          </w:rPr>
          <w:delText>Lihat Data sudut tracker</w:delText>
        </w:r>
        <w:bookmarkStart w:id="8191" w:name="_Toc23497143"/>
        <w:bookmarkStart w:id="8192" w:name="_Toc23553327"/>
        <w:bookmarkStart w:id="8193" w:name="_Toc23811680"/>
        <w:bookmarkStart w:id="8194" w:name="_Toc23881343"/>
        <w:bookmarkEnd w:id="8191"/>
        <w:bookmarkEnd w:id="8192"/>
        <w:bookmarkEnd w:id="8193"/>
        <w:bookmarkEnd w:id="8194"/>
      </w:del>
    </w:p>
    <w:p w14:paraId="33D0B5B2" w14:textId="08FE8FA3" w:rsidR="002F1987" w:rsidRPr="0033182C" w:rsidDel="006A7D3E" w:rsidRDefault="002F1987" w:rsidP="002F1987">
      <w:pPr>
        <w:ind w:firstLine="567"/>
        <w:rPr>
          <w:del w:id="8195" w:author="Windows User" w:date="2019-09-19T21:33:00Z"/>
          <w:rFonts w:cs="Times New Roman"/>
        </w:rPr>
      </w:pPr>
      <w:del w:id="819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sudut tracker menggambarkan interaksi objek pada proses menampilkan data sudut tracker. Proses ini dapat dilihat pada gambar </w:delText>
        </w:r>
        <w:r w:rsidR="007A027C" w:rsidRPr="0033182C" w:rsidDel="006A7D3E">
          <w:rPr>
            <w:rFonts w:cs="Times New Roman"/>
            <w:szCs w:val="24"/>
          </w:rPr>
          <w:delText>4.23</w:delText>
        </w:r>
        <w:r w:rsidRPr="0033182C" w:rsidDel="006A7D3E">
          <w:rPr>
            <w:rFonts w:cs="Times New Roman"/>
            <w:szCs w:val="24"/>
          </w:rPr>
          <w:delText>.</w:delText>
        </w:r>
        <w:bookmarkStart w:id="8197" w:name="_Toc23497144"/>
        <w:bookmarkStart w:id="8198" w:name="_Toc23553328"/>
        <w:bookmarkStart w:id="8199" w:name="_Toc23811681"/>
        <w:bookmarkStart w:id="8200" w:name="_Toc23881344"/>
        <w:bookmarkEnd w:id="8197"/>
        <w:bookmarkEnd w:id="8198"/>
        <w:bookmarkEnd w:id="8199"/>
        <w:bookmarkEnd w:id="8200"/>
      </w:del>
    </w:p>
    <w:p w14:paraId="23D169B3" w14:textId="28D924C7" w:rsidR="002F1987" w:rsidRPr="0033182C" w:rsidDel="006A7D3E" w:rsidRDefault="002F1987" w:rsidP="002F1987">
      <w:pPr>
        <w:rPr>
          <w:del w:id="8201" w:author="Windows User" w:date="2019-09-19T21:33:00Z"/>
          <w:rFonts w:cs="Times New Roman"/>
        </w:rPr>
      </w:pPr>
      <w:bookmarkStart w:id="8202" w:name="_Toc23497145"/>
      <w:bookmarkStart w:id="8203" w:name="_Toc23553329"/>
      <w:bookmarkStart w:id="8204" w:name="_Toc23811682"/>
      <w:bookmarkStart w:id="8205" w:name="_Toc23881345"/>
      <w:bookmarkEnd w:id="8202"/>
      <w:bookmarkEnd w:id="8203"/>
      <w:bookmarkEnd w:id="8204"/>
      <w:bookmarkEnd w:id="8205"/>
    </w:p>
    <w:p w14:paraId="3E3DCC50" w14:textId="0893FEEC" w:rsidR="007A027C" w:rsidRPr="0033182C" w:rsidDel="006A7D3E" w:rsidRDefault="00A36787" w:rsidP="007A027C">
      <w:pPr>
        <w:keepNext/>
        <w:ind w:left="567"/>
        <w:rPr>
          <w:del w:id="8206" w:author="Windows User" w:date="2019-09-19T21:33:00Z"/>
          <w:rFonts w:cs="Times New Roman"/>
        </w:rPr>
      </w:pPr>
      <w:del w:id="8207" w:author="Windows User" w:date="2019-09-19T21:33:00Z">
        <w:r w:rsidRPr="0033182C" w:rsidDel="006A7D3E">
          <w:rPr>
            <w:rFonts w:cs="Times New Roman"/>
            <w:noProof/>
          </w:rPr>
          <w:drawing>
            <wp:inline distT="0" distB="0" distL="0" distR="0" wp14:anchorId="370AFE33" wp14:editId="6B12EDA3">
              <wp:extent cx="3263617" cy="2243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9180" cy="2267901"/>
                      </a:xfrm>
                      <a:prstGeom prst="rect">
                        <a:avLst/>
                      </a:prstGeom>
                    </pic:spPr>
                  </pic:pic>
                </a:graphicData>
              </a:graphic>
            </wp:inline>
          </w:drawing>
        </w:r>
        <w:bookmarkStart w:id="8208" w:name="_Toc23497146"/>
        <w:bookmarkStart w:id="8209" w:name="_Toc23553330"/>
        <w:bookmarkStart w:id="8210" w:name="_Toc23811683"/>
        <w:bookmarkStart w:id="8211" w:name="_Toc23881346"/>
        <w:bookmarkEnd w:id="8208"/>
        <w:bookmarkEnd w:id="8209"/>
        <w:bookmarkEnd w:id="8210"/>
        <w:bookmarkEnd w:id="8211"/>
      </w:del>
    </w:p>
    <w:p w14:paraId="61281421" w14:textId="02F4B360" w:rsidR="00A36787" w:rsidRPr="0033182C" w:rsidDel="006A7D3E" w:rsidRDefault="007A027C" w:rsidP="007A027C">
      <w:pPr>
        <w:pStyle w:val="Caption"/>
        <w:jc w:val="center"/>
        <w:rPr>
          <w:del w:id="8212" w:author="Windows User" w:date="2019-09-19T21:33:00Z"/>
          <w:rFonts w:cs="Times New Roman"/>
          <w:i w:val="0"/>
          <w:color w:val="auto"/>
          <w:sz w:val="22"/>
        </w:rPr>
      </w:pPr>
      <w:del w:id="8213" w:author="Windows User" w:date="2019-09-19T21:33:00Z">
        <w:r w:rsidRPr="0033182C" w:rsidDel="006A7D3E">
          <w:rPr>
            <w:rFonts w:cs="Times New Roman"/>
            <w:i w:val="0"/>
            <w:color w:val="auto"/>
            <w:sz w:val="22"/>
          </w:rPr>
          <w:delText xml:space="preserve">Gambar </w:delText>
        </w:r>
      </w:del>
      <w:del w:id="8214"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23</w:delText>
        </w:r>
        <w:r w:rsidR="00F25887" w:rsidRPr="0033182C" w:rsidDel="007F4597">
          <w:rPr>
            <w:rFonts w:cs="Times New Roman"/>
            <w:iCs w:val="0"/>
            <w:sz w:val="22"/>
          </w:rPr>
          <w:fldChar w:fldCharType="end"/>
        </w:r>
      </w:del>
      <w:del w:id="8215" w:author="Windows User" w:date="2019-09-19T21:33:00Z">
        <w:r w:rsidRPr="0033182C" w:rsidDel="006A7D3E">
          <w:rPr>
            <w:rFonts w:cs="Times New Roman"/>
            <w:i w:val="0"/>
            <w:color w:val="auto"/>
            <w:sz w:val="22"/>
          </w:rPr>
          <w:delText xml:space="preserve"> Lihat Data Sudut Tracker</w:delText>
        </w:r>
        <w:bookmarkStart w:id="8216" w:name="_Toc23497147"/>
        <w:bookmarkStart w:id="8217" w:name="_Toc23553331"/>
        <w:bookmarkStart w:id="8218" w:name="_Toc23811684"/>
        <w:bookmarkStart w:id="8219" w:name="_Toc23881347"/>
        <w:bookmarkEnd w:id="8216"/>
        <w:bookmarkEnd w:id="8217"/>
        <w:bookmarkEnd w:id="8218"/>
        <w:bookmarkEnd w:id="8219"/>
      </w:del>
    </w:p>
    <w:p w14:paraId="25F168CB" w14:textId="28459C35" w:rsidR="004054A0" w:rsidRPr="0033182C" w:rsidDel="006A7D3E" w:rsidRDefault="004054A0">
      <w:pPr>
        <w:pStyle w:val="Heading3"/>
        <w:numPr>
          <w:ilvl w:val="2"/>
          <w:numId w:val="45"/>
        </w:numPr>
        <w:ind w:left="357" w:hanging="357"/>
        <w:rPr>
          <w:del w:id="8220" w:author="Windows User" w:date="2019-09-19T21:33:00Z"/>
          <w:rFonts w:cs="Times New Roman"/>
        </w:rPr>
        <w:pPrChange w:id="8221" w:author="Windows User" w:date="2019-09-19T03:35:00Z">
          <w:pPr>
            <w:pStyle w:val="Heading3"/>
          </w:pPr>
        </w:pPrChange>
      </w:pPr>
      <w:del w:id="8222" w:author="Windows User" w:date="2019-09-19T21:33:00Z">
        <w:r w:rsidRPr="0033182C" w:rsidDel="006A7D3E">
          <w:rPr>
            <w:rFonts w:cs="Times New Roman"/>
          </w:rPr>
          <w:delText>Lihat Data Arus</w:delText>
        </w:r>
        <w:bookmarkStart w:id="8223" w:name="_Toc23497148"/>
        <w:bookmarkStart w:id="8224" w:name="_Toc23553332"/>
        <w:bookmarkStart w:id="8225" w:name="_Toc23811685"/>
        <w:bookmarkStart w:id="8226" w:name="_Toc23881348"/>
        <w:bookmarkEnd w:id="8223"/>
        <w:bookmarkEnd w:id="8224"/>
        <w:bookmarkEnd w:id="8225"/>
        <w:bookmarkEnd w:id="8226"/>
      </w:del>
    </w:p>
    <w:p w14:paraId="0F110F56" w14:textId="57D9B845" w:rsidR="002F1987" w:rsidRPr="0033182C" w:rsidDel="006A7D3E" w:rsidRDefault="002F1987" w:rsidP="002F1987">
      <w:pPr>
        <w:ind w:firstLine="567"/>
        <w:rPr>
          <w:del w:id="8227" w:author="Windows User" w:date="2019-09-19T21:33:00Z"/>
          <w:rFonts w:cs="Times New Roman"/>
        </w:rPr>
      </w:pPr>
      <w:del w:id="8228"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arus menggambarkan interaksi objek pada proses menampilkan data arus yang dihasilkan. Proses ini dapat dilihat pada gambar </w:delText>
        </w:r>
        <w:r w:rsidR="007A027C" w:rsidRPr="0033182C" w:rsidDel="006A7D3E">
          <w:rPr>
            <w:rFonts w:cs="Times New Roman"/>
            <w:szCs w:val="24"/>
          </w:rPr>
          <w:delText>4.24</w:delText>
        </w:r>
        <w:r w:rsidRPr="0033182C" w:rsidDel="006A7D3E">
          <w:rPr>
            <w:rFonts w:cs="Times New Roman"/>
            <w:szCs w:val="24"/>
          </w:rPr>
          <w:delText>.</w:delText>
        </w:r>
        <w:bookmarkStart w:id="8229" w:name="_Toc23497149"/>
        <w:bookmarkStart w:id="8230" w:name="_Toc23553333"/>
        <w:bookmarkStart w:id="8231" w:name="_Toc23811686"/>
        <w:bookmarkStart w:id="8232" w:name="_Toc23881349"/>
        <w:bookmarkEnd w:id="8229"/>
        <w:bookmarkEnd w:id="8230"/>
        <w:bookmarkEnd w:id="8231"/>
        <w:bookmarkEnd w:id="8232"/>
      </w:del>
    </w:p>
    <w:p w14:paraId="6B25B944" w14:textId="6448C9A6" w:rsidR="007A027C" w:rsidRPr="0033182C" w:rsidDel="006A7D3E" w:rsidRDefault="00B7680C" w:rsidP="007A027C">
      <w:pPr>
        <w:keepNext/>
        <w:rPr>
          <w:del w:id="8233" w:author="Windows User" w:date="2019-09-19T21:33:00Z"/>
          <w:rFonts w:cs="Times New Roman"/>
        </w:rPr>
      </w:pPr>
      <w:del w:id="8234" w:author="Windows User" w:date="2019-09-19T21:33:00Z">
        <w:r w:rsidRPr="0033182C" w:rsidDel="006A7D3E">
          <w:rPr>
            <w:rFonts w:cs="Times New Roman"/>
            <w:noProof/>
          </w:rPr>
          <w:drawing>
            <wp:inline distT="0" distB="0" distL="0" distR="0" wp14:anchorId="02C2FE30" wp14:editId="503386B7">
              <wp:extent cx="4095750" cy="264208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4885" cy="2647980"/>
                      </a:xfrm>
                      <a:prstGeom prst="rect">
                        <a:avLst/>
                      </a:prstGeom>
                    </pic:spPr>
                  </pic:pic>
                </a:graphicData>
              </a:graphic>
            </wp:inline>
          </w:drawing>
        </w:r>
        <w:bookmarkStart w:id="8235" w:name="_Toc23497150"/>
        <w:bookmarkStart w:id="8236" w:name="_Toc23553334"/>
        <w:bookmarkStart w:id="8237" w:name="_Toc23811687"/>
        <w:bookmarkStart w:id="8238" w:name="_Toc23881350"/>
        <w:bookmarkEnd w:id="8235"/>
        <w:bookmarkEnd w:id="8236"/>
        <w:bookmarkEnd w:id="8237"/>
        <w:bookmarkEnd w:id="8238"/>
      </w:del>
    </w:p>
    <w:p w14:paraId="6E8C1511" w14:textId="64C62FF9" w:rsidR="002F1987" w:rsidRPr="0033182C" w:rsidDel="006A7D3E" w:rsidRDefault="007A027C" w:rsidP="007A027C">
      <w:pPr>
        <w:pStyle w:val="Caption"/>
        <w:jc w:val="center"/>
        <w:rPr>
          <w:del w:id="8239" w:author="Windows User" w:date="2019-09-19T21:33:00Z"/>
          <w:rFonts w:cs="Times New Roman"/>
          <w:i w:val="0"/>
          <w:color w:val="auto"/>
          <w:sz w:val="22"/>
        </w:rPr>
      </w:pPr>
      <w:del w:id="8240" w:author="Windows User" w:date="2019-09-19T21:33:00Z">
        <w:r w:rsidRPr="0033182C" w:rsidDel="006A7D3E">
          <w:rPr>
            <w:rFonts w:cs="Times New Roman"/>
            <w:i w:val="0"/>
            <w:color w:val="auto"/>
            <w:sz w:val="22"/>
          </w:rPr>
          <w:delText xml:space="preserve">Gambar </w:delText>
        </w:r>
      </w:del>
      <w:del w:id="8241"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24</w:delText>
        </w:r>
        <w:r w:rsidR="00F25887" w:rsidRPr="0033182C" w:rsidDel="007F4597">
          <w:rPr>
            <w:rFonts w:cs="Times New Roman"/>
            <w:iCs w:val="0"/>
            <w:sz w:val="22"/>
          </w:rPr>
          <w:fldChar w:fldCharType="end"/>
        </w:r>
      </w:del>
      <w:del w:id="8242" w:author="Windows User" w:date="2019-09-19T21:33:00Z">
        <w:r w:rsidRPr="0033182C" w:rsidDel="006A7D3E">
          <w:rPr>
            <w:rFonts w:cs="Times New Roman"/>
            <w:i w:val="0"/>
            <w:color w:val="auto"/>
            <w:sz w:val="22"/>
          </w:rPr>
          <w:delText xml:space="preserve"> Lihat Data Arus</w:delText>
        </w:r>
        <w:bookmarkStart w:id="8243" w:name="_Toc23497151"/>
        <w:bookmarkStart w:id="8244" w:name="_Toc23553335"/>
        <w:bookmarkStart w:id="8245" w:name="_Toc23811688"/>
        <w:bookmarkStart w:id="8246" w:name="_Toc23881351"/>
        <w:bookmarkEnd w:id="8243"/>
        <w:bookmarkEnd w:id="8244"/>
        <w:bookmarkEnd w:id="8245"/>
        <w:bookmarkEnd w:id="8246"/>
      </w:del>
    </w:p>
    <w:p w14:paraId="06072C7B" w14:textId="65523FBB" w:rsidR="004054A0" w:rsidRPr="0033182C" w:rsidDel="006A7D3E" w:rsidRDefault="004054A0">
      <w:pPr>
        <w:pStyle w:val="Heading3"/>
        <w:numPr>
          <w:ilvl w:val="2"/>
          <w:numId w:val="45"/>
        </w:numPr>
        <w:ind w:left="357" w:hanging="357"/>
        <w:rPr>
          <w:del w:id="8247" w:author="Windows User" w:date="2019-09-19T21:33:00Z"/>
          <w:rFonts w:cs="Times New Roman"/>
        </w:rPr>
        <w:pPrChange w:id="8248" w:author="Windows User" w:date="2019-09-19T03:35:00Z">
          <w:pPr>
            <w:pStyle w:val="Heading3"/>
          </w:pPr>
        </w:pPrChange>
      </w:pPr>
      <w:del w:id="8249" w:author="Windows User" w:date="2019-09-19T21:33:00Z">
        <w:r w:rsidRPr="0033182C" w:rsidDel="006A7D3E">
          <w:rPr>
            <w:rFonts w:cs="Times New Roman"/>
          </w:rPr>
          <w:delText>Lihat Data Tegangan</w:delText>
        </w:r>
        <w:bookmarkStart w:id="8250" w:name="_Toc23497152"/>
        <w:bookmarkStart w:id="8251" w:name="_Toc23553336"/>
        <w:bookmarkStart w:id="8252" w:name="_Toc23811689"/>
        <w:bookmarkStart w:id="8253" w:name="_Toc23881352"/>
        <w:bookmarkEnd w:id="8250"/>
        <w:bookmarkEnd w:id="8251"/>
        <w:bookmarkEnd w:id="8252"/>
        <w:bookmarkEnd w:id="8253"/>
      </w:del>
    </w:p>
    <w:p w14:paraId="20622676" w14:textId="453EB187" w:rsidR="00B7680C" w:rsidRPr="0033182C" w:rsidDel="006A7D3E" w:rsidRDefault="00B7680C" w:rsidP="00B7680C">
      <w:pPr>
        <w:ind w:firstLine="567"/>
        <w:rPr>
          <w:del w:id="8254" w:author="Windows User" w:date="2019-09-19T21:33:00Z"/>
          <w:rFonts w:cs="Times New Roman"/>
        </w:rPr>
      </w:pPr>
      <w:del w:id="8255"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tegangan menggambarkan interaksi objek pada proses menampilkan data tegamgan yang dihasilkan. Proses ini dapat dilihat pada gambar </w:delText>
        </w:r>
        <w:r w:rsidR="007A027C" w:rsidRPr="0033182C" w:rsidDel="006A7D3E">
          <w:rPr>
            <w:rFonts w:cs="Times New Roman"/>
            <w:szCs w:val="24"/>
          </w:rPr>
          <w:delText>4.25</w:delText>
        </w:r>
        <w:r w:rsidRPr="0033182C" w:rsidDel="006A7D3E">
          <w:rPr>
            <w:rFonts w:cs="Times New Roman"/>
            <w:szCs w:val="24"/>
          </w:rPr>
          <w:delText>.</w:delText>
        </w:r>
        <w:bookmarkStart w:id="8256" w:name="_Toc23497153"/>
        <w:bookmarkStart w:id="8257" w:name="_Toc23553337"/>
        <w:bookmarkStart w:id="8258" w:name="_Toc23811690"/>
        <w:bookmarkStart w:id="8259" w:name="_Toc23881353"/>
        <w:bookmarkEnd w:id="8256"/>
        <w:bookmarkEnd w:id="8257"/>
        <w:bookmarkEnd w:id="8258"/>
        <w:bookmarkEnd w:id="8259"/>
      </w:del>
    </w:p>
    <w:p w14:paraId="3DA5E580" w14:textId="112D5406" w:rsidR="00B7680C" w:rsidRPr="0033182C" w:rsidDel="006A7D3E" w:rsidRDefault="00B7680C" w:rsidP="00B7680C">
      <w:pPr>
        <w:rPr>
          <w:del w:id="8260" w:author="Windows User" w:date="2019-09-19T21:33:00Z"/>
          <w:rFonts w:cs="Times New Roman"/>
        </w:rPr>
      </w:pPr>
      <w:bookmarkStart w:id="8261" w:name="_Toc23497154"/>
      <w:bookmarkStart w:id="8262" w:name="_Toc23553338"/>
      <w:bookmarkStart w:id="8263" w:name="_Toc23811691"/>
      <w:bookmarkStart w:id="8264" w:name="_Toc23881354"/>
      <w:bookmarkEnd w:id="8261"/>
      <w:bookmarkEnd w:id="8262"/>
      <w:bookmarkEnd w:id="8263"/>
      <w:bookmarkEnd w:id="8264"/>
    </w:p>
    <w:p w14:paraId="2555774B" w14:textId="1475BB8D" w:rsidR="00B7680C" w:rsidRPr="0033182C" w:rsidDel="006A7D3E" w:rsidRDefault="00B7680C" w:rsidP="00B7680C">
      <w:pPr>
        <w:keepNext/>
        <w:rPr>
          <w:del w:id="8265" w:author="Windows User" w:date="2019-09-19T21:33:00Z"/>
          <w:rFonts w:cs="Times New Roman"/>
        </w:rPr>
      </w:pPr>
      <w:del w:id="8266" w:author="Windows User" w:date="2019-09-19T21:33:00Z">
        <w:r w:rsidRPr="0033182C" w:rsidDel="006A7D3E">
          <w:rPr>
            <w:rFonts w:cs="Times New Roman"/>
            <w:noProof/>
          </w:rPr>
          <w:drawing>
            <wp:inline distT="0" distB="0" distL="0" distR="0" wp14:anchorId="0D4242F0" wp14:editId="63C40819">
              <wp:extent cx="3552825" cy="237824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2812" cy="2384934"/>
                      </a:xfrm>
                      <a:prstGeom prst="rect">
                        <a:avLst/>
                      </a:prstGeom>
                    </pic:spPr>
                  </pic:pic>
                </a:graphicData>
              </a:graphic>
            </wp:inline>
          </w:drawing>
        </w:r>
        <w:bookmarkStart w:id="8267" w:name="_Toc23497155"/>
        <w:bookmarkStart w:id="8268" w:name="_Toc23553339"/>
        <w:bookmarkStart w:id="8269" w:name="_Toc23811692"/>
        <w:bookmarkStart w:id="8270" w:name="_Toc23881355"/>
        <w:bookmarkEnd w:id="8267"/>
        <w:bookmarkEnd w:id="8268"/>
        <w:bookmarkEnd w:id="8269"/>
        <w:bookmarkEnd w:id="8270"/>
      </w:del>
    </w:p>
    <w:p w14:paraId="7A1C8D68" w14:textId="58A9309C" w:rsidR="00B7680C" w:rsidRPr="0033182C" w:rsidDel="006A7D3E" w:rsidRDefault="00B7680C" w:rsidP="00B7680C">
      <w:pPr>
        <w:pStyle w:val="Caption"/>
        <w:jc w:val="center"/>
        <w:rPr>
          <w:del w:id="8271" w:author="Windows User" w:date="2019-09-19T21:33:00Z"/>
          <w:rFonts w:cs="Times New Roman"/>
          <w:i w:val="0"/>
          <w:color w:val="auto"/>
          <w:sz w:val="22"/>
        </w:rPr>
      </w:pPr>
      <w:del w:id="8272" w:author="Windows User" w:date="2019-09-19T21:33:00Z">
        <w:r w:rsidRPr="0033182C" w:rsidDel="006A7D3E">
          <w:rPr>
            <w:rFonts w:cs="Times New Roman"/>
            <w:i w:val="0"/>
            <w:color w:val="auto"/>
            <w:sz w:val="22"/>
          </w:rPr>
          <w:delText xml:space="preserve">Gambar </w:delText>
        </w:r>
      </w:del>
      <w:del w:id="827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25</w:delText>
        </w:r>
        <w:r w:rsidR="00F25887" w:rsidRPr="0033182C" w:rsidDel="007F4597">
          <w:rPr>
            <w:rFonts w:cs="Times New Roman"/>
            <w:iCs w:val="0"/>
            <w:sz w:val="22"/>
          </w:rPr>
          <w:fldChar w:fldCharType="end"/>
        </w:r>
      </w:del>
      <w:del w:id="8274" w:author="Windows User" w:date="2019-09-19T21:33:00Z">
        <w:r w:rsidRPr="0033182C" w:rsidDel="006A7D3E">
          <w:rPr>
            <w:rFonts w:cs="Times New Roman"/>
            <w:i w:val="0"/>
            <w:color w:val="auto"/>
            <w:sz w:val="22"/>
          </w:rPr>
          <w:delText xml:space="preserve"> Lihat Data Tegangan</w:delText>
        </w:r>
        <w:bookmarkStart w:id="8275" w:name="_Toc23497156"/>
        <w:bookmarkStart w:id="8276" w:name="_Toc23553340"/>
        <w:bookmarkStart w:id="8277" w:name="_Toc23811693"/>
        <w:bookmarkStart w:id="8278" w:name="_Toc23881356"/>
        <w:bookmarkEnd w:id="8275"/>
        <w:bookmarkEnd w:id="8276"/>
        <w:bookmarkEnd w:id="8277"/>
        <w:bookmarkEnd w:id="8278"/>
      </w:del>
    </w:p>
    <w:p w14:paraId="2086F7E7" w14:textId="781C6E95" w:rsidR="004054A0" w:rsidRPr="0033182C" w:rsidDel="006A7D3E" w:rsidRDefault="004054A0">
      <w:pPr>
        <w:pStyle w:val="Heading3"/>
        <w:numPr>
          <w:ilvl w:val="2"/>
          <w:numId w:val="45"/>
        </w:numPr>
        <w:ind w:left="357" w:hanging="357"/>
        <w:rPr>
          <w:del w:id="8279" w:author="Windows User" w:date="2019-09-19T21:33:00Z"/>
          <w:rFonts w:cs="Times New Roman"/>
        </w:rPr>
        <w:pPrChange w:id="8280" w:author="Windows User" w:date="2019-09-19T03:35:00Z">
          <w:pPr>
            <w:pStyle w:val="Heading3"/>
          </w:pPr>
        </w:pPrChange>
      </w:pPr>
      <w:del w:id="8281" w:author="Windows User" w:date="2019-09-19T21:33:00Z">
        <w:r w:rsidRPr="0033182C" w:rsidDel="006A7D3E">
          <w:rPr>
            <w:rFonts w:cs="Times New Roman"/>
          </w:rPr>
          <w:delText>Grafik Arus</w:delText>
        </w:r>
        <w:bookmarkStart w:id="8282" w:name="_Toc23497157"/>
        <w:bookmarkStart w:id="8283" w:name="_Toc23553341"/>
        <w:bookmarkStart w:id="8284" w:name="_Toc23811694"/>
        <w:bookmarkStart w:id="8285" w:name="_Toc23881357"/>
        <w:bookmarkEnd w:id="8282"/>
        <w:bookmarkEnd w:id="8283"/>
        <w:bookmarkEnd w:id="8284"/>
        <w:bookmarkEnd w:id="8285"/>
      </w:del>
    </w:p>
    <w:p w14:paraId="63496E21" w14:textId="7DB9E026" w:rsidR="00B7680C" w:rsidRPr="0033182C" w:rsidDel="006A7D3E" w:rsidRDefault="00B7680C" w:rsidP="00B7680C">
      <w:pPr>
        <w:ind w:firstLine="567"/>
        <w:rPr>
          <w:del w:id="8286" w:author="Windows User" w:date="2019-09-19T21:33:00Z"/>
          <w:rFonts w:cs="Times New Roman"/>
          <w:szCs w:val="24"/>
        </w:rPr>
      </w:pPr>
      <w:del w:id="8287"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grafik arus menggambarkan interaksi objek pada proses menampilkan grafik arus yang dihasilkan secara realtime. Proses ini dapat dilihat pada gambar </w:delText>
        </w:r>
        <w:r w:rsidR="007A027C" w:rsidRPr="0033182C" w:rsidDel="006A7D3E">
          <w:rPr>
            <w:rFonts w:cs="Times New Roman"/>
            <w:szCs w:val="24"/>
          </w:rPr>
          <w:delText>4.26</w:delText>
        </w:r>
        <w:bookmarkStart w:id="8288" w:name="_Toc23497158"/>
        <w:bookmarkStart w:id="8289" w:name="_Toc23553342"/>
        <w:bookmarkStart w:id="8290" w:name="_Toc23811695"/>
        <w:bookmarkStart w:id="8291" w:name="_Toc23881358"/>
        <w:bookmarkEnd w:id="8288"/>
        <w:bookmarkEnd w:id="8289"/>
        <w:bookmarkEnd w:id="8290"/>
        <w:bookmarkEnd w:id="8291"/>
      </w:del>
    </w:p>
    <w:p w14:paraId="69B5B903" w14:textId="48698A57" w:rsidR="00B7680C" w:rsidRPr="0033182C" w:rsidDel="006A7D3E" w:rsidRDefault="00B7680C" w:rsidP="00B7680C">
      <w:pPr>
        <w:keepNext/>
        <w:ind w:firstLine="567"/>
        <w:rPr>
          <w:del w:id="8292" w:author="Windows User" w:date="2019-09-19T21:33:00Z"/>
          <w:rFonts w:cs="Times New Roman"/>
        </w:rPr>
      </w:pPr>
      <w:del w:id="8293" w:author="Windows User" w:date="2019-09-19T21:33:00Z">
        <w:r w:rsidRPr="0033182C" w:rsidDel="006A7D3E">
          <w:rPr>
            <w:rFonts w:cs="Times New Roman"/>
            <w:noProof/>
          </w:rPr>
          <w:drawing>
            <wp:inline distT="0" distB="0" distL="0" distR="0" wp14:anchorId="09252A69" wp14:editId="72779D51">
              <wp:extent cx="3237673" cy="2147299"/>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1962" cy="2163408"/>
                      </a:xfrm>
                      <a:prstGeom prst="rect">
                        <a:avLst/>
                      </a:prstGeom>
                    </pic:spPr>
                  </pic:pic>
                </a:graphicData>
              </a:graphic>
            </wp:inline>
          </w:drawing>
        </w:r>
        <w:bookmarkStart w:id="8294" w:name="_Toc23497159"/>
        <w:bookmarkStart w:id="8295" w:name="_Toc23553343"/>
        <w:bookmarkStart w:id="8296" w:name="_Toc23811696"/>
        <w:bookmarkStart w:id="8297" w:name="_Toc23881359"/>
        <w:bookmarkEnd w:id="8294"/>
        <w:bookmarkEnd w:id="8295"/>
        <w:bookmarkEnd w:id="8296"/>
        <w:bookmarkEnd w:id="8297"/>
      </w:del>
    </w:p>
    <w:p w14:paraId="50C88EDF" w14:textId="68DF32C9" w:rsidR="00B7680C" w:rsidRPr="0033182C" w:rsidDel="006A7D3E" w:rsidRDefault="00B7680C" w:rsidP="00B7680C">
      <w:pPr>
        <w:pStyle w:val="Caption"/>
        <w:jc w:val="center"/>
        <w:rPr>
          <w:del w:id="8298" w:author="Windows User" w:date="2019-09-19T21:33:00Z"/>
          <w:rFonts w:cs="Times New Roman"/>
          <w:i w:val="0"/>
          <w:color w:val="auto"/>
          <w:sz w:val="22"/>
        </w:rPr>
      </w:pPr>
      <w:del w:id="8299" w:author="Windows User" w:date="2019-09-19T21:33:00Z">
        <w:r w:rsidRPr="0033182C" w:rsidDel="006A7D3E">
          <w:rPr>
            <w:rFonts w:cs="Times New Roman"/>
            <w:i w:val="0"/>
            <w:color w:val="auto"/>
            <w:sz w:val="22"/>
          </w:rPr>
          <w:delText xml:space="preserve">Gambar </w:delText>
        </w:r>
      </w:del>
      <w:del w:id="8300"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26</w:delText>
        </w:r>
        <w:r w:rsidR="00F25887" w:rsidRPr="0033182C" w:rsidDel="007F4597">
          <w:rPr>
            <w:rFonts w:cs="Times New Roman"/>
            <w:iCs w:val="0"/>
            <w:sz w:val="22"/>
          </w:rPr>
          <w:fldChar w:fldCharType="end"/>
        </w:r>
      </w:del>
      <w:del w:id="8301" w:author="Windows User" w:date="2019-09-19T21:33:00Z">
        <w:r w:rsidRPr="0033182C" w:rsidDel="006A7D3E">
          <w:rPr>
            <w:rFonts w:cs="Times New Roman"/>
            <w:i w:val="0"/>
            <w:color w:val="auto"/>
            <w:sz w:val="22"/>
          </w:rPr>
          <w:delText xml:space="preserve"> Grafik Arus</w:delText>
        </w:r>
        <w:bookmarkStart w:id="8302" w:name="_Toc23497160"/>
        <w:bookmarkStart w:id="8303" w:name="_Toc23553344"/>
        <w:bookmarkStart w:id="8304" w:name="_Toc23811697"/>
        <w:bookmarkStart w:id="8305" w:name="_Toc23881360"/>
        <w:bookmarkEnd w:id="8302"/>
        <w:bookmarkEnd w:id="8303"/>
        <w:bookmarkEnd w:id="8304"/>
        <w:bookmarkEnd w:id="8305"/>
      </w:del>
    </w:p>
    <w:p w14:paraId="6BE6EF31" w14:textId="3D82442A" w:rsidR="004054A0" w:rsidRPr="0033182C" w:rsidDel="006A7D3E" w:rsidRDefault="004054A0">
      <w:pPr>
        <w:pStyle w:val="Heading3"/>
        <w:numPr>
          <w:ilvl w:val="2"/>
          <w:numId w:val="45"/>
        </w:numPr>
        <w:ind w:left="357" w:hanging="357"/>
        <w:rPr>
          <w:del w:id="8306" w:author="Windows User" w:date="2019-09-19T21:33:00Z"/>
          <w:rFonts w:cs="Times New Roman"/>
        </w:rPr>
        <w:pPrChange w:id="8307" w:author="Windows User" w:date="2019-09-19T03:35:00Z">
          <w:pPr>
            <w:pStyle w:val="Heading3"/>
          </w:pPr>
        </w:pPrChange>
      </w:pPr>
      <w:del w:id="8308" w:author="Windows User" w:date="2019-09-19T21:33:00Z">
        <w:r w:rsidRPr="0033182C" w:rsidDel="006A7D3E">
          <w:rPr>
            <w:rFonts w:cs="Times New Roman"/>
          </w:rPr>
          <w:delText>Grafik Tegangan</w:delText>
        </w:r>
        <w:bookmarkStart w:id="8309" w:name="_Toc23497161"/>
        <w:bookmarkStart w:id="8310" w:name="_Toc23553345"/>
        <w:bookmarkStart w:id="8311" w:name="_Toc23811698"/>
        <w:bookmarkStart w:id="8312" w:name="_Toc23881361"/>
        <w:bookmarkEnd w:id="8309"/>
        <w:bookmarkEnd w:id="8310"/>
        <w:bookmarkEnd w:id="8311"/>
        <w:bookmarkEnd w:id="8312"/>
      </w:del>
    </w:p>
    <w:p w14:paraId="43608941" w14:textId="07F8D7DD" w:rsidR="00B7680C" w:rsidRPr="0033182C" w:rsidDel="006A7D3E" w:rsidRDefault="00B7680C" w:rsidP="00B7680C">
      <w:pPr>
        <w:ind w:firstLine="567"/>
        <w:rPr>
          <w:del w:id="8313" w:author="Windows User" w:date="2019-09-19T21:33:00Z"/>
          <w:rFonts w:cs="Times New Roman"/>
          <w:szCs w:val="24"/>
        </w:rPr>
      </w:pPr>
      <w:del w:id="8314"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w:delText>
        </w:r>
        <w:r w:rsidR="00DE6985" w:rsidRPr="0033182C" w:rsidDel="006A7D3E">
          <w:rPr>
            <w:rFonts w:cs="Times New Roman"/>
            <w:szCs w:val="24"/>
          </w:rPr>
          <w:delText xml:space="preserve"> grafik</w:delText>
        </w:r>
        <w:r w:rsidRPr="0033182C" w:rsidDel="006A7D3E">
          <w:rPr>
            <w:rFonts w:cs="Times New Roman"/>
            <w:szCs w:val="24"/>
          </w:rPr>
          <w:delText xml:space="preserve"> tegangan  menggambarkan interaksi objek pada proses menampilkan grafik tegangan yang dihasilkan secara realtime. Proses ini dapat dilihat pada gambar </w:delText>
        </w:r>
        <w:r w:rsidR="007A027C" w:rsidRPr="0033182C" w:rsidDel="006A7D3E">
          <w:rPr>
            <w:rFonts w:cs="Times New Roman"/>
            <w:szCs w:val="24"/>
          </w:rPr>
          <w:delText>4.27</w:delText>
        </w:r>
        <w:bookmarkStart w:id="8315" w:name="_Toc23497162"/>
        <w:bookmarkStart w:id="8316" w:name="_Toc23553346"/>
        <w:bookmarkStart w:id="8317" w:name="_Toc23811699"/>
        <w:bookmarkStart w:id="8318" w:name="_Toc23881362"/>
        <w:bookmarkEnd w:id="8315"/>
        <w:bookmarkEnd w:id="8316"/>
        <w:bookmarkEnd w:id="8317"/>
        <w:bookmarkEnd w:id="8318"/>
      </w:del>
    </w:p>
    <w:p w14:paraId="22D1CE3B" w14:textId="2C57EAD6" w:rsidR="00B7680C" w:rsidRPr="0033182C" w:rsidDel="006A7D3E" w:rsidRDefault="00B7680C" w:rsidP="00B7680C">
      <w:pPr>
        <w:rPr>
          <w:del w:id="8319" w:author="Windows User" w:date="2019-09-19T21:33:00Z"/>
          <w:rFonts w:cs="Times New Roman"/>
        </w:rPr>
      </w:pPr>
      <w:del w:id="8320" w:author="Windows User" w:date="2019-09-19T21:33:00Z">
        <w:r w:rsidRPr="0033182C" w:rsidDel="006A7D3E">
          <w:rPr>
            <w:rFonts w:cs="Times New Roman"/>
            <w:noProof/>
          </w:rPr>
          <w:drawing>
            <wp:inline distT="0" distB="0" distL="0" distR="0" wp14:anchorId="29C7C206" wp14:editId="71DB1E64">
              <wp:extent cx="3543300" cy="24727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0460" cy="2484741"/>
                      </a:xfrm>
                      <a:prstGeom prst="rect">
                        <a:avLst/>
                      </a:prstGeom>
                    </pic:spPr>
                  </pic:pic>
                </a:graphicData>
              </a:graphic>
            </wp:inline>
          </w:drawing>
        </w:r>
        <w:bookmarkStart w:id="8321" w:name="_Toc23497163"/>
        <w:bookmarkStart w:id="8322" w:name="_Toc23553347"/>
        <w:bookmarkStart w:id="8323" w:name="_Toc23811700"/>
        <w:bookmarkStart w:id="8324" w:name="_Toc23881363"/>
        <w:bookmarkEnd w:id="8321"/>
        <w:bookmarkEnd w:id="8322"/>
        <w:bookmarkEnd w:id="8323"/>
        <w:bookmarkEnd w:id="8324"/>
      </w:del>
    </w:p>
    <w:p w14:paraId="7389705B" w14:textId="785DA902" w:rsidR="00B7680C" w:rsidRPr="0033182C" w:rsidDel="006A7D3E" w:rsidRDefault="00B7680C" w:rsidP="00B7680C">
      <w:pPr>
        <w:pStyle w:val="Caption"/>
        <w:jc w:val="center"/>
        <w:rPr>
          <w:del w:id="8325" w:author="Windows User" w:date="2019-09-19T21:33:00Z"/>
          <w:rFonts w:cs="Times New Roman"/>
          <w:i w:val="0"/>
          <w:color w:val="auto"/>
          <w:sz w:val="22"/>
        </w:rPr>
      </w:pPr>
      <w:del w:id="8326" w:author="Windows User" w:date="2019-09-19T21:33:00Z">
        <w:r w:rsidRPr="0033182C" w:rsidDel="006A7D3E">
          <w:rPr>
            <w:rFonts w:cs="Times New Roman"/>
            <w:i w:val="0"/>
            <w:color w:val="auto"/>
            <w:sz w:val="22"/>
          </w:rPr>
          <w:delText xml:space="preserve">Gambar </w:delText>
        </w:r>
      </w:del>
      <w:del w:id="8327"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27</w:delText>
        </w:r>
        <w:r w:rsidR="00F25887" w:rsidRPr="0033182C" w:rsidDel="007F4597">
          <w:rPr>
            <w:rFonts w:cs="Times New Roman"/>
            <w:iCs w:val="0"/>
            <w:sz w:val="22"/>
          </w:rPr>
          <w:fldChar w:fldCharType="end"/>
        </w:r>
      </w:del>
      <w:del w:id="8328" w:author="Windows User" w:date="2019-09-19T21:33:00Z">
        <w:r w:rsidRPr="0033182C" w:rsidDel="006A7D3E">
          <w:rPr>
            <w:rFonts w:cs="Times New Roman"/>
            <w:i w:val="0"/>
            <w:color w:val="auto"/>
            <w:sz w:val="22"/>
          </w:rPr>
          <w:delText xml:space="preserve"> Grafik Tegangan</w:delText>
        </w:r>
        <w:bookmarkStart w:id="8329" w:name="_Toc23497164"/>
        <w:bookmarkStart w:id="8330" w:name="_Toc23553348"/>
        <w:bookmarkStart w:id="8331" w:name="_Toc23811701"/>
        <w:bookmarkStart w:id="8332" w:name="_Toc23881364"/>
        <w:bookmarkEnd w:id="8329"/>
        <w:bookmarkEnd w:id="8330"/>
        <w:bookmarkEnd w:id="8331"/>
        <w:bookmarkEnd w:id="8332"/>
      </w:del>
    </w:p>
    <w:p w14:paraId="625F0D2D" w14:textId="5FB417D1" w:rsidR="00B7680C" w:rsidRPr="0033182C" w:rsidDel="006A7D3E" w:rsidRDefault="00B7680C" w:rsidP="00B7680C">
      <w:pPr>
        <w:rPr>
          <w:del w:id="8333" w:author="Windows User" w:date="2019-09-19T21:33:00Z"/>
          <w:rFonts w:cs="Times New Roman"/>
        </w:rPr>
      </w:pPr>
      <w:bookmarkStart w:id="8334" w:name="_Toc23497165"/>
      <w:bookmarkStart w:id="8335" w:name="_Toc23553349"/>
      <w:bookmarkStart w:id="8336" w:name="_Toc23811702"/>
      <w:bookmarkStart w:id="8337" w:name="_Toc23881365"/>
      <w:bookmarkEnd w:id="8334"/>
      <w:bookmarkEnd w:id="8335"/>
      <w:bookmarkEnd w:id="8336"/>
      <w:bookmarkEnd w:id="8337"/>
    </w:p>
    <w:p w14:paraId="1FE3F3F8" w14:textId="4AD6606D" w:rsidR="004054A0" w:rsidRPr="0033182C" w:rsidDel="006A7D3E" w:rsidRDefault="004054A0">
      <w:pPr>
        <w:pStyle w:val="Heading3"/>
        <w:numPr>
          <w:ilvl w:val="2"/>
          <w:numId w:val="45"/>
        </w:numPr>
        <w:ind w:left="357" w:hanging="357"/>
        <w:rPr>
          <w:del w:id="8338" w:author="Windows User" w:date="2019-09-19T21:33:00Z"/>
          <w:rFonts w:cs="Times New Roman"/>
        </w:rPr>
        <w:pPrChange w:id="8339" w:author="Windows User" w:date="2019-09-19T03:35:00Z">
          <w:pPr>
            <w:pStyle w:val="Heading3"/>
          </w:pPr>
        </w:pPrChange>
      </w:pPr>
      <w:del w:id="8340" w:author="Windows User" w:date="2019-09-19T21:33:00Z">
        <w:r w:rsidRPr="0033182C" w:rsidDel="006A7D3E">
          <w:rPr>
            <w:rFonts w:cs="Times New Roman"/>
          </w:rPr>
          <w:delText>History Sudut x</w:delText>
        </w:r>
        <w:bookmarkStart w:id="8341" w:name="_Toc23497166"/>
        <w:bookmarkStart w:id="8342" w:name="_Toc23553350"/>
        <w:bookmarkStart w:id="8343" w:name="_Toc23811703"/>
        <w:bookmarkStart w:id="8344" w:name="_Toc23881366"/>
        <w:bookmarkEnd w:id="8341"/>
        <w:bookmarkEnd w:id="8342"/>
        <w:bookmarkEnd w:id="8343"/>
        <w:bookmarkEnd w:id="8344"/>
      </w:del>
    </w:p>
    <w:p w14:paraId="5199EAC2" w14:textId="02DEBBE1" w:rsidR="00DE6985" w:rsidRPr="0033182C" w:rsidDel="006A7D3E" w:rsidRDefault="00DE6985" w:rsidP="00DE6985">
      <w:pPr>
        <w:ind w:firstLine="567"/>
        <w:rPr>
          <w:del w:id="8345" w:author="Windows User" w:date="2019-09-19T21:33:00Z"/>
          <w:rFonts w:cs="Times New Roman"/>
          <w:szCs w:val="24"/>
        </w:rPr>
      </w:pPr>
      <w:del w:id="834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history sudut x menggambarkan interaksi objek pada proses menampilkan perubahan-perubahan data sudut x. Proses ini dapat dilihat pada gambar </w:delText>
        </w:r>
        <w:r w:rsidR="007A027C" w:rsidRPr="0033182C" w:rsidDel="006A7D3E">
          <w:rPr>
            <w:rFonts w:cs="Times New Roman"/>
            <w:szCs w:val="24"/>
          </w:rPr>
          <w:delText>4.28</w:delText>
        </w:r>
        <w:r w:rsidRPr="0033182C" w:rsidDel="006A7D3E">
          <w:rPr>
            <w:rFonts w:cs="Times New Roman"/>
            <w:szCs w:val="24"/>
          </w:rPr>
          <w:delText>.</w:delText>
        </w:r>
        <w:bookmarkStart w:id="8347" w:name="_Toc23497167"/>
        <w:bookmarkStart w:id="8348" w:name="_Toc23553351"/>
        <w:bookmarkStart w:id="8349" w:name="_Toc23811704"/>
        <w:bookmarkStart w:id="8350" w:name="_Toc23881367"/>
        <w:bookmarkEnd w:id="8347"/>
        <w:bookmarkEnd w:id="8348"/>
        <w:bookmarkEnd w:id="8349"/>
        <w:bookmarkEnd w:id="8350"/>
      </w:del>
    </w:p>
    <w:p w14:paraId="62E3D642" w14:textId="12A47A1A" w:rsidR="00DE6985" w:rsidRPr="0033182C" w:rsidDel="006A7D3E" w:rsidRDefault="00DE6985" w:rsidP="00DE6985">
      <w:pPr>
        <w:keepNext/>
        <w:rPr>
          <w:del w:id="8351" w:author="Windows User" w:date="2019-09-19T21:33:00Z"/>
          <w:rFonts w:cs="Times New Roman"/>
        </w:rPr>
      </w:pPr>
      <w:del w:id="8352" w:author="Windows User" w:date="2019-09-19T21:33:00Z">
        <w:r w:rsidRPr="0033182C" w:rsidDel="006A7D3E">
          <w:rPr>
            <w:rFonts w:cs="Times New Roman"/>
            <w:noProof/>
          </w:rPr>
          <w:drawing>
            <wp:inline distT="0" distB="0" distL="0" distR="0" wp14:anchorId="5C04C443" wp14:editId="7E29C6CE">
              <wp:extent cx="3670186" cy="2371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737" cy="2375958"/>
                      </a:xfrm>
                      <a:prstGeom prst="rect">
                        <a:avLst/>
                      </a:prstGeom>
                    </pic:spPr>
                  </pic:pic>
                </a:graphicData>
              </a:graphic>
            </wp:inline>
          </w:drawing>
        </w:r>
        <w:bookmarkStart w:id="8353" w:name="_Toc23497168"/>
        <w:bookmarkStart w:id="8354" w:name="_Toc23553352"/>
        <w:bookmarkStart w:id="8355" w:name="_Toc23811705"/>
        <w:bookmarkStart w:id="8356" w:name="_Toc23881368"/>
        <w:bookmarkEnd w:id="8353"/>
        <w:bookmarkEnd w:id="8354"/>
        <w:bookmarkEnd w:id="8355"/>
        <w:bookmarkEnd w:id="8356"/>
      </w:del>
    </w:p>
    <w:p w14:paraId="1164583E" w14:textId="676D2F71" w:rsidR="00DE6985" w:rsidRPr="0033182C" w:rsidDel="006A7D3E" w:rsidRDefault="00DE6985" w:rsidP="00DE6985">
      <w:pPr>
        <w:pStyle w:val="Caption"/>
        <w:jc w:val="center"/>
        <w:rPr>
          <w:del w:id="8357" w:author="Windows User" w:date="2019-09-19T21:33:00Z"/>
          <w:rFonts w:cs="Times New Roman"/>
          <w:i w:val="0"/>
          <w:color w:val="auto"/>
          <w:sz w:val="22"/>
        </w:rPr>
      </w:pPr>
      <w:del w:id="8358" w:author="Windows User" w:date="2019-09-19T21:33:00Z">
        <w:r w:rsidRPr="0033182C" w:rsidDel="006A7D3E">
          <w:rPr>
            <w:rFonts w:cs="Times New Roman"/>
            <w:i w:val="0"/>
            <w:color w:val="auto"/>
            <w:sz w:val="22"/>
          </w:rPr>
          <w:delText xml:space="preserve">Gambar </w:delText>
        </w:r>
      </w:del>
      <w:del w:id="835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28</w:delText>
        </w:r>
        <w:r w:rsidR="00F25887" w:rsidRPr="0033182C" w:rsidDel="007F4597">
          <w:rPr>
            <w:rFonts w:cs="Times New Roman"/>
            <w:iCs w:val="0"/>
            <w:sz w:val="22"/>
          </w:rPr>
          <w:fldChar w:fldCharType="end"/>
        </w:r>
      </w:del>
      <w:del w:id="8360" w:author="Windows User" w:date="2019-09-19T21:33:00Z">
        <w:r w:rsidRPr="0033182C" w:rsidDel="006A7D3E">
          <w:rPr>
            <w:rFonts w:cs="Times New Roman"/>
            <w:i w:val="0"/>
            <w:color w:val="auto"/>
            <w:sz w:val="22"/>
          </w:rPr>
          <w:delText xml:space="preserve"> History Sudut x</w:delText>
        </w:r>
        <w:bookmarkStart w:id="8361" w:name="_Toc23497169"/>
        <w:bookmarkStart w:id="8362" w:name="_Toc23553353"/>
        <w:bookmarkStart w:id="8363" w:name="_Toc23811706"/>
        <w:bookmarkStart w:id="8364" w:name="_Toc23881369"/>
        <w:bookmarkEnd w:id="8361"/>
        <w:bookmarkEnd w:id="8362"/>
        <w:bookmarkEnd w:id="8363"/>
        <w:bookmarkEnd w:id="8364"/>
      </w:del>
    </w:p>
    <w:p w14:paraId="428BBA47" w14:textId="45AA112F" w:rsidR="004054A0" w:rsidRPr="0033182C" w:rsidDel="006A7D3E" w:rsidRDefault="004054A0">
      <w:pPr>
        <w:pStyle w:val="Heading3"/>
        <w:numPr>
          <w:ilvl w:val="2"/>
          <w:numId w:val="45"/>
        </w:numPr>
        <w:ind w:left="357" w:hanging="357"/>
        <w:rPr>
          <w:del w:id="8365" w:author="Windows User" w:date="2019-09-19T21:33:00Z"/>
          <w:rFonts w:cs="Times New Roman"/>
        </w:rPr>
        <w:pPrChange w:id="8366" w:author="Windows User" w:date="2019-09-19T03:35:00Z">
          <w:pPr>
            <w:pStyle w:val="Heading3"/>
          </w:pPr>
        </w:pPrChange>
      </w:pPr>
      <w:del w:id="8367" w:author="Windows User" w:date="2019-09-19T21:33:00Z">
        <w:r w:rsidRPr="0033182C" w:rsidDel="006A7D3E">
          <w:rPr>
            <w:rFonts w:cs="Times New Roman"/>
          </w:rPr>
          <w:delText>History Sudut y</w:delText>
        </w:r>
        <w:bookmarkStart w:id="8368" w:name="_Toc23497170"/>
        <w:bookmarkStart w:id="8369" w:name="_Toc23553354"/>
        <w:bookmarkStart w:id="8370" w:name="_Toc23811707"/>
        <w:bookmarkStart w:id="8371" w:name="_Toc23881370"/>
        <w:bookmarkEnd w:id="8368"/>
        <w:bookmarkEnd w:id="8369"/>
        <w:bookmarkEnd w:id="8370"/>
        <w:bookmarkEnd w:id="8371"/>
      </w:del>
    </w:p>
    <w:p w14:paraId="29B69FAB" w14:textId="391D363F" w:rsidR="00DE6985" w:rsidRPr="0033182C" w:rsidDel="006A7D3E" w:rsidRDefault="00DE6985" w:rsidP="00DE6985">
      <w:pPr>
        <w:ind w:firstLine="567"/>
        <w:rPr>
          <w:del w:id="8372" w:author="Windows User" w:date="2019-09-19T21:33:00Z"/>
          <w:rFonts w:cs="Times New Roman"/>
          <w:szCs w:val="24"/>
        </w:rPr>
      </w:pPr>
      <w:del w:id="8373"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history sudut y menggambarkan interaksi objek pada proses menampilkan perubahan-perubahan data sudut y. Proses ini dapat dilihat pada gambar </w:delText>
        </w:r>
        <w:r w:rsidR="007A027C" w:rsidRPr="0033182C" w:rsidDel="006A7D3E">
          <w:rPr>
            <w:rFonts w:cs="Times New Roman"/>
            <w:szCs w:val="24"/>
          </w:rPr>
          <w:delText>4.29.</w:delText>
        </w:r>
        <w:bookmarkStart w:id="8374" w:name="_Toc23497171"/>
        <w:bookmarkStart w:id="8375" w:name="_Toc23553355"/>
        <w:bookmarkStart w:id="8376" w:name="_Toc23811708"/>
        <w:bookmarkStart w:id="8377" w:name="_Toc23881371"/>
        <w:bookmarkEnd w:id="8374"/>
        <w:bookmarkEnd w:id="8375"/>
        <w:bookmarkEnd w:id="8376"/>
        <w:bookmarkEnd w:id="8377"/>
      </w:del>
    </w:p>
    <w:p w14:paraId="53E35242" w14:textId="726A2BFE" w:rsidR="00DE6985" w:rsidRPr="0033182C" w:rsidDel="006A7D3E" w:rsidRDefault="00DE6985" w:rsidP="00DE6985">
      <w:pPr>
        <w:keepNext/>
        <w:ind w:firstLine="567"/>
        <w:rPr>
          <w:del w:id="8378" w:author="Windows User" w:date="2019-09-19T21:33:00Z"/>
          <w:rFonts w:cs="Times New Roman"/>
        </w:rPr>
      </w:pPr>
      <w:del w:id="8379" w:author="Windows User" w:date="2019-09-19T21:33:00Z">
        <w:r w:rsidRPr="0033182C" w:rsidDel="006A7D3E">
          <w:rPr>
            <w:rFonts w:cs="Times New Roman"/>
            <w:noProof/>
          </w:rPr>
          <w:drawing>
            <wp:inline distT="0" distB="0" distL="0" distR="0" wp14:anchorId="59A1BB45" wp14:editId="23BCBD01">
              <wp:extent cx="3228975" cy="2154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5441" cy="2165535"/>
                      </a:xfrm>
                      <a:prstGeom prst="rect">
                        <a:avLst/>
                      </a:prstGeom>
                    </pic:spPr>
                  </pic:pic>
                </a:graphicData>
              </a:graphic>
            </wp:inline>
          </w:drawing>
        </w:r>
        <w:bookmarkStart w:id="8380" w:name="_Toc23497172"/>
        <w:bookmarkStart w:id="8381" w:name="_Toc23553356"/>
        <w:bookmarkStart w:id="8382" w:name="_Toc23811709"/>
        <w:bookmarkStart w:id="8383" w:name="_Toc23881372"/>
        <w:bookmarkEnd w:id="8380"/>
        <w:bookmarkEnd w:id="8381"/>
        <w:bookmarkEnd w:id="8382"/>
        <w:bookmarkEnd w:id="8383"/>
      </w:del>
    </w:p>
    <w:p w14:paraId="6D712C1F" w14:textId="3BCF6C0C" w:rsidR="00DE6985" w:rsidRPr="0033182C" w:rsidDel="006A7D3E" w:rsidRDefault="00DE6985" w:rsidP="007E74B5">
      <w:pPr>
        <w:pStyle w:val="Caption"/>
        <w:jc w:val="center"/>
        <w:rPr>
          <w:del w:id="8384" w:author="Windows User" w:date="2019-09-19T21:33:00Z"/>
          <w:rFonts w:cs="Times New Roman"/>
          <w:i w:val="0"/>
          <w:color w:val="auto"/>
          <w:sz w:val="22"/>
          <w:szCs w:val="24"/>
        </w:rPr>
      </w:pPr>
      <w:del w:id="8385" w:author="Windows User" w:date="2019-09-19T21:33:00Z">
        <w:r w:rsidRPr="0033182C" w:rsidDel="006A7D3E">
          <w:rPr>
            <w:rFonts w:cs="Times New Roman"/>
            <w:i w:val="0"/>
            <w:color w:val="auto"/>
            <w:sz w:val="22"/>
          </w:rPr>
          <w:delText xml:space="preserve">Gambar </w:delText>
        </w:r>
      </w:del>
      <w:del w:id="8386"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29</w:delText>
        </w:r>
        <w:r w:rsidR="00F25887" w:rsidRPr="0033182C" w:rsidDel="007F4597">
          <w:rPr>
            <w:rFonts w:cs="Times New Roman"/>
            <w:iCs w:val="0"/>
            <w:sz w:val="22"/>
          </w:rPr>
          <w:fldChar w:fldCharType="end"/>
        </w:r>
      </w:del>
      <w:del w:id="8387" w:author="Windows User" w:date="2019-09-19T21:33:00Z">
        <w:r w:rsidRPr="0033182C" w:rsidDel="006A7D3E">
          <w:rPr>
            <w:rFonts w:cs="Times New Roman"/>
            <w:i w:val="0"/>
            <w:color w:val="auto"/>
            <w:sz w:val="22"/>
          </w:rPr>
          <w:delText xml:space="preserve"> History Sudut y</w:delText>
        </w:r>
        <w:bookmarkStart w:id="8388" w:name="_Toc23497173"/>
        <w:bookmarkStart w:id="8389" w:name="_Toc23553357"/>
        <w:bookmarkStart w:id="8390" w:name="_Toc23811710"/>
        <w:bookmarkStart w:id="8391" w:name="_Toc23881373"/>
        <w:bookmarkEnd w:id="8388"/>
        <w:bookmarkEnd w:id="8389"/>
        <w:bookmarkEnd w:id="8390"/>
        <w:bookmarkEnd w:id="8391"/>
      </w:del>
    </w:p>
    <w:p w14:paraId="1B21D9B1" w14:textId="71982A3A" w:rsidR="004054A0" w:rsidRPr="0033182C" w:rsidDel="006A7D3E" w:rsidRDefault="004054A0">
      <w:pPr>
        <w:pStyle w:val="Heading3"/>
        <w:numPr>
          <w:ilvl w:val="2"/>
          <w:numId w:val="45"/>
        </w:numPr>
        <w:ind w:left="357" w:hanging="357"/>
        <w:rPr>
          <w:del w:id="8392" w:author="Windows User" w:date="2019-09-19T21:33:00Z"/>
          <w:rFonts w:cs="Times New Roman"/>
        </w:rPr>
        <w:pPrChange w:id="8393" w:author="Windows User" w:date="2019-09-19T03:35:00Z">
          <w:pPr>
            <w:pStyle w:val="Heading3"/>
          </w:pPr>
        </w:pPrChange>
      </w:pPr>
      <w:del w:id="8394" w:author="Windows User" w:date="2019-09-19T21:33:00Z">
        <w:r w:rsidRPr="0033182C" w:rsidDel="006A7D3E">
          <w:rPr>
            <w:rFonts w:cs="Times New Roman"/>
          </w:rPr>
          <w:delText>Grafik Sudut x</w:delText>
        </w:r>
        <w:bookmarkStart w:id="8395" w:name="_Toc23497174"/>
        <w:bookmarkStart w:id="8396" w:name="_Toc23553358"/>
        <w:bookmarkStart w:id="8397" w:name="_Toc23811711"/>
        <w:bookmarkStart w:id="8398" w:name="_Toc23881374"/>
        <w:bookmarkEnd w:id="8395"/>
        <w:bookmarkEnd w:id="8396"/>
        <w:bookmarkEnd w:id="8397"/>
        <w:bookmarkEnd w:id="8398"/>
      </w:del>
    </w:p>
    <w:p w14:paraId="1F9FCB0B" w14:textId="4875817F" w:rsidR="00DE6985" w:rsidRPr="0033182C" w:rsidDel="006A7D3E" w:rsidRDefault="00DE6985" w:rsidP="00DE6985">
      <w:pPr>
        <w:ind w:firstLine="567"/>
        <w:rPr>
          <w:del w:id="8399" w:author="Windows User" w:date="2019-09-19T21:33:00Z"/>
          <w:rFonts w:cs="Times New Roman"/>
          <w:szCs w:val="24"/>
        </w:rPr>
      </w:pPr>
      <w:del w:id="840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33182C" w:rsidDel="006A7D3E">
          <w:rPr>
            <w:rFonts w:cs="Times New Roman"/>
            <w:szCs w:val="24"/>
          </w:rPr>
          <w:delText>4.30.</w:delText>
        </w:r>
        <w:bookmarkStart w:id="8401" w:name="_Toc23497175"/>
        <w:bookmarkStart w:id="8402" w:name="_Toc23553359"/>
        <w:bookmarkStart w:id="8403" w:name="_Toc23811712"/>
        <w:bookmarkStart w:id="8404" w:name="_Toc23881375"/>
        <w:bookmarkEnd w:id="8401"/>
        <w:bookmarkEnd w:id="8402"/>
        <w:bookmarkEnd w:id="8403"/>
        <w:bookmarkEnd w:id="8404"/>
      </w:del>
    </w:p>
    <w:p w14:paraId="618910B7" w14:textId="12116C80" w:rsidR="00DE6985" w:rsidRPr="0033182C" w:rsidDel="006A7D3E" w:rsidRDefault="00DE6985" w:rsidP="00DE6985">
      <w:pPr>
        <w:keepNext/>
        <w:ind w:firstLine="567"/>
        <w:rPr>
          <w:del w:id="8405" w:author="Windows User" w:date="2019-09-19T21:33:00Z"/>
          <w:rFonts w:cs="Times New Roman"/>
        </w:rPr>
      </w:pPr>
      <w:del w:id="8406" w:author="Windows User" w:date="2019-09-19T21:33:00Z">
        <w:r w:rsidRPr="0033182C" w:rsidDel="006A7D3E">
          <w:rPr>
            <w:rFonts w:cs="Times New Roman"/>
            <w:noProof/>
          </w:rPr>
          <w:drawing>
            <wp:inline distT="0" distB="0" distL="0" distR="0" wp14:anchorId="2344EFED" wp14:editId="1AABA60F">
              <wp:extent cx="3371850" cy="22439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6550" cy="2247063"/>
                      </a:xfrm>
                      <a:prstGeom prst="rect">
                        <a:avLst/>
                      </a:prstGeom>
                    </pic:spPr>
                  </pic:pic>
                </a:graphicData>
              </a:graphic>
            </wp:inline>
          </w:drawing>
        </w:r>
        <w:bookmarkStart w:id="8407" w:name="_Toc23497176"/>
        <w:bookmarkStart w:id="8408" w:name="_Toc23553360"/>
        <w:bookmarkStart w:id="8409" w:name="_Toc23811713"/>
        <w:bookmarkStart w:id="8410" w:name="_Toc23881376"/>
        <w:bookmarkEnd w:id="8407"/>
        <w:bookmarkEnd w:id="8408"/>
        <w:bookmarkEnd w:id="8409"/>
        <w:bookmarkEnd w:id="8410"/>
      </w:del>
    </w:p>
    <w:p w14:paraId="4FA5D78A" w14:textId="15B5A650" w:rsidR="00DE6985" w:rsidRPr="0033182C" w:rsidDel="006A7D3E" w:rsidRDefault="00DE6985" w:rsidP="00DE6985">
      <w:pPr>
        <w:pStyle w:val="Caption"/>
        <w:jc w:val="center"/>
        <w:rPr>
          <w:del w:id="8411" w:author="Windows User" w:date="2019-09-19T21:33:00Z"/>
          <w:rFonts w:cs="Times New Roman"/>
          <w:i w:val="0"/>
          <w:color w:val="auto"/>
          <w:sz w:val="22"/>
          <w:szCs w:val="24"/>
        </w:rPr>
      </w:pPr>
      <w:del w:id="8412" w:author="Windows User" w:date="2019-09-19T21:33:00Z">
        <w:r w:rsidRPr="0033182C" w:rsidDel="006A7D3E">
          <w:rPr>
            <w:rFonts w:cs="Times New Roman"/>
            <w:i w:val="0"/>
            <w:color w:val="auto"/>
            <w:sz w:val="22"/>
          </w:rPr>
          <w:delText xml:space="preserve">Gambar </w:delText>
        </w:r>
      </w:del>
      <w:del w:id="841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30</w:delText>
        </w:r>
        <w:r w:rsidR="00F25887" w:rsidRPr="0033182C" w:rsidDel="007F4597">
          <w:rPr>
            <w:rFonts w:cs="Times New Roman"/>
            <w:iCs w:val="0"/>
            <w:sz w:val="22"/>
          </w:rPr>
          <w:fldChar w:fldCharType="end"/>
        </w:r>
      </w:del>
      <w:del w:id="8414" w:author="Windows User" w:date="2019-09-19T21:33:00Z">
        <w:r w:rsidRPr="0033182C" w:rsidDel="006A7D3E">
          <w:rPr>
            <w:rFonts w:cs="Times New Roman"/>
            <w:i w:val="0"/>
            <w:color w:val="auto"/>
            <w:sz w:val="22"/>
          </w:rPr>
          <w:delText xml:space="preserve"> Grafik Sudut x</w:delText>
        </w:r>
        <w:bookmarkStart w:id="8415" w:name="_Toc23497177"/>
        <w:bookmarkStart w:id="8416" w:name="_Toc23553361"/>
        <w:bookmarkStart w:id="8417" w:name="_Toc23811714"/>
        <w:bookmarkStart w:id="8418" w:name="_Toc23881377"/>
        <w:bookmarkEnd w:id="8415"/>
        <w:bookmarkEnd w:id="8416"/>
        <w:bookmarkEnd w:id="8417"/>
        <w:bookmarkEnd w:id="8418"/>
      </w:del>
    </w:p>
    <w:p w14:paraId="19FD25CC" w14:textId="3EF1DDA1" w:rsidR="00DE6985" w:rsidRPr="0033182C" w:rsidDel="006A7D3E" w:rsidRDefault="00DE6985" w:rsidP="00DE6985">
      <w:pPr>
        <w:rPr>
          <w:del w:id="8419" w:author="Windows User" w:date="2019-09-19T21:33:00Z"/>
          <w:rFonts w:cs="Times New Roman"/>
        </w:rPr>
      </w:pPr>
      <w:bookmarkStart w:id="8420" w:name="_Toc23497178"/>
      <w:bookmarkStart w:id="8421" w:name="_Toc23553362"/>
      <w:bookmarkStart w:id="8422" w:name="_Toc23811715"/>
      <w:bookmarkStart w:id="8423" w:name="_Toc23881378"/>
      <w:bookmarkEnd w:id="8420"/>
      <w:bookmarkEnd w:id="8421"/>
      <w:bookmarkEnd w:id="8422"/>
      <w:bookmarkEnd w:id="8423"/>
    </w:p>
    <w:p w14:paraId="4FF7A24A" w14:textId="55B927E8" w:rsidR="004054A0" w:rsidRPr="0033182C" w:rsidDel="006A7D3E" w:rsidRDefault="004054A0">
      <w:pPr>
        <w:pStyle w:val="Heading3"/>
        <w:numPr>
          <w:ilvl w:val="2"/>
          <w:numId w:val="45"/>
        </w:numPr>
        <w:ind w:left="357" w:hanging="357"/>
        <w:rPr>
          <w:del w:id="8424" w:author="Windows User" w:date="2019-09-19T21:33:00Z"/>
          <w:rFonts w:cs="Times New Roman"/>
        </w:rPr>
        <w:pPrChange w:id="8425" w:author="Windows User" w:date="2019-09-19T03:35:00Z">
          <w:pPr>
            <w:pStyle w:val="Heading3"/>
          </w:pPr>
        </w:pPrChange>
      </w:pPr>
      <w:del w:id="8426" w:author="Windows User" w:date="2019-09-19T21:33:00Z">
        <w:r w:rsidRPr="0033182C" w:rsidDel="006A7D3E">
          <w:rPr>
            <w:rFonts w:cs="Times New Roman"/>
          </w:rPr>
          <w:delText>Grafik Sudut y</w:delText>
        </w:r>
        <w:bookmarkStart w:id="8427" w:name="_Toc23497179"/>
        <w:bookmarkStart w:id="8428" w:name="_Toc23553363"/>
        <w:bookmarkStart w:id="8429" w:name="_Toc23811716"/>
        <w:bookmarkStart w:id="8430" w:name="_Toc23881379"/>
        <w:bookmarkEnd w:id="8427"/>
        <w:bookmarkEnd w:id="8428"/>
        <w:bookmarkEnd w:id="8429"/>
        <w:bookmarkEnd w:id="8430"/>
      </w:del>
    </w:p>
    <w:p w14:paraId="5D05D237" w14:textId="4EF603BE" w:rsidR="00DE6985" w:rsidRPr="0033182C" w:rsidDel="006A7D3E" w:rsidRDefault="00DE6985" w:rsidP="00DE6985">
      <w:pPr>
        <w:ind w:firstLine="567"/>
        <w:rPr>
          <w:del w:id="8431" w:author="Windows User" w:date="2019-09-19T21:33:00Z"/>
          <w:rFonts w:cs="Times New Roman"/>
          <w:szCs w:val="24"/>
        </w:rPr>
      </w:pPr>
      <w:del w:id="8432"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33182C" w:rsidDel="006A7D3E">
          <w:rPr>
            <w:rFonts w:cs="Times New Roman"/>
            <w:szCs w:val="24"/>
          </w:rPr>
          <w:delText>4.31.</w:delText>
        </w:r>
        <w:bookmarkStart w:id="8433" w:name="_Toc23497180"/>
        <w:bookmarkStart w:id="8434" w:name="_Toc23553364"/>
        <w:bookmarkStart w:id="8435" w:name="_Toc23811717"/>
        <w:bookmarkStart w:id="8436" w:name="_Toc23881380"/>
        <w:bookmarkEnd w:id="8433"/>
        <w:bookmarkEnd w:id="8434"/>
        <w:bookmarkEnd w:id="8435"/>
        <w:bookmarkEnd w:id="8436"/>
      </w:del>
    </w:p>
    <w:p w14:paraId="27D9CD9E" w14:textId="7B28CD82" w:rsidR="00E03988" w:rsidRPr="0033182C" w:rsidDel="006A7D3E" w:rsidRDefault="00E03988" w:rsidP="00E03988">
      <w:pPr>
        <w:keepNext/>
        <w:ind w:firstLine="567"/>
        <w:rPr>
          <w:del w:id="8437" w:author="Windows User" w:date="2019-09-19T21:33:00Z"/>
          <w:rFonts w:cs="Times New Roman"/>
        </w:rPr>
      </w:pPr>
      <w:del w:id="8438" w:author="Windows User" w:date="2019-09-19T21:33:00Z">
        <w:r w:rsidRPr="0033182C" w:rsidDel="006A7D3E">
          <w:rPr>
            <w:rFonts w:cs="Times New Roman"/>
            <w:noProof/>
          </w:rPr>
          <w:drawing>
            <wp:inline distT="0" distB="0" distL="0" distR="0" wp14:anchorId="09A5FF06" wp14:editId="460E46FE">
              <wp:extent cx="3284773" cy="2412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2621" cy="2418129"/>
                      </a:xfrm>
                      <a:prstGeom prst="rect">
                        <a:avLst/>
                      </a:prstGeom>
                    </pic:spPr>
                  </pic:pic>
                </a:graphicData>
              </a:graphic>
            </wp:inline>
          </w:drawing>
        </w:r>
        <w:bookmarkStart w:id="8439" w:name="_Toc23497181"/>
        <w:bookmarkStart w:id="8440" w:name="_Toc23553365"/>
        <w:bookmarkStart w:id="8441" w:name="_Toc23811718"/>
        <w:bookmarkStart w:id="8442" w:name="_Toc23881381"/>
        <w:bookmarkEnd w:id="8439"/>
        <w:bookmarkEnd w:id="8440"/>
        <w:bookmarkEnd w:id="8441"/>
        <w:bookmarkEnd w:id="8442"/>
      </w:del>
    </w:p>
    <w:p w14:paraId="07A5149F" w14:textId="5747A4A7" w:rsidR="00E03988" w:rsidRPr="0033182C" w:rsidDel="006A7D3E" w:rsidRDefault="00E03988" w:rsidP="00E03988">
      <w:pPr>
        <w:pStyle w:val="Caption"/>
        <w:jc w:val="center"/>
        <w:rPr>
          <w:del w:id="8443" w:author="Windows User" w:date="2019-09-19T21:33:00Z"/>
          <w:rFonts w:cs="Times New Roman"/>
          <w:i w:val="0"/>
          <w:color w:val="auto"/>
          <w:sz w:val="22"/>
          <w:szCs w:val="24"/>
        </w:rPr>
      </w:pPr>
      <w:del w:id="8444" w:author="Windows User" w:date="2019-09-19T21:33:00Z">
        <w:r w:rsidRPr="0033182C" w:rsidDel="006A7D3E">
          <w:rPr>
            <w:rFonts w:cs="Times New Roman"/>
            <w:i w:val="0"/>
            <w:color w:val="auto"/>
            <w:sz w:val="22"/>
          </w:rPr>
          <w:delText xml:space="preserve">Gambar </w:delText>
        </w:r>
      </w:del>
      <w:del w:id="8445"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31</w:delText>
        </w:r>
        <w:r w:rsidR="00F25887" w:rsidRPr="0033182C" w:rsidDel="007F4597">
          <w:rPr>
            <w:rFonts w:cs="Times New Roman"/>
            <w:iCs w:val="0"/>
            <w:sz w:val="22"/>
          </w:rPr>
          <w:fldChar w:fldCharType="end"/>
        </w:r>
      </w:del>
      <w:del w:id="8446" w:author="Windows User" w:date="2019-09-19T21:33:00Z">
        <w:r w:rsidRPr="0033182C" w:rsidDel="006A7D3E">
          <w:rPr>
            <w:rFonts w:cs="Times New Roman"/>
            <w:i w:val="0"/>
            <w:color w:val="auto"/>
            <w:sz w:val="22"/>
          </w:rPr>
          <w:delText xml:space="preserve"> Grafik Sudut y</w:delText>
        </w:r>
        <w:bookmarkStart w:id="8447" w:name="_Toc23497182"/>
        <w:bookmarkStart w:id="8448" w:name="_Toc23553366"/>
        <w:bookmarkStart w:id="8449" w:name="_Toc23811719"/>
        <w:bookmarkStart w:id="8450" w:name="_Toc23881382"/>
        <w:bookmarkEnd w:id="8447"/>
        <w:bookmarkEnd w:id="8448"/>
        <w:bookmarkEnd w:id="8449"/>
        <w:bookmarkEnd w:id="8450"/>
      </w:del>
    </w:p>
    <w:p w14:paraId="25239F0B" w14:textId="4B0AB309" w:rsidR="004054A0" w:rsidRPr="0033182C" w:rsidDel="006A7D3E" w:rsidRDefault="004054A0">
      <w:pPr>
        <w:pStyle w:val="Heading3"/>
        <w:numPr>
          <w:ilvl w:val="2"/>
          <w:numId w:val="45"/>
        </w:numPr>
        <w:ind w:left="357" w:hanging="357"/>
        <w:rPr>
          <w:del w:id="8451" w:author="Windows User" w:date="2019-09-19T21:33:00Z"/>
          <w:rFonts w:cs="Times New Roman"/>
        </w:rPr>
        <w:pPrChange w:id="8452" w:author="Windows User" w:date="2019-09-19T03:35:00Z">
          <w:pPr>
            <w:pStyle w:val="Heading3"/>
          </w:pPr>
        </w:pPrChange>
      </w:pPr>
      <w:del w:id="8453" w:author="Windows User" w:date="2019-09-19T21:33:00Z">
        <w:r w:rsidRPr="0033182C" w:rsidDel="006A7D3E">
          <w:rPr>
            <w:rFonts w:cs="Times New Roman"/>
          </w:rPr>
          <w:delText>Simulasi Energi</w:delText>
        </w:r>
        <w:bookmarkStart w:id="8454" w:name="_Toc23497183"/>
        <w:bookmarkStart w:id="8455" w:name="_Toc23553367"/>
        <w:bookmarkStart w:id="8456" w:name="_Toc23811720"/>
        <w:bookmarkStart w:id="8457" w:name="_Toc23881383"/>
        <w:bookmarkEnd w:id="8454"/>
        <w:bookmarkEnd w:id="8455"/>
        <w:bookmarkEnd w:id="8456"/>
        <w:bookmarkEnd w:id="8457"/>
      </w:del>
    </w:p>
    <w:p w14:paraId="2C484F47" w14:textId="31047860" w:rsidR="00E03988" w:rsidRPr="0033182C" w:rsidDel="006A7D3E" w:rsidRDefault="00E03988" w:rsidP="00E03988">
      <w:pPr>
        <w:ind w:firstLine="567"/>
        <w:rPr>
          <w:del w:id="8458" w:author="Windows User" w:date="2019-09-19T21:33:00Z"/>
          <w:rFonts w:cs="Times New Roman"/>
          <w:szCs w:val="24"/>
        </w:rPr>
      </w:pPr>
      <w:del w:id="845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simulasi energi menggambarkan interaksi objek pada proses perhitungan simulasi energ</w:delText>
        </w:r>
        <w:r w:rsidR="007A027C" w:rsidRPr="0033182C" w:rsidDel="006A7D3E">
          <w:rPr>
            <w:rFonts w:cs="Times New Roman"/>
            <w:szCs w:val="24"/>
          </w:rPr>
          <w:delText>i dari pemakaian daya sampai sisa daya yang ada</w:delText>
        </w:r>
        <w:r w:rsidRPr="0033182C" w:rsidDel="006A7D3E">
          <w:rPr>
            <w:rFonts w:cs="Times New Roman"/>
            <w:szCs w:val="24"/>
          </w:rPr>
          <w:delText xml:space="preserve">. Proses ini dapat dilihat pada gambar </w:delText>
        </w:r>
        <w:r w:rsidR="007A027C" w:rsidRPr="0033182C" w:rsidDel="006A7D3E">
          <w:rPr>
            <w:rFonts w:cs="Times New Roman"/>
            <w:szCs w:val="24"/>
          </w:rPr>
          <w:delText>4.32.</w:delText>
        </w:r>
        <w:bookmarkStart w:id="8460" w:name="_Toc23497184"/>
        <w:bookmarkStart w:id="8461" w:name="_Toc23553368"/>
        <w:bookmarkStart w:id="8462" w:name="_Toc23811721"/>
        <w:bookmarkStart w:id="8463" w:name="_Toc23881384"/>
        <w:bookmarkEnd w:id="8460"/>
        <w:bookmarkEnd w:id="8461"/>
        <w:bookmarkEnd w:id="8462"/>
        <w:bookmarkEnd w:id="8463"/>
      </w:del>
    </w:p>
    <w:p w14:paraId="0626F1D0" w14:textId="50098269" w:rsidR="007A027C" w:rsidRPr="0033182C" w:rsidDel="006A7D3E" w:rsidRDefault="00E03988" w:rsidP="007A027C">
      <w:pPr>
        <w:keepNext/>
        <w:rPr>
          <w:del w:id="8464" w:author="Windows User" w:date="2019-09-19T21:33:00Z"/>
          <w:rFonts w:cs="Times New Roman"/>
        </w:rPr>
      </w:pPr>
      <w:del w:id="8465" w:author="Windows User" w:date="2019-09-19T21:33:00Z">
        <w:r w:rsidRPr="0033182C" w:rsidDel="006A7D3E">
          <w:rPr>
            <w:rFonts w:cs="Times New Roman"/>
            <w:noProof/>
          </w:rPr>
          <w:drawing>
            <wp:inline distT="0" distB="0" distL="0" distR="0" wp14:anchorId="1B1EB7D9" wp14:editId="2CC66B4C">
              <wp:extent cx="4248150" cy="260765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62742" cy="2616616"/>
                      </a:xfrm>
                      <a:prstGeom prst="rect">
                        <a:avLst/>
                      </a:prstGeom>
                    </pic:spPr>
                  </pic:pic>
                </a:graphicData>
              </a:graphic>
            </wp:inline>
          </w:drawing>
        </w:r>
        <w:bookmarkStart w:id="8466" w:name="_Toc23497185"/>
        <w:bookmarkStart w:id="8467" w:name="_Toc23553369"/>
        <w:bookmarkStart w:id="8468" w:name="_Toc23811722"/>
        <w:bookmarkStart w:id="8469" w:name="_Toc23881385"/>
        <w:bookmarkEnd w:id="8466"/>
        <w:bookmarkEnd w:id="8467"/>
        <w:bookmarkEnd w:id="8468"/>
        <w:bookmarkEnd w:id="8469"/>
      </w:del>
    </w:p>
    <w:p w14:paraId="52C3600A" w14:textId="0A8C942B" w:rsidR="00E03988" w:rsidRPr="0033182C" w:rsidDel="006A7D3E" w:rsidRDefault="007A027C" w:rsidP="007A027C">
      <w:pPr>
        <w:pStyle w:val="Caption"/>
        <w:jc w:val="center"/>
        <w:rPr>
          <w:del w:id="8470" w:author="Windows User" w:date="2019-09-19T21:33:00Z"/>
          <w:rFonts w:cs="Times New Roman"/>
          <w:i w:val="0"/>
          <w:color w:val="auto"/>
          <w:sz w:val="22"/>
        </w:rPr>
      </w:pPr>
      <w:del w:id="8471" w:author="Windows User" w:date="2019-09-19T21:33:00Z">
        <w:r w:rsidRPr="0033182C" w:rsidDel="006A7D3E">
          <w:rPr>
            <w:rFonts w:cs="Times New Roman"/>
            <w:i w:val="0"/>
            <w:color w:val="auto"/>
            <w:sz w:val="22"/>
          </w:rPr>
          <w:delText xml:space="preserve">Gambar </w:delText>
        </w:r>
      </w:del>
      <w:del w:id="8472"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32</w:delText>
        </w:r>
        <w:r w:rsidR="00F25887" w:rsidRPr="0033182C" w:rsidDel="007F4597">
          <w:rPr>
            <w:rFonts w:cs="Times New Roman"/>
            <w:iCs w:val="0"/>
            <w:sz w:val="22"/>
          </w:rPr>
          <w:fldChar w:fldCharType="end"/>
        </w:r>
      </w:del>
      <w:del w:id="8473" w:author="Windows User" w:date="2019-09-19T21:33:00Z">
        <w:r w:rsidRPr="0033182C" w:rsidDel="006A7D3E">
          <w:rPr>
            <w:rFonts w:cs="Times New Roman"/>
            <w:i w:val="0"/>
            <w:color w:val="auto"/>
            <w:sz w:val="22"/>
          </w:rPr>
          <w:delText xml:space="preserve"> Simulasi Energi</w:delText>
        </w:r>
        <w:bookmarkStart w:id="8474" w:name="_Toc23497186"/>
        <w:bookmarkStart w:id="8475" w:name="_Toc23553370"/>
        <w:bookmarkStart w:id="8476" w:name="_Toc23811723"/>
        <w:bookmarkStart w:id="8477" w:name="_Toc23881386"/>
        <w:bookmarkEnd w:id="8474"/>
        <w:bookmarkEnd w:id="8475"/>
        <w:bookmarkEnd w:id="8476"/>
        <w:bookmarkEnd w:id="8477"/>
      </w:del>
    </w:p>
    <w:p w14:paraId="6726E615" w14:textId="56011CAB" w:rsidR="004054A0" w:rsidRPr="0033182C" w:rsidDel="006A7D3E" w:rsidRDefault="004054A0">
      <w:pPr>
        <w:pStyle w:val="Heading3"/>
        <w:numPr>
          <w:ilvl w:val="2"/>
          <w:numId w:val="45"/>
        </w:numPr>
        <w:ind w:left="357" w:hanging="357"/>
        <w:rPr>
          <w:del w:id="8478" w:author="Windows User" w:date="2019-09-19T21:33:00Z"/>
          <w:rFonts w:cs="Times New Roman"/>
        </w:rPr>
        <w:pPrChange w:id="8479" w:author="Windows User" w:date="2019-09-19T03:35:00Z">
          <w:pPr>
            <w:pStyle w:val="Heading3"/>
          </w:pPr>
        </w:pPrChange>
      </w:pPr>
      <w:del w:id="8480" w:author="Windows User" w:date="2019-09-19T21:33:00Z">
        <w:r w:rsidRPr="0033182C" w:rsidDel="006A7D3E">
          <w:rPr>
            <w:rFonts w:cs="Times New Roman"/>
          </w:rPr>
          <w:delText>Log out</w:delText>
        </w:r>
        <w:bookmarkStart w:id="8481" w:name="_Toc23497187"/>
        <w:bookmarkStart w:id="8482" w:name="_Toc23553371"/>
        <w:bookmarkStart w:id="8483" w:name="_Toc23811724"/>
        <w:bookmarkStart w:id="8484" w:name="_Toc23881387"/>
        <w:bookmarkEnd w:id="8481"/>
        <w:bookmarkEnd w:id="8482"/>
        <w:bookmarkEnd w:id="8483"/>
        <w:bookmarkEnd w:id="8484"/>
      </w:del>
    </w:p>
    <w:p w14:paraId="520802C9" w14:textId="092C8D08" w:rsidR="00E03988" w:rsidRPr="0033182C" w:rsidDel="006A7D3E" w:rsidRDefault="00E03988" w:rsidP="00E03988">
      <w:pPr>
        <w:ind w:firstLine="567"/>
        <w:rPr>
          <w:del w:id="8485" w:author="Windows User" w:date="2019-09-19T21:33:00Z"/>
          <w:rFonts w:cs="Times New Roman"/>
          <w:szCs w:val="24"/>
        </w:rPr>
      </w:pPr>
      <w:del w:id="848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w:delText>
        </w:r>
        <w:r w:rsidR="007A027C" w:rsidRPr="0033182C" w:rsidDel="006A7D3E">
          <w:rPr>
            <w:rFonts w:cs="Times New Roman"/>
            <w:szCs w:val="24"/>
          </w:rPr>
          <w:delText>logout</w:delText>
        </w:r>
        <w:r w:rsidRPr="0033182C" w:rsidDel="006A7D3E">
          <w:rPr>
            <w:rFonts w:cs="Times New Roman"/>
            <w:szCs w:val="24"/>
          </w:rPr>
          <w:delText xml:space="preserve"> menggambarkan interaksi objek pada proses menampilkan perubahan-perubahan sudut y secara realtime. Proses ini dapat dilihat pada gambar </w:delText>
        </w:r>
        <w:r w:rsidR="007A027C" w:rsidRPr="0033182C" w:rsidDel="006A7D3E">
          <w:rPr>
            <w:rFonts w:cs="Times New Roman"/>
            <w:szCs w:val="24"/>
          </w:rPr>
          <w:delText>4.33.</w:delText>
        </w:r>
        <w:bookmarkStart w:id="8487" w:name="_Toc23497188"/>
        <w:bookmarkStart w:id="8488" w:name="_Toc23553372"/>
        <w:bookmarkStart w:id="8489" w:name="_Toc23811725"/>
        <w:bookmarkStart w:id="8490" w:name="_Toc23881388"/>
        <w:bookmarkEnd w:id="8487"/>
        <w:bookmarkEnd w:id="8488"/>
        <w:bookmarkEnd w:id="8489"/>
        <w:bookmarkEnd w:id="8490"/>
      </w:del>
    </w:p>
    <w:p w14:paraId="31668E95" w14:textId="4C7C2BF6" w:rsidR="007A027C" w:rsidRPr="0033182C" w:rsidDel="006A7D3E" w:rsidRDefault="007A027C" w:rsidP="007A027C">
      <w:pPr>
        <w:keepNext/>
        <w:ind w:firstLine="567"/>
        <w:rPr>
          <w:del w:id="8491" w:author="Windows User" w:date="2019-09-19T21:33:00Z"/>
          <w:rFonts w:cs="Times New Roman"/>
        </w:rPr>
      </w:pPr>
      <w:del w:id="8492" w:author="Windows User" w:date="2019-09-19T21:33:00Z">
        <w:r w:rsidRPr="0033182C" w:rsidDel="006A7D3E">
          <w:rPr>
            <w:rFonts w:cs="Times New Roman"/>
            <w:noProof/>
          </w:rPr>
          <w:drawing>
            <wp:inline distT="0" distB="0" distL="0" distR="0" wp14:anchorId="7E498621" wp14:editId="530F0119">
              <wp:extent cx="4086225" cy="2674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8363" cy="2675953"/>
                      </a:xfrm>
                      <a:prstGeom prst="rect">
                        <a:avLst/>
                      </a:prstGeom>
                    </pic:spPr>
                  </pic:pic>
                </a:graphicData>
              </a:graphic>
            </wp:inline>
          </w:drawing>
        </w:r>
        <w:bookmarkStart w:id="8493" w:name="_Toc23497189"/>
        <w:bookmarkStart w:id="8494" w:name="_Toc23553373"/>
        <w:bookmarkStart w:id="8495" w:name="_Toc23811726"/>
        <w:bookmarkStart w:id="8496" w:name="_Toc23881389"/>
        <w:bookmarkEnd w:id="8493"/>
        <w:bookmarkEnd w:id="8494"/>
        <w:bookmarkEnd w:id="8495"/>
        <w:bookmarkEnd w:id="8496"/>
      </w:del>
    </w:p>
    <w:p w14:paraId="156313AE" w14:textId="78EF3A28" w:rsidR="007A027C" w:rsidRPr="0033182C" w:rsidDel="006A7D3E" w:rsidRDefault="007A027C" w:rsidP="007A027C">
      <w:pPr>
        <w:pStyle w:val="Caption"/>
        <w:jc w:val="center"/>
        <w:rPr>
          <w:del w:id="8497" w:author="Windows User" w:date="2019-09-19T21:33:00Z"/>
          <w:rFonts w:cs="Times New Roman"/>
          <w:i w:val="0"/>
          <w:color w:val="auto"/>
          <w:sz w:val="22"/>
          <w:szCs w:val="24"/>
        </w:rPr>
      </w:pPr>
      <w:del w:id="8498" w:author="Windows User" w:date="2019-09-19T21:33:00Z">
        <w:r w:rsidRPr="0033182C" w:rsidDel="006A7D3E">
          <w:rPr>
            <w:rFonts w:cs="Times New Roman"/>
            <w:i w:val="0"/>
            <w:color w:val="auto"/>
            <w:sz w:val="22"/>
          </w:rPr>
          <w:delText xml:space="preserve">Gambar </w:delText>
        </w:r>
      </w:del>
      <w:del w:id="849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33</w:delText>
        </w:r>
        <w:r w:rsidR="00F25887" w:rsidRPr="0033182C" w:rsidDel="007F4597">
          <w:rPr>
            <w:rFonts w:cs="Times New Roman"/>
            <w:iCs w:val="0"/>
            <w:sz w:val="22"/>
          </w:rPr>
          <w:fldChar w:fldCharType="end"/>
        </w:r>
      </w:del>
      <w:del w:id="8500" w:author="Windows User" w:date="2019-09-19T21:33:00Z">
        <w:r w:rsidRPr="0033182C" w:rsidDel="006A7D3E">
          <w:rPr>
            <w:rFonts w:cs="Times New Roman"/>
            <w:i w:val="0"/>
            <w:color w:val="auto"/>
            <w:sz w:val="22"/>
          </w:rPr>
          <w:delText xml:space="preserve"> Log out</w:delText>
        </w:r>
        <w:bookmarkStart w:id="8501" w:name="_Toc23497190"/>
        <w:bookmarkStart w:id="8502" w:name="_Toc23553374"/>
        <w:bookmarkStart w:id="8503" w:name="_Toc23811727"/>
        <w:bookmarkStart w:id="8504" w:name="_Toc23881390"/>
        <w:bookmarkEnd w:id="8501"/>
        <w:bookmarkEnd w:id="8502"/>
        <w:bookmarkEnd w:id="8503"/>
        <w:bookmarkEnd w:id="8504"/>
      </w:del>
    </w:p>
    <w:p w14:paraId="35EFF7F3" w14:textId="7E079E8E" w:rsidR="00E03988" w:rsidRPr="0033182C" w:rsidDel="00750347" w:rsidRDefault="00E03988" w:rsidP="00E03988">
      <w:pPr>
        <w:rPr>
          <w:del w:id="8505" w:author="Windows User" w:date="2019-09-20T01:38:00Z"/>
          <w:rFonts w:cs="Times New Roman"/>
        </w:rPr>
      </w:pPr>
      <w:bookmarkStart w:id="8506" w:name="_Toc23497191"/>
      <w:bookmarkStart w:id="8507" w:name="_Toc23553375"/>
      <w:bookmarkStart w:id="8508" w:name="_Toc23811728"/>
      <w:bookmarkStart w:id="8509" w:name="_Toc23881391"/>
      <w:bookmarkEnd w:id="8506"/>
      <w:bookmarkEnd w:id="8507"/>
      <w:bookmarkEnd w:id="8508"/>
      <w:bookmarkEnd w:id="8509"/>
    </w:p>
    <w:p w14:paraId="287825A5" w14:textId="0470C49D" w:rsidR="004054A0" w:rsidRPr="0033182C" w:rsidDel="00750347" w:rsidRDefault="004054A0" w:rsidP="004054A0">
      <w:pPr>
        <w:rPr>
          <w:del w:id="8510" w:author="Windows User" w:date="2019-09-20T01:38:00Z"/>
          <w:rFonts w:cs="Times New Roman"/>
        </w:rPr>
      </w:pPr>
      <w:bookmarkStart w:id="8511" w:name="_Toc23497192"/>
      <w:bookmarkStart w:id="8512" w:name="_Toc23553376"/>
      <w:bookmarkStart w:id="8513" w:name="_Toc23811729"/>
      <w:bookmarkStart w:id="8514" w:name="_Toc23881392"/>
      <w:bookmarkEnd w:id="8511"/>
      <w:bookmarkEnd w:id="8512"/>
      <w:bookmarkEnd w:id="8513"/>
      <w:bookmarkEnd w:id="8514"/>
    </w:p>
    <w:p w14:paraId="30DCCEE3" w14:textId="283E2E1D" w:rsidR="00207757" w:rsidRPr="0033182C" w:rsidDel="00750347" w:rsidRDefault="00207757">
      <w:pPr>
        <w:pStyle w:val="Heading2"/>
        <w:numPr>
          <w:ilvl w:val="1"/>
          <w:numId w:val="45"/>
        </w:numPr>
        <w:ind w:left="357" w:hanging="357"/>
        <w:rPr>
          <w:del w:id="8515" w:author="Windows User" w:date="2019-09-20T01:38:00Z"/>
          <w:rFonts w:cs="Times New Roman"/>
        </w:rPr>
        <w:pPrChange w:id="8516" w:author="Windows User" w:date="2019-09-19T03:35:00Z">
          <w:pPr>
            <w:pStyle w:val="Heading2"/>
          </w:pPr>
        </w:pPrChange>
      </w:pPr>
      <w:del w:id="8517" w:author="Windows User" w:date="2019-09-20T01:38:00Z">
        <w:r w:rsidRPr="0033182C" w:rsidDel="00750347">
          <w:rPr>
            <w:rFonts w:cs="Times New Roman"/>
            <w:i/>
          </w:rPr>
          <w:delText>Entity Relationaship</w:delText>
        </w:r>
        <w:r w:rsidR="00415F4D" w:rsidRPr="0033182C" w:rsidDel="00750347">
          <w:rPr>
            <w:rFonts w:cs="Times New Roman"/>
            <w:i/>
          </w:rPr>
          <w:delText xml:space="preserve"> Diagram</w:delText>
        </w:r>
        <w:r w:rsidR="00415F4D" w:rsidRPr="0033182C" w:rsidDel="00750347">
          <w:rPr>
            <w:rFonts w:cs="Times New Roman"/>
          </w:rPr>
          <w:delText xml:space="preserve"> (ERD)</w:delText>
        </w:r>
        <w:bookmarkStart w:id="8518" w:name="_Toc23497193"/>
        <w:bookmarkStart w:id="8519" w:name="_Toc23553377"/>
        <w:bookmarkStart w:id="8520" w:name="_Toc23811730"/>
        <w:bookmarkStart w:id="8521" w:name="_Toc23881393"/>
        <w:bookmarkEnd w:id="8518"/>
        <w:bookmarkEnd w:id="8519"/>
        <w:bookmarkEnd w:id="8520"/>
        <w:bookmarkEnd w:id="8521"/>
      </w:del>
    </w:p>
    <w:p w14:paraId="1C4D70ED" w14:textId="2BC3DBE5" w:rsidR="00207757" w:rsidRPr="0033182C" w:rsidDel="00750347" w:rsidRDefault="00207757" w:rsidP="00B60E24">
      <w:pPr>
        <w:ind w:firstLine="567"/>
        <w:rPr>
          <w:del w:id="8522" w:author="Windows User" w:date="2019-09-20T01:38:00Z"/>
          <w:rFonts w:cs="Times New Roman"/>
        </w:rPr>
      </w:pPr>
      <w:del w:id="8523" w:author="Windows User" w:date="2019-09-20T01:38:00Z">
        <w:r w:rsidRPr="0033182C" w:rsidDel="00750347">
          <w:rPr>
            <w:rFonts w:cs="Times New Roman"/>
            <w:i/>
          </w:rPr>
          <w:delText xml:space="preserve">Entity Relationaship Diagram </w:delText>
        </w:r>
        <w:r w:rsidRPr="0033182C" w:rsidDel="00750347">
          <w:rPr>
            <w:rFonts w:cs="Times New Roman"/>
          </w:rPr>
          <w:delText xml:space="preserve">merupakan sebuah diagram yang menggambarkan hubungan antara entitas yang saling terkait yang dibuat pada basisdata. </w:delText>
        </w:r>
        <w:r w:rsidRPr="0033182C" w:rsidDel="00750347">
          <w:rPr>
            <w:rFonts w:cs="Times New Roman"/>
            <w:highlight w:val="yellow"/>
            <w:rPrChange w:id="8524" w:author="nova" w:date="2019-09-02T07:55:00Z">
              <w:rPr/>
            </w:rPrChange>
          </w:rPr>
          <w:delText>ERD pada sistem ini dapat dilihat pada gambar</w:delText>
        </w:r>
        <w:bookmarkStart w:id="8525" w:name="_Toc23497194"/>
        <w:bookmarkStart w:id="8526" w:name="_Toc23553378"/>
        <w:bookmarkStart w:id="8527" w:name="_Toc23811731"/>
        <w:bookmarkStart w:id="8528" w:name="_Toc23881394"/>
        <w:bookmarkEnd w:id="8525"/>
        <w:bookmarkEnd w:id="8526"/>
        <w:bookmarkEnd w:id="8527"/>
        <w:bookmarkEnd w:id="8528"/>
      </w:del>
    </w:p>
    <w:p w14:paraId="77FF3A07" w14:textId="63253DA5" w:rsidR="00DC1817" w:rsidRPr="0033182C" w:rsidDel="00750347" w:rsidRDefault="0049091B">
      <w:pPr>
        <w:pStyle w:val="Heading2"/>
        <w:numPr>
          <w:ilvl w:val="1"/>
          <w:numId w:val="45"/>
        </w:numPr>
        <w:ind w:left="357" w:hanging="357"/>
        <w:rPr>
          <w:del w:id="8529" w:author="Windows User" w:date="2019-09-20T01:38:00Z"/>
          <w:rFonts w:cs="Times New Roman"/>
        </w:rPr>
        <w:pPrChange w:id="8530" w:author="Windows User" w:date="2019-09-19T03:35:00Z">
          <w:pPr>
            <w:pStyle w:val="Heading2"/>
          </w:pPr>
        </w:pPrChange>
      </w:pPr>
      <w:del w:id="8531" w:author="Windows User" w:date="2019-09-20T01:38:00Z">
        <w:r w:rsidRPr="0033182C" w:rsidDel="00750347">
          <w:rPr>
            <w:rFonts w:cs="Times New Roman"/>
          </w:rPr>
          <w:delText xml:space="preserve">Pembuatan </w:delText>
        </w:r>
        <w:r w:rsidR="008B097C" w:rsidRPr="0033182C" w:rsidDel="00750347">
          <w:rPr>
            <w:rFonts w:cs="Times New Roman"/>
          </w:rPr>
          <w:delText xml:space="preserve">Sistem Kontrol </w:delText>
        </w:r>
        <w:r w:rsidR="00411AC3" w:rsidRPr="0033182C" w:rsidDel="00750347">
          <w:rPr>
            <w:rFonts w:cs="Times New Roman"/>
          </w:rPr>
          <w:delText xml:space="preserve">Menggunakan Metode </w:delText>
        </w:r>
      </w:del>
      <w:del w:id="8532" w:author="Windows User" w:date="2019-09-14T03:53:00Z">
        <w:r w:rsidR="00411AC3" w:rsidRPr="0033182C" w:rsidDel="00451BA0">
          <w:rPr>
            <w:rFonts w:cs="Times New Roman"/>
          </w:rPr>
          <w:delText>Fuzzy</w:delText>
        </w:r>
      </w:del>
      <w:del w:id="8533" w:author="Windows User" w:date="2019-09-20T01:38:00Z">
        <w:r w:rsidR="00411AC3" w:rsidRPr="0033182C" w:rsidDel="00750347">
          <w:rPr>
            <w:rFonts w:cs="Times New Roman"/>
          </w:rPr>
          <w:delText xml:space="preserve"> PID</w:delText>
        </w:r>
        <w:bookmarkStart w:id="8534" w:name="_Toc23497195"/>
        <w:bookmarkStart w:id="8535" w:name="_Toc23553379"/>
        <w:bookmarkStart w:id="8536" w:name="_Toc23811732"/>
        <w:bookmarkStart w:id="8537" w:name="_Toc23881395"/>
        <w:bookmarkEnd w:id="8534"/>
        <w:bookmarkEnd w:id="8535"/>
        <w:bookmarkEnd w:id="8536"/>
        <w:bookmarkEnd w:id="8537"/>
      </w:del>
    </w:p>
    <w:p w14:paraId="797E442E" w14:textId="588CADFF" w:rsidR="00A706CD" w:rsidRPr="0033182C" w:rsidDel="00750347" w:rsidRDefault="00A706CD" w:rsidP="00A706CD">
      <w:pPr>
        <w:ind w:firstLine="357"/>
        <w:rPr>
          <w:del w:id="8538" w:author="Windows User" w:date="2019-09-20T01:38:00Z"/>
          <w:rFonts w:cs="Times New Roman"/>
        </w:rPr>
      </w:pPr>
      <w:del w:id="8539" w:author="Windows User" w:date="2019-09-20T01:38:00Z">
        <w:r w:rsidRPr="0033182C" w:rsidDel="00750347">
          <w:rPr>
            <w:rFonts w:eastAsiaTheme="majorEastAsia" w:cs="Times New Roman"/>
            <w:szCs w:val="24"/>
          </w:rPr>
          <w:delText xml:space="preserve">Proses ini dimulai dengan menerepkan metode </w:delText>
        </w:r>
      </w:del>
      <w:del w:id="8540" w:author="Windows User" w:date="2019-09-14T03:53:00Z">
        <w:r w:rsidRPr="0033182C" w:rsidDel="00451BA0">
          <w:rPr>
            <w:rFonts w:eastAsiaTheme="majorEastAsia" w:cs="Times New Roman"/>
            <w:szCs w:val="24"/>
          </w:rPr>
          <w:delText>fuzzy</w:delText>
        </w:r>
      </w:del>
      <w:del w:id="8541" w:author="Windows User" w:date="2019-09-20T01:38:00Z">
        <w:r w:rsidRPr="0033182C" w:rsidDel="00750347">
          <w:rPr>
            <w:rFonts w:eastAsiaTheme="majorEastAsia" w:cs="Times New Roman"/>
            <w:szCs w:val="24"/>
          </w:rPr>
          <w:delText xml:space="preserve"> yang diawali dengan pembacaan sensor pada LDR. Proses selanjutnya dilakukan perhitungan metode </w:delText>
        </w:r>
      </w:del>
      <w:del w:id="8542" w:author="Windows User" w:date="2019-09-14T03:53:00Z">
        <w:r w:rsidRPr="0033182C" w:rsidDel="00451BA0">
          <w:rPr>
            <w:rFonts w:eastAsiaTheme="majorEastAsia" w:cs="Times New Roman"/>
            <w:szCs w:val="24"/>
          </w:rPr>
          <w:delText>fuzzy</w:delText>
        </w:r>
      </w:del>
      <w:del w:id="8543" w:author="Windows User" w:date="2019-09-20T01:38:00Z">
        <w:r w:rsidRPr="0033182C" w:rsidDel="00750347">
          <w:rPr>
            <w:rFonts w:eastAsiaTheme="majorEastAsia" w:cs="Times New Roman"/>
            <w:szCs w:val="24"/>
          </w:rPr>
          <w:delText xml:space="preserve"> yang didapat dari output sensor. Terakhir melakukan perhitungan PID dari output </w:delText>
        </w:r>
      </w:del>
      <w:del w:id="8544" w:author="Windows User" w:date="2019-09-14T03:53:00Z">
        <w:r w:rsidRPr="0033182C" w:rsidDel="00451BA0">
          <w:rPr>
            <w:rFonts w:eastAsiaTheme="majorEastAsia" w:cs="Times New Roman"/>
            <w:szCs w:val="24"/>
          </w:rPr>
          <w:delText>fuzzy</w:delText>
        </w:r>
      </w:del>
      <w:del w:id="8545" w:author="Windows User" w:date="2019-09-20T01:38:00Z">
        <w:r w:rsidRPr="0033182C" w:rsidDel="00750347">
          <w:rPr>
            <w:rFonts w:eastAsiaTheme="majorEastAsia" w:cs="Times New Roman"/>
            <w:szCs w:val="24"/>
          </w:rPr>
          <w:delText xml:space="preserve"> yang didapat. Semua metode yang sudah diterapkan dibangingkan dengan panel surya tanpa penggunaan kedua metode terebut untuk mencari mana yang lebih optimal.</w:delText>
        </w:r>
        <w:bookmarkStart w:id="8546" w:name="_Toc23497196"/>
        <w:bookmarkStart w:id="8547" w:name="_Toc23553380"/>
        <w:bookmarkStart w:id="8548" w:name="_Toc23811733"/>
        <w:bookmarkStart w:id="8549" w:name="_Toc23881396"/>
        <w:bookmarkEnd w:id="8546"/>
        <w:bookmarkEnd w:id="8547"/>
        <w:bookmarkEnd w:id="8548"/>
        <w:bookmarkEnd w:id="8549"/>
      </w:del>
    </w:p>
    <w:p w14:paraId="38E867E0" w14:textId="2D38A94B" w:rsidR="00411AC3" w:rsidRPr="0033182C" w:rsidDel="00750347" w:rsidRDefault="00411AC3">
      <w:pPr>
        <w:pStyle w:val="Heading3"/>
        <w:numPr>
          <w:ilvl w:val="2"/>
          <w:numId w:val="45"/>
        </w:numPr>
        <w:ind w:left="357" w:hanging="357"/>
        <w:rPr>
          <w:del w:id="8550" w:author="Windows User" w:date="2019-09-20T01:38:00Z"/>
          <w:rFonts w:cs="Times New Roman"/>
          <w:i/>
        </w:rPr>
        <w:pPrChange w:id="8551" w:author="Windows User" w:date="2019-09-19T03:35:00Z">
          <w:pPr>
            <w:pStyle w:val="Heading3"/>
          </w:pPr>
        </w:pPrChange>
      </w:pPr>
      <w:del w:id="8552" w:author="Windows User" w:date="2019-09-20T01:38:00Z">
        <w:r w:rsidRPr="0033182C" w:rsidDel="00750347">
          <w:rPr>
            <w:rFonts w:cs="Times New Roman"/>
          </w:rPr>
          <w:delText xml:space="preserve">Metode </w:delText>
        </w:r>
      </w:del>
      <w:del w:id="8553" w:author="Windows User" w:date="2019-09-14T03:53:00Z">
        <w:r w:rsidRPr="0033182C" w:rsidDel="00451BA0">
          <w:rPr>
            <w:rFonts w:cs="Times New Roman"/>
          </w:rPr>
          <w:delText>Fuzzy</w:delText>
        </w:r>
      </w:del>
      <w:del w:id="8554" w:author="Windows User" w:date="2019-09-20T01:38:00Z">
        <w:r w:rsidRPr="0033182C" w:rsidDel="00750347">
          <w:rPr>
            <w:rFonts w:cs="Times New Roman"/>
          </w:rPr>
          <w:delText xml:space="preserve"> pada </w:delText>
        </w:r>
        <w:r w:rsidR="005555BB" w:rsidRPr="0033182C" w:rsidDel="00750347">
          <w:rPr>
            <w:rFonts w:cs="Times New Roman"/>
            <w:i/>
          </w:rPr>
          <w:delText>tracker</w:delText>
        </w:r>
        <w:bookmarkStart w:id="8555" w:name="_Toc23497197"/>
        <w:bookmarkStart w:id="8556" w:name="_Toc23553381"/>
        <w:bookmarkStart w:id="8557" w:name="_Toc23811734"/>
        <w:bookmarkStart w:id="8558" w:name="_Toc23881397"/>
        <w:bookmarkEnd w:id="8555"/>
        <w:bookmarkEnd w:id="8556"/>
        <w:bookmarkEnd w:id="8557"/>
        <w:bookmarkEnd w:id="8558"/>
      </w:del>
    </w:p>
    <w:p w14:paraId="5CF1A528" w14:textId="7E04459A" w:rsidR="005C3A7F" w:rsidRPr="0033182C" w:rsidDel="00E14759" w:rsidRDefault="0008725A" w:rsidP="00B64E16">
      <w:pPr>
        <w:ind w:firstLine="357"/>
        <w:rPr>
          <w:del w:id="8559" w:author="Windows User" w:date="2019-09-19T04:16:00Z"/>
          <w:rFonts w:eastAsiaTheme="majorEastAsia" w:cs="Times New Roman"/>
          <w:szCs w:val="24"/>
        </w:rPr>
      </w:pPr>
      <w:del w:id="8560" w:author="Windows User" w:date="2019-09-19T04:16:00Z">
        <w:r w:rsidRPr="0033182C" w:rsidDel="00E14759">
          <w:rPr>
            <w:rFonts w:eastAsiaTheme="majorEastAsia" w:cs="Times New Roman"/>
            <w:szCs w:val="24"/>
          </w:rPr>
          <w:delText xml:space="preserve">Proses perhitungan metode </w:delText>
        </w:r>
      </w:del>
      <w:del w:id="8561" w:author="Windows User" w:date="2019-09-14T03:53:00Z">
        <w:r w:rsidRPr="0033182C" w:rsidDel="00451BA0">
          <w:rPr>
            <w:rFonts w:eastAsiaTheme="majorEastAsia" w:cs="Times New Roman"/>
            <w:szCs w:val="24"/>
          </w:rPr>
          <w:delText>fuzzy</w:delText>
        </w:r>
      </w:del>
      <w:del w:id="8562" w:author="Windows User" w:date="2019-09-19T04:16:00Z">
        <w:r w:rsidRPr="0033182C" w:rsidDel="00E14759">
          <w:rPr>
            <w:rFonts w:eastAsiaTheme="majorEastAsia" w:cs="Times New Roman"/>
            <w:szCs w:val="24"/>
          </w:rPr>
          <w:delText xml:space="preserve"> pada </w:delText>
        </w:r>
        <w:r w:rsidRPr="0033182C" w:rsidDel="00E14759">
          <w:rPr>
            <w:rFonts w:eastAsiaTheme="majorEastAsia" w:cs="Times New Roman"/>
            <w:i/>
            <w:szCs w:val="24"/>
          </w:rPr>
          <w:delText>tracker</w:delText>
        </w:r>
        <w:r w:rsidR="003B2189" w:rsidRPr="0033182C" w:rsidDel="00E14759">
          <w:rPr>
            <w:rFonts w:eastAsiaTheme="majorEastAsia" w:cs="Times New Roman"/>
            <w:szCs w:val="24"/>
          </w:rPr>
          <w:delText xml:space="preserve"> </w:delText>
        </w:r>
        <w:r w:rsidR="00B64E16" w:rsidRPr="0033182C" w:rsidDel="00E14759">
          <w:rPr>
            <w:rFonts w:eastAsiaTheme="majorEastAsia" w:cs="Times New Roman"/>
            <w:szCs w:val="24"/>
          </w:rPr>
          <w:delText xml:space="preserve">diawali dengan melakukan pembacaan sensor </w:delText>
        </w:r>
        <w:r w:rsidR="00B64E16" w:rsidRPr="0033182C" w:rsidDel="00E14759">
          <w:rPr>
            <w:rFonts w:eastAsiaTheme="majorEastAsia" w:cs="Times New Roman"/>
            <w:i/>
            <w:szCs w:val="24"/>
          </w:rPr>
          <w:delText xml:space="preserve">Light Dependent Resistor </w:delText>
        </w:r>
        <w:r w:rsidR="00B64E16" w:rsidRPr="0033182C" w:rsidDel="00E14759">
          <w:rPr>
            <w:rFonts w:eastAsiaTheme="majorEastAsia" w:cs="Times New Roman"/>
            <w:szCs w:val="24"/>
          </w:rPr>
          <w:delText xml:space="preserve">(LDR) yang terdapat pada </w:delText>
        </w:r>
        <w:r w:rsidR="00B64E16" w:rsidRPr="0033182C" w:rsidDel="00E14759">
          <w:rPr>
            <w:rFonts w:eastAsiaTheme="majorEastAsia" w:cs="Times New Roman"/>
            <w:i/>
            <w:szCs w:val="24"/>
          </w:rPr>
          <w:delText>tracker</w:delText>
        </w:r>
        <w:r w:rsidR="00B64E16" w:rsidRPr="0033182C" w:rsidDel="00E14759">
          <w:rPr>
            <w:rFonts w:eastAsiaTheme="majorEastAsia" w:cs="Times New Roman"/>
            <w:szCs w:val="24"/>
          </w:rPr>
          <w:delText xml:space="preserve">. Kemudian sistem akan menghitung nilai error pada masing-masing posisi vertikal dan horizontal. Hasil perhitungan dari nilai error tersebut akan diolah oleh metode </w:delText>
        </w:r>
      </w:del>
      <w:del w:id="8563" w:author="Windows User" w:date="2019-09-14T03:53:00Z">
        <w:r w:rsidR="00B64E16" w:rsidRPr="0033182C" w:rsidDel="00451BA0">
          <w:rPr>
            <w:rFonts w:eastAsiaTheme="majorEastAsia" w:cs="Times New Roman"/>
            <w:szCs w:val="24"/>
          </w:rPr>
          <w:delText>fuzzy</w:delText>
        </w:r>
      </w:del>
      <w:del w:id="8564" w:author="Windows User" w:date="2019-09-19T04:16:00Z">
        <w:r w:rsidR="00B64E16" w:rsidRPr="0033182C" w:rsidDel="00E14759">
          <w:rPr>
            <w:rFonts w:eastAsiaTheme="majorEastAsia" w:cs="Times New Roman"/>
            <w:szCs w:val="24"/>
          </w:rPr>
          <w:delText xml:space="preserve"> sampai menemukan keputusan apa yang harus dilakukan berdasarkan keluaran </w:delText>
        </w:r>
      </w:del>
      <w:del w:id="8565" w:author="Windows User" w:date="2019-09-14T03:53:00Z">
        <w:r w:rsidR="00B64E16" w:rsidRPr="0033182C" w:rsidDel="00451BA0">
          <w:rPr>
            <w:rFonts w:eastAsiaTheme="majorEastAsia" w:cs="Times New Roman"/>
            <w:szCs w:val="24"/>
          </w:rPr>
          <w:delText>fuzzy</w:delText>
        </w:r>
      </w:del>
      <w:del w:id="8566" w:author="Windows User" w:date="2019-09-19T04:16:00Z">
        <w:r w:rsidR="000576E9" w:rsidRPr="0033182C" w:rsidDel="00E14759">
          <w:rPr>
            <w:rFonts w:eastAsiaTheme="majorEastAsia" w:cs="Times New Roman"/>
            <w:szCs w:val="24"/>
          </w:rPr>
          <w:delText xml:space="preserve"> sesuai pada Gambar</w:delText>
        </w:r>
        <w:r w:rsidR="001B4FD6" w:rsidRPr="0033182C" w:rsidDel="00E14759">
          <w:rPr>
            <w:rFonts w:eastAsiaTheme="majorEastAsia" w:cs="Times New Roman"/>
            <w:szCs w:val="24"/>
          </w:rPr>
          <w:delText xml:space="preserve"> 4.37</w:delText>
        </w:r>
        <w:r w:rsidR="00B64E16" w:rsidRPr="0033182C" w:rsidDel="00E14759">
          <w:rPr>
            <w:rFonts w:eastAsiaTheme="majorEastAsia" w:cs="Times New Roman"/>
            <w:szCs w:val="24"/>
          </w:rPr>
          <w:delText xml:space="preserve">. Apabila keluaran </w:delText>
        </w:r>
      </w:del>
      <w:del w:id="8567" w:author="Windows User" w:date="2019-09-14T03:53:00Z">
        <w:r w:rsidR="00B64E16" w:rsidRPr="0033182C" w:rsidDel="00451BA0">
          <w:rPr>
            <w:rFonts w:eastAsiaTheme="majorEastAsia" w:cs="Times New Roman"/>
            <w:szCs w:val="24"/>
          </w:rPr>
          <w:delText>fuzzy</w:delText>
        </w:r>
      </w:del>
      <w:del w:id="8568" w:author="Windows User" w:date="2019-09-19T04:16:00Z">
        <w:r w:rsidR="00B64E16" w:rsidRPr="0033182C" w:rsidDel="00E14759">
          <w:rPr>
            <w:rFonts w:eastAsiaTheme="majorEastAsia" w:cs="Times New Roman"/>
            <w:szCs w:val="24"/>
          </w:rPr>
          <w:delText xml:space="preserve"> masih belum mencapai nilai 0 atau sesuai</w:delText>
        </w:r>
        <w:r w:rsidR="001B4FD6" w:rsidRPr="0033182C" w:rsidDel="00E14759">
          <w:rPr>
            <w:rFonts w:eastAsiaTheme="majorEastAsia" w:cs="Times New Roman"/>
            <w:szCs w:val="24"/>
          </w:rPr>
          <w:delText xml:space="preserve"> dengan Gambar 4.36</w:delText>
        </w:r>
        <w:r w:rsidR="00F7084F" w:rsidRPr="0033182C" w:rsidDel="00E14759">
          <w:rPr>
            <w:rFonts w:eastAsiaTheme="majorEastAsia" w:cs="Times New Roman"/>
            <w:szCs w:val="24"/>
          </w:rPr>
          <w:delText xml:space="preserve"> drajat keanggotaan pada variabel linguistik ZE</w:delText>
        </w:r>
        <w:r w:rsidR="00681AEC" w:rsidRPr="0033182C" w:rsidDel="00E14759">
          <w:rPr>
            <w:rFonts w:eastAsiaTheme="majorEastAsia" w:cs="Times New Roman"/>
            <w:szCs w:val="24"/>
          </w:rPr>
          <w:delText>, maka akan dilakukan pembacaan sensor lagi.</w:delText>
        </w:r>
        <w:r w:rsidR="00F7084F" w:rsidRPr="0033182C" w:rsidDel="00E14759">
          <w:rPr>
            <w:rFonts w:eastAsiaTheme="majorEastAsia" w:cs="Times New Roman"/>
            <w:szCs w:val="24"/>
          </w:rPr>
          <w:delText xml:space="preserve"> </w:delText>
        </w:r>
        <w:bookmarkStart w:id="8569" w:name="_Toc23497198"/>
        <w:bookmarkStart w:id="8570" w:name="_Toc23553382"/>
        <w:bookmarkStart w:id="8571" w:name="_Toc23811735"/>
        <w:bookmarkStart w:id="8572" w:name="_Toc23881398"/>
        <w:bookmarkEnd w:id="8569"/>
        <w:bookmarkEnd w:id="8570"/>
        <w:bookmarkEnd w:id="8571"/>
        <w:bookmarkEnd w:id="8572"/>
      </w:del>
    </w:p>
    <w:p w14:paraId="7F6C1F6B" w14:textId="2C7D07BF" w:rsidR="002B0286" w:rsidRPr="0033182C" w:rsidDel="00E14759" w:rsidRDefault="002B0286" w:rsidP="00B64E16">
      <w:pPr>
        <w:ind w:firstLine="357"/>
        <w:rPr>
          <w:del w:id="8573" w:author="Windows User" w:date="2019-09-19T04:16:00Z"/>
          <w:rFonts w:eastAsiaTheme="majorEastAsia" w:cs="Times New Roman"/>
          <w:szCs w:val="24"/>
        </w:rPr>
      </w:pPr>
      <w:del w:id="8574" w:author="Windows User" w:date="2019-09-19T04:16:00Z">
        <w:r w:rsidRPr="0033182C" w:rsidDel="00E14759">
          <w:rPr>
            <w:rFonts w:eastAsiaTheme="majorEastAsia" w:cs="Times New Roman"/>
            <w:i/>
            <w:szCs w:val="24"/>
          </w:rPr>
          <w:delText xml:space="preserve">Range </w:delText>
        </w:r>
        <w:r w:rsidRPr="0033182C" w:rsidDel="00E14759">
          <w:rPr>
            <w:rFonts w:eastAsiaTheme="majorEastAsia" w:cs="Times New Roman"/>
            <w:szCs w:val="24"/>
          </w:rPr>
          <w:delText xml:space="preserve">pada drajat keanggotaan </w:delText>
        </w:r>
      </w:del>
      <w:del w:id="8575" w:author="Windows User" w:date="2019-09-14T03:53:00Z">
        <w:r w:rsidRPr="0033182C" w:rsidDel="00451BA0">
          <w:rPr>
            <w:rFonts w:eastAsiaTheme="majorEastAsia" w:cs="Times New Roman"/>
            <w:szCs w:val="24"/>
          </w:rPr>
          <w:delText>fuzzy</w:delText>
        </w:r>
      </w:del>
      <w:del w:id="8576" w:author="Windows User" w:date="2019-09-19T04:16:00Z">
        <w:r w:rsidRPr="0033182C" w:rsidDel="00E14759">
          <w:rPr>
            <w:rFonts w:eastAsiaTheme="majorEastAsia" w:cs="Times New Roman"/>
            <w:szCs w:val="24"/>
          </w:rPr>
          <w:delText xml:space="preserve"> didapat melaui uji coba pembacaan sensor LDR dengan mencari rata-rata pada masing-masing sisi. Setelah mendapat rata-rata maka dilakukan perhitungan nilai error. Dari nilai error tersebut yang akan digunakan sebagai parameter drajat keanggotaan </w:delText>
        </w:r>
      </w:del>
      <w:del w:id="8577" w:author="Windows User" w:date="2019-09-14T03:53:00Z">
        <w:r w:rsidRPr="0033182C" w:rsidDel="00451BA0">
          <w:rPr>
            <w:rFonts w:eastAsiaTheme="majorEastAsia" w:cs="Times New Roman"/>
            <w:szCs w:val="24"/>
          </w:rPr>
          <w:delText>fuzzy</w:delText>
        </w:r>
      </w:del>
      <w:del w:id="8578" w:author="Windows User" w:date="2019-09-19T04:16:00Z">
        <w:r w:rsidRPr="0033182C" w:rsidDel="00E14759">
          <w:rPr>
            <w:rFonts w:eastAsiaTheme="majorEastAsia" w:cs="Times New Roman"/>
            <w:szCs w:val="24"/>
          </w:rPr>
          <w:delText xml:space="preserve"> dengan </w:delText>
        </w:r>
        <w:r w:rsidRPr="0033182C" w:rsidDel="00E14759">
          <w:rPr>
            <w:rFonts w:eastAsiaTheme="majorEastAsia" w:cs="Times New Roman"/>
            <w:i/>
            <w:szCs w:val="24"/>
          </w:rPr>
          <w:delText xml:space="preserve">range </w:delText>
        </w:r>
        <w:r w:rsidR="001B4FD6" w:rsidRPr="0033182C" w:rsidDel="00E14759">
          <w:rPr>
            <w:rFonts w:eastAsiaTheme="majorEastAsia" w:cs="Times New Roman"/>
            <w:szCs w:val="24"/>
          </w:rPr>
          <w:delText>-275 sampai 275 sesuai dengan gambar 4.34 dan 4.35.</w:delText>
        </w:r>
        <w:bookmarkStart w:id="8579" w:name="_Toc23497199"/>
        <w:bookmarkStart w:id="8580" w:name="_Toc23553383"/>
        <w:bookmarkStart w:id="8581" w:name="_Toc23811736"/>
        <w:bookmarkStart w:id="8582" w:name="_Toc23881399"/>
        <w:bookmarkEnd w:id="8579"/>
        <w:bookmarkEnd w:id="8580"/>
        <w:bookmarkEnd w:id="8581"/>
        <w:bookmarkEnd w:id="8582"/>
      </w:del>
    </w:p>
    <w:p w14:paraId="17FAF4E3" w14:textId="14E54898" w:rsidR="00757C1E" w:rsidRPr="0033182C" w:rsidDel="00E14759" w:rsidRDefault="00757C1E" w:rsidP="00F233BE">
      <w:pPr>
        <w:keepNext/>
        <w:rPr>
          <w:del w:id="8583" w:author="Windows User" w:date="2019-09-19T04:16:00Z"/>
          <w:rFonts w:cs="Times New Roman"/>
          <w:noProof/>
        </w:rPr>
      </w:pPr>
      <w:del w:id="8584" w:author="Windows User" w:date="2019-09-19T04:16:00Z">
        <w:r w:rsidRPr="0033182C" w:rsidDel="00E14759">
          <w:rPr>
            <w:rFonts w:cs="Times New Roman"/>
            <w:noProof/>
          </w:rPr>
          <w:drawing>
            <wp:anchor distT="0" distB="0" distL="114300" distR="114300" simplePos="0" relativeHeight="251651072" behindDoc="0" locked="0" layoutInCell="1" allowOverlap="1" wp14:anchorId="1311C794" wp14:editId="01AA08A8">
              <wp:simplePos x="0" y="0"/>
              <wp:positionH relativeFrom="column">
                <wp:posOffset>2555890</wp:posOffset>
              </wp:positionH>
              <wp:positionV relativeFrom="paragraph">
                <wp:posOffset>11765</wp:posOffset>
              </wp:positionV>
              <wp:extent cx="2591513" cy="1689809"/>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2591513" cy="1689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585" w:name="_Toc23497200"/>
        <w:bookmarkStart w:id="8586" w:name="_Toc23553384"/>
        <w:bookmarkStart w:id="8587" w:name="_Toc23811737"/>
        <w:bookmarkStart w:id="8588" w:name="_Toc23881400"/>
        <w:bookmarkEnd w:id="8585"/>
        <w:bookmarkEnd w:id="8586"/>
        <w:bookmarkEnd w:id="8587"/>
        <w:bookmarkEnd w:id="8588"/>
      </w:del>
    </w:p>
    <w:p w14:paraId="489784EB" w14:textId="1F83AE70" w:rsidR="00F233BE" w:rsidRPr="0033182C" w:rsidDel="00E14759" w:rsidRDefault="00757C1E" w:rsidP="00F233BE">
      <w:pPr>
        <w:keepNext/>
        <w:rPr>
          <w:del w:id="8589" w:author="Windows User" w:date="2019-09-19T04:16:00Z"/>
          <w:rFonts w:cs="Times New Roman"/>
        </w:rPr>
      </w:pPr>
      <w:del w:id="8590" w:author="Windows User" w:date="2019-09-19T04:16:00Z">
        <w:r w:rsidRPr="0033182C" w:rsidDel="00E14759">
          <w:rPr>
            <w:rFonts w:cs="Times New Roman"/>
            <w:noProof/>
          </w:rPr>
          <mc:AlternateContent>
            <mc:Choice Requires="wps">
              <w:drawing>
                <wp:anchor distT="0" distB="0" distL="114300" distR="114300" simplePos="0" relativeHeight="251653120" behindDoc="0" locked="0" layoutInCell="1" allowOverlap="1" wp14:anchorId="14E0BF69" wp14:editId="731AD012">
                  <wp:simplePos x="0" y="0"/>
                  <wp:positionH relativeFrom="column">
                    <wp:posOffset>2787686</wp:posOffset>
                  </wp:positionH>
                  <wp:positionV relativeFrom="paragraph">
                    <wp:posOffset>1679354</wp:posOffset>
                  </wp:positionV>
                  <wp:extent cx="27559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11C16E9" w14:textId="65D2DE94" w:rsidR="000B6C7D" w:rsidRPr="00757C1E" w:rsidRDefault="000B6C7D" w:rsidP="00F233BE">
                              <w:pPr>
                                <w:pStyle w:val="Caption"/>
                                <w:rPr>
                                  <w:noProof/>
                                  <w:color w:val="auto"/>
                                  <w:sz w:val="32"/>
                                </w:rPr>
                              </w:pPr>
                              <w:bookmarkStart w:id="8591" w:name="_Toc23880275"/>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8592"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8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F69" id="Text Box 38" o:spid="_x0000_s1056" type="#_x0000_t202" style="position:absolute;left:0;text-align:left;margin-left:219.5pt;margin-top:132.25pt;width:21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6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" stroked="f">
                  <v:textbox style="mso-fit-shape-to-text:t" inset="0,0,0,0">
                    <w:txbxContent>
                      <w:p w14:paraId="611C16E9" w14:textId="65D2DE94" w:rsidR="000B6C7D" w:rsidRPr="00757C1E" w:rsidRDefault="000B6C7D" w:rsidP="00F233BE">
                        <w:pPr>
                          <w:pStyle w:val="Caption"/>
                          <w:rPr>
                            <w:noProof/>
                            <w:color w:val="auto"/>
                            <w:sz w:val="32"/>
                          </w:rPr>
                        </w:pPr>
                        <w:bookmarkStart w:id="8593" w:name="_Toc23880275"/>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8594"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8593"/>
                      </w:p>
                    </w:txbxContent>
                  </v:textbox>
                </v:shape>
              </w:pict>
            </mc:Fallback>
          </mc:AlternateContent>
        </w:r>
        <w:r w:rsidR="00F233BE" w:rsidRPr="0033182C" w:rsidDel="00E14759">
          <w:rPr>
            <w:rFonts w:cs="Times New Roman"/>
            <w:noProof/>
          </w:rPr>
          <w:drawing>
            <wp:inline distT="0" distB="0" distL="0" distR="0" wp14:anchorId="01B849D7" wp14:editId="66AD47D6">
              <wp:extent cx="2613726" cy="1618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640458" cy="1635147"/>
                      </a:xfrm>
                      <a:prstGeom prst="rect">
                        <a:avLst/>
                      </a:prstGeom>
                      <a:ln>
                        <a:noFill/>
                      </a:ln>
                      <a:extLst>
                        <a:ext uri="{53640926-AAD7-44D8-BBD7-CCE9431645EC}">
                          <a14:shadowObscured xmlns:a14="http://schemas.microsoft.com/office/drawing/2010/main"/>
                        </a:ext>
                      </a:extLst>
                    </pic:spPr>
                  </pic:pic>
                </a:graphicData>
              </a:graphic>
            </wp:inline>
          </w:drawing>
        </w:r>
        <w:bookmarkStart w:id="8595" w:name="_Toc23497201"/>
        <w:bookmarkStart w:id="8596" w:name="_Toc23553385"/>
        <w:bookmarkStart w:id="8597" w:name="_Toc23811738"/>
        <w:bookmarkStart w:id="8598" w:name="_Toc23881401"/>
        <w:bookmarkEnd w:id="8595"/>
        <w:bookmarkEnd w:id="8596"/>
        <w:bookmarkEnd w:id="8597"/>
        <w:bookmarkEnd w:id="8598"/>
      </w:del>
    </w:p>
    <w:p w14:paraId="77D2FDDD" w14:textId="225CA0CE" w:rsidR="00F233BE" w:rsidRPr="0033182C" w:rsidDel="00E14759" w:rsidRDefault="00757C1E" w:rsidP="00F233BE">
      <w:pPr>
        <w:pStyle w:val="Caption"/>
        <w:rPr>
          <w:del w:id="8599" w:author="Windows User" w:date="2019-09-19T04:16:00Z"/>
          <w:rFonts w:cs="Times New Roman"/>
          <w:color w:val="auto"/>
          <w:sz w:val="22"/>
        </w:rPr>
      </w:pPr>
      <w:del w:id="8600" w:author="Windows User" w:date="2019-09-19T04:16:00Z">
        <w:r w:rsidRPr="0033182C" w:rsidDel="00E14759">
          <w:rPr>
            <w:rFonts w:cs="Times New Roman"/>
            <w:i w:val="0"/>
            <w:color w:val="auto"/>
            <w:sz w:val="22"/>
          </w:rPr>
          <w:delText xml:space="preserve">   </w:delText>
        </w:r>
        <w:r w:rsidR="00F233BE" w:rsidRPr="0033182C" w:rsidDel="00E14759">
          <w:rPr>
            <w:rFonts w:cs="Times New Roman"/>
            <w:i w:val="0"/>
            <w:color w:val="auto"/>
            <w:sz w:val="22"/>
          </w:rPr>
          <w:delText xml:space="preserve">Gambar </w:delText>
        </w:r>
      </w:del>
      <w:del w:id="8601"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35</w:delText>
        </w:r>
        <w:r w:rsidR="00F25887" w:rsidRPr="0033182C" w:rsidDel="007F4597">
          <w:rPr>
            <w:rFonts w:cs="Times New Roman"/>
            <w:i w:val="0"/>
            <w:sz w:val="22"/>
          </w:rPr>
          <w:fldChar w:fldCharType="end"/>
        </w:r>
      </w:del>
      <w:del w:id="8602" w:author="Windows User" w:date="2019-09-19T04:16:00Z">
        <w:r w:rsidR="00F233BE" w:rsidRPr="0033182C" w:rsidDel="00E14759">
          <w:rPr>
            <w:rFonts w:cs="Times New Roman"/>
            <w:color w:val="auto"/>
            <w:sz w:val="22"/>
          </w:rPr>
          <w:delText xml:space="preserve"> Range error V</w:delText>
        </w:r>
        <w:bookmarkStart w:id="8603" w:name="_Toc23497202"/>
        <w:bookmarkStart w:id="8604" w:name="_Toc23553386"/>
        <w:bookmarkStart w:id="8605" w:name="_Toc23811739"/>
        <w:bookmarkStart w:id="8606" w:name="_Toc23881402"/>
        <w:bookmarkEnd w:id="8603"/>
        <w:bookmarkEnd w:id="8604"/>
        <w:bookmarkEnd w:id="8605"/>
        <w:bookmarkEnd w:id="8606"/>
      </w:del>
    </w:p>
    <w:p w14:paraId="4971A8F8" w14:textId="38566034" w:rsidR="002B0286" w:rsidRPr="0033182C" w:rsidDel="00E14759" w:rsidRDefault="002B0286" w:rsidP="001B4FD6">
      <w:pPr>
        <w:rPr>
          <w:del w:id="8607" w:author="Windows User" w:date="2019-09-19T04:16:00Z"/>
          <w:rFonts w:cs="Times New Roman"/>
          <w:noProof/>
        </w:rPr>
      </w:pPr>
      <w:bookmarkStart w:id="8608" w:name="_Toc23497203"/>
      <w:bookmarkStart w:id="8609" w:name="_Toc23553387"/>
      <w:bookmarkStart w:id="8610" w:name="_Toc23811740"/>
      <w:bookmarkStart w:id="8611" w:name="_Toc23881403"/>
      <w:bookmarkEnd w:id="8608"/>
      <w:bookmarkEnd w:id="8609"/>
      <w:bookmarkEnd w:id="8610"/>
      <w:bookmarkEnd w:id="8611"/>
    </w:p>
    <w:p w14:paraId="5CD5E244" w14:textId="64B57A17" w:rsidR="002B0286" w:rsidRPr="0033182C" w:rsidDel="00E14759" w:rsidRDefault="002B0286" w:rsidP="00B64E16">
      <w:pPr>
        <w:ind w:firstLine="357"/>
        <w:rPr>
          <w:del w:id="8612" w:author="Windows User" w:date="2019-09-19T04:16:00Z"/>
          <w:rFonts w:eastAsiaTheme="majorEastAsia" w:cs="Times New Roman"/>
          <w:szCs w:val="24"/>
        </w:rPr>
      </w:pPr>
      <w:bookmarkStart w:id="8613" w:name="_Toc23497204"/>
      <w:bookmarkStart w:id="8614" w:name="_Toc23553388"/>
      <w:bookmarkStart w:id="8615" w:name="_Toc23811741"/>
      <w:bookmarkStart w:id="8616" w:name="_Toc23881404"/>
      <w:bookmarkEnd w:id="8613"/>
      <w:bookmarkEnd w:id="8614"/>
      <w:bookmarkEnd w:id="8615"/>
      <w:bookmarkEnd w:id="8616"/>
    </w:p>
    <w:p w14:paraId="3FC52416" w14:textId="15DA6111" w:rsidR="00F7084F" w:rsidRPr="0033182C" w:rsidDel="00E14759" w:rsidRDefault="00B64E16" w:rsidP="00F7084F">
      <w:pPr>
        <w:keepNext/>
        <w:ind w:firstLine="357"/>
        <w:rPr>
          <w:del w:id="8617" w:author="Windows User" w:date="2019-09-19T04:16:00Z"/>
          <w:rFonts w:cs="Times New Roman"/>
        </w:rPr>
      </w:pPr>
      <w:del w:id="8618" w:author="Windows User" w:date="2019-09-19T04:16:00Z">
        <w:r w:rsidRPr="0033182C" w:rsidDel="00E14759">
          <w:rPr>
            <w:rFonts w:eastAsiaTheme="majorEastAsia" w:cs="Times New Roman"/>
            <w:noProof/>
            <w:szCs w:val="24"/>
          </w:rPr>
          <w:drawing>
            <wp:inline distT="0" distB="0" distL="0" distR="0" wp14:anchorId="5D62ABEB" wp14:editId="20A9C784">
              <wp:extent cx="739873" cy="2244559"/>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728" cy="2295694"/>
                      </a:xfrm>
                      <a:prstGeom prst="rect">
                        <a:avLst/>
                      </a:prstGeom>
                    </pic:spPr>
                  </pic:pic>
                </a:graphicData>
              </a:graphic>
            </wp:inline>
          </w:drawing>
        </w:r>
        <w:r w:rsidR="00F7084F" w:rsidRPr="0033182C" w:rsidDel="00E14759">
          <w:rPr>
            <w:rFonts w:cs="Times New Roman"/>
            <w:noProof/>
          </w:rPr>
          <w:delText xml:space="preserve">                </w:delText>
        </w:r>
        <w:r w:rsidR="002C59BA" w:rsidRPr="0033182C" w:rsidDel="00E14759">
          <w:rPr>
            <w:rFonts w:cs="Times New Roman"/>
            <w:noProof/>
          </w:rPr>
          <w:drawing>
            <wp:inline distT="0" distB="0" distL="0" distR="0" wp14:anchorId="3CC3B034" wp14:editId="2C57E693">
              <wp:extent cx="2596055" cy="10839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commentRangeStart w:id="8619"/>
        <w:commentRangeEnd w:id="8619"/>
        <w:r w:rsidR="00DD7B26" w:rsidRPr="0033182C" w:rsidDel="00E14759">
          <w:rPr>
            <w:rStyle w:val="CommentReference"/>
            <w:rFonts w:cs="Times New Roman"/>
          </w:rPr>
          <w:commentReference w:id="8619"/>
        </w:r>
        <w:bookmarkStart w:id="8620" w:name="_Toc23497205"/>
        <w:bookmarkStart w:id="8621" w:name="_Toc23553389"/>
        <w:bookmarkStart w:id="8622" w:name="_Toc23811742"/>
        <w:bookmarkStart w:id="8623" w:name="_Toc23881405"/>
        <w:bookmarkEnd w:id="8620"/>
        <w:bookmarkEnd w:id="8621"/>
        <w:bookmarkEnd w:id="8622"/>
        <w:bookmarkEnd w:id="8623"/>
      </w:del>
    </w:p>
    <w:p w14:paraId="0C67FBF5" w14:textId="5F3E0D81" w:rsidR="000576E9" w:rsidRPr="0033182C" w:rsidDel="00E14759" w:rsidRDefault="00F7084F" w:rsidP="00ED1520">
      <w:pPr>
        <w:pStyle w:val="Caption"/>
        <w:ind w:left="2880" w:firstLine="720"/>
        <w:rPr>
          <w:del w:id="8624" w:author="Windows User" w:date="2019-09-19T04:16:00Z"/>
          <w:rFonts w:cs="Times New Roman"/>
          <w:i w:val="0"/>
          <w:color w:val="auto"/>
          <w:sz w:val="22"/>
        </w:rPr>
      </w:pPr>
      <w:del w:id="8625" w:author="Windows User" w:date="2019-09-19T04:16:00Z">
        <w:r w:rsidRPr="0033182C" w:rsidDel="00E14759">
          <w:rPr>
            <w:rFonts w:cs="Times New Roman"/>
            <w:i w:val="0"/>
            <w:color w:val="auto"/>
            <w:sz w:val="22"/>
          </w:rPr>
          <w:delText xml:space="preserve">      Gambar </w:delText>
        </w:r>
      </w:del>
      <w:del w:id="862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36</w:delText>
        </w:r>
        <w:r w:rsidR="00F25887" w:rsidRPr="0033182C" w:rsidDel="007F4597">
          <w:rPr>
            <w:rFonts w:cs="Times New Roman"/>
            <w:i w:val="0"/>
            <w:sz w:val="22"/>
          </w:rPr>
          <w:fldChar w:fldCharType="end"/>
        </w:r>
      </w:del>
      <w:del w:id="8627" w:author="Windows User" w:date="2019-09-19T04:16:00Z">
        <w:r w:rsidRPr="0033182C" w:rsidDel="00E14759">
          <w:rPr>
            <w:rFonts w:cs="Times New Roman"/>
            <w:i w:val="0"/>
            <w:color w:val="auto"/>
            <w:sz w:val="22"/>
          </w:rPr>
          <w:delText xml:space="preserve"> Drajat keanggotaan </w:delText>
        </w:r>
      </w:del>
      <w:del w:id="8628" w:author="Windows User" w:date="2019-09-14T03:53:00Z">
        <w:r w:rsidRPr="0033182C" w:rsidDel="00451BA0">
          <w:rPr>
            <w:rFonts w:cs="Times New Roman"/>
            <w:i w:val="0"/>
            <w:color w:val="auto"/>
            <w:sz w:val="22"/>
          </w:rPr>
          <w:delText>fuzzy</w:delText>
        </w:r>
      </w:del>
      <w:bookmarkStart w:id="8629" w:name="_Toc23497206"/>
      <w:bookmarkStart w:id="8630" w:name="_Toc23553390"/>
      <w:bookmarkStart w:id="8631" w:name="_Toc23811743"/>
      <w:bookmarkStart w:id="8632" w:name="_Toc23881406"/>
      <w:bookmarkEnd w:id="8629"/>
      <w:bookmarkEnd w:id="8630"/>
      <w:bookmarkEnd w:id="8631"/>
      <w:bookmarkEnd w:id="8632"/>
    </w:p>
    <w:p w14:paraId="0A4D8426" w14:textId="530E8881" w:rsidR="0008725A" w:rsidRPr="0033182C" w:rsidDel="00E14759" w:rsidRDefault="000576E9" w:rsidP="00757C1E">
      <w:pPr>
        <w:pStyle w:val="Caption"/>
        <w:rPr>
          <w:del w:id="8633" w:author="Windows User" w:date="2019-09-19T04:16:00Z"/>
          <w:rFonts w:cs="Times New Roman"/>
          <w:i w:val="0"/>
          <w:color w:val="auto"/>
          <w:sz w:val="22"/>
        </w:rPr>
      </w:pPr>
      <w:del w:id="8634" w:author="Windows User" w:date="2019-09-19T04:16:00Z">
        <w:r w:rsidRPr="0033182C" w:rsidDel="00E14759">
          <w:rPr>
            <w:rFonts w:cs="Times New Roman"/>
            <w:i w:val="0"/>
            <w:color w:val="auto"/>
            <w:sz w:val="22"/>
          </w:rPr>
          <w:delText xml:space="preserve">Gambar </w:delText>
        </w:r>
      </w:del>
      <w:del w:id="8635"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37</w:delText>
        </w:r>
        <w:r w:rsidR="00F25887" w:rsidRPr="0033182C" w:rsidDel="007F4597">
          <w:rPr>
            <w:rFonts w:cs="Times New Roman"/>
            <w:i w:val="0"/>
            <w:sz w:val="22"/>
          </w:rPr>
          <w:fldChar w:fldCharType="end"/>
        </w:r>
      </w:del>
      <w:del w:id="8636" w:author="Windows User" w:date="2019-09-19T04:16:00Z">
        <w:r w:rsidRPr="0033182C" w:rsidDel="00E14759">
          <w:rPr>
            <w:rFonts w:cs="Times New Roman"/>
            <w:i w:val="0"/>
            <w:color w:val="auto"/>
            <w:sz w:val="22"/>
          </w:rPr>
          <w:delText xml:space="preserve"> Alur perhitungan </w:delText>
        </w:r>
      </w:del>
      <w:del w:id="8637" w:author="Windows User" w:date="2019-09-14T03:53:00Z">
        <w:r w:rsidRPr="0033182C" w:rsidDel="00451BA0">
          <w:rPr>
            <w:rFonts w:cs="Times New Roman"/>
            <w:i w:val="0"/>
            <w:color w:val="auto"/>
            <w:sz w:val="22"/>
          </w:rPr>
          <w:delText>fuzzy</w:delText>
        </w:r>
      </w:del>
      <w:bookmarkStart w:id="8638" w:name="_Toc23497207"/>
      <w:bookmarkStart w:id="8639" w:name="_Toc23553391"/>
      <w:bookmarkStart w:id="8640" w:name="_Toc23811744"/>
      <w:bookmarkStart w:id="8641" w:name="_Toc23881407"/>
      <w:bookmarkEnd w:id="8638"/>
      <w:bookmarkEnd w:id="8639"/>
      <w:bookmarkEnd w:id="8640"/>
      <w:bookmarkEnd w:id="8641"/>
    </w:p>
    <w:p w14:paraId="55783052" w14:textId="399940C7" w:rsidR="00757C1E" w:rsidRPr="0033182C" w:rsidDel="00E14759" w:rsidRDefault="00757C1E" w:rsidP="00FD5E5B">
      <w:pPr>
        <w:pStyle w:val="Default"/>
        <w:spacing w:line="360" w:lineRule="auto"/>
        <w:ind w:firstLine="426"/>
        <w:jc w:val="both"/>
        <w:rPr>
          <w:del w:id="8642" w:author="Windows User" w:date="2019-09-19T04:16:00Z"/>
          <w:color w:val="auto"/>
        </w:rPr>
      </w:pPr>
      <w:del w:id="8643" w:author="Windows User" w:date="2019-09-19T04:16:00Z">
        <w:r w:rsidRPr="0033182C" w:rsidDel="00E14759">
          <w:rPr>
            <w:color w:val="auto"/>
          </w:rPr>
          <w:delText xml:space="preserve">Hasil uji coba pembacaan sensor </w:delText>
        </w:r>
        <w:r w:rsidR="00FD5E5B" w:rsidRPr="0033182C" w:rsidDel="00E14759">
          <w:rPr>
            <w:color w:val="auto"/>
          </w:rPr>
          <w:delText xml:space="preserve">akan digunakan pada range drajat keanggotaan </w:delText>
        </w:r>
      </w:del>
      <w:del w:id="8644" w:author="Windows User" w:date="2019-09-14T03:53:00Z">
        <w:r w:rsidR="00FD5E5B" w:rsidRPr="0033182C" w:rsidDel="00451BA0">
          <w:rPr>
            <w:color w:val="auto"/>
          </w:rPr>
          <w:delText>fuzzy</w:delText>
        </w:r>
      </w:del>
      <w:del w:id="8645" w:author="Windows User" w:date="2019-09-19T04:16:00Z">
        <w:r w:rsidR="00FD5E5B" w:rsidRPr="0033182C" w:rsidDel="00E14759">
          <w:rPr>
            <w:color w:val="auto"/>
          </w:rPr>
          <w:delText xml:space="preserve">. Berikut ini adalah langkah perhitungan metode </w:delText>
        </w:r>
      </w:del>
      <w:del w:id="8646" w:author="Windows User" w:date="2019-09-14T03:53:00Z">
        <w:r w:rsidR="00FD5E5B" w:rsidRPr="0033182C" w:rsidDel="00451BA0">
          <w:rPr>
            <w:color w:val="auto"/>
          </w:rPr>
          <w:delText>fuzzy</w:delText>
        </w:r>
      </w:del>
      <w:del w:id="8647" w:author="Windows User" w:date="2019-09-19T04:16:00Z">
        <w:r w:rsidR="00FD5E5B" w:rsidRPr="0033182C" w:rsidDel="00E14759">
          <w:rPr>
            <w:color w:val="auto"/>
          </w:rPr>
          <w:delText xml:space="preserve"> contro</w:delText>
        </w:r>
        <w:r w:rsidR="00CA2390" w:rsidRPr="0033182C" w:rsidDel="00E14759">
          <w:rPr>
            <w:color w:val="auto"/>
          </w:rPr>
          <w:delText xml:space="preserve">l yang dimulai dengan mencari nilai error </w:delText>
        </w:r>
        <w:r w:rsidR="00FD5E5B" w:rsidRPr="0033182C" w:rsidDel="00E14759">
          <w:rPr>
            <w:color w:val="auto"/>
          </w:rPr>
          <w:delText xml:space="preserve">sampai dengan deffuzifikasi. </w:delText>
        </w:r>
        <w:bookmarkStart w:id="8648" w:name="_Toc23497208"/>
        <w:bookmarkStart w:id="8649" w:name="_Toc23553392"/>
        <w:bookmarkStart w:id="8650" w:name="_Toc23811745"/>
        <w:bookmarkStart w:id="8651" w:name="_Toc23881408"/>
        <w:bookmarkEnd w:id="8648"/>
        <w:bookmarkEnd w:id="8649"/>
        <w:bookmarkEnd w:id="8650"/>
        <w:bookmarkEnd w:id="8651"/>
      </w:del>
    </w:p>
    <w:p w14:paraId="60C53315" w14:textId="6BB0B167" w:rsidR="00CA2390" w:rsidRPr="0033182C" w:rsidDel="00E14759" w:rsidRDefault="0066399C" w:rsidP="00FD5E5B">
      <w:pPr>
        <w:pStyle w:val="Default"/>
        <w:numPr>
          <w:ilvl w:val="0"/>
          <w:numId w:val="35"/>
        </w:numPr>
        <w:spacing w:line="360" w:lineRule="auto"/>
        <w:ind w:left="426"/>
        <w:jc w:val="both"/>
        <w:rPr>
          <w:del w:id="8652" w:author="Windows User" w:date="2019-09-19T04:16:00Z"/>
          <w:i/>
          <w:color w:val="auto"/>
          <w:sz w:val="22"/>
          <w:szCs w:val="22"/>
        </w:rPr>
      </w:pPr>
      <w:del w:id="8653" w:author="Windows User" w:date="2019-09-19T04:16:00Z">
        <w:r w:rsidRPr="0033182C" w:rsidDel="00E14759">
          <w:rPr>
            <w:i/>
            <w:color w:val="auto"/>
            <w:sz w:val="22"/>
            <w:szCs w:val="22"/>
          </w:rPr>
          <w:delText xml:space="preserve">Error </w:delText>
        </w:r>
        <w:bookmarkStart w:id="8654" w:name="_Toc23497209"/>
        <w:bookmarkStart w:id="8655" w:name="_Toc23553393"/>
        <w:bookmarkStart w:id="8656" w:name="_Toc23811746"/>
        <w:bookmarkStart w:id="8657" w:name="_Toc23881409"/>
        <w:bookmarkEnd w:id="8654"/>
        <w:bookmarkEnd w:id="8655"/>
        <w:bookmarkEnd w:id="8656"/>
        <w:bookmarkEnd w:id="8657"/>
      </w:del>
    </w:p>
    <w:p w14:paraId="25DA8FAF" w14:textId="01C227E7" w:rsidR="0066399C" w:rsidRPr="0033182C" w:rsidDel="00E14759" w:rsidRDefault="008763A9" w:rsidP="008763A9">
      <w:pPr>
        <w:pStyle w:val="Default"/>
        <w:spacing w:line="360" w:lineRule="auto"/>
        <w:ind w:left="66" w:firstLine="360"/>
        <w:jc w:val="both"/>
        <w:rPr>
          <w:del w:id="8658" w:author="Windows User" w:date="2019-09-19T04:16:00Z"/>
          <w:color w:val="auto"/>
          <w:sz w:val="22"/>
          <w:szCs w:val="22"/>
        </w:rPr>
      </w:pPr>
      <w:del w:id="8659" w:author="Windows User" w:date="2019-09-19T04:16:00Z">
        <w:r w:rsidRPr="0033182C" w:rsidDel="00E14759">
          <w:rPr>
            <w:iCs/>
            <w:color w:val="auto"/>
            <w:sz w:val="22"/>
            <w:szCs w:val="22"/>
          </w:rPr>
          <w:delText xml:space="preserve">Nilai error yang akan digunakan dalam penelitian ini ada dua yaitu error vertical dan error horizontal. </w:delText>
        </w:r>
        <w:r w:rsidR="0048654B" w:rsidRPr="0033182C" w:rsidDel="00E14759">
          <w:rPr>
            <w:i/>
            <w:iCs/>
            <w:color w:val="auto"/>
            <w:sz w:val="22"/>
            <w:szCs w:val="22"/>
          </w:rPr>
          <w:delText>Error</w:delText>
        </w:r>
        <w:r w:rsidR="002931AA" w:rsidRPr="0033182C" w:rsidDel="00E14759">
          <w:rPr>
            <w:iCs/>
            <w:color w:val="auto"/>
            <w:sz w:val="22"/>
            <w:szCs w:val="22"/>
          </w:rPr>
          <w:delText xml:space="preserve"> h</w:delText>
        </w:r>
        <w:r w:rsidRPr="0033182C" w:rsidDel="00E14759">
          <w:rPr>
            <w:iCs/>
            <w:color w:val="auto"/>
            <w:sz w:val="22"/>
            <w:szCs w:val="22"/>
          </w:rPr>
          <w:delText>orizontal</w:delText>
        </w:r>
        <w:r w:rsidR="0048654B" w:rsidRPr="0033182C" w:rsidDel="00E14759">
          <w:rPr>
            <w:i/>
            <w:iCs/>
            <w:color w:val="auto"/>
            <w:sz w:val="22"/>
            <w:szCs w:val="22"/>
          </w:rPr>
          <w:delText xml:space="preserve"> </w:delText>
        </w:r>
        <w:r w:rsidR="0048654B" w:rsidRPr="0033182C" w:rsidDel="00E14759">
          <w:rPr>
            <w:color w:val="auto"/>
            <w:sz w:val="22"/>
            <w:szCs w:val="22"/>
          </w:rPr>
          <w:delText>merupakan hasil yang didap</w:delText>
        </w:r>
        <w:r w:rsidRPr="0033182C" w:rsidDel="00E14759">
          <w:rPr>
            <w:color w:val="auto"/>
            <w:sz w:val="22"/>
            <w:szCs w:val="22"/>
          </w:rPr>
          <w:delText>atkan dengan menghitung selisih dari rata-rata hasil sensor LDR kanan dengan kiri sedangkan error  ver</w:delText>
        </w:r>
        <w:r w:rsidR="002931AA" w:rsidRPr="0033182C" w:rsidDel="00E14759">
          <w:rPr>
            <w:color w:val="auto"/>
            <w:sz w:val="22"/>
            <w:szCs w:val="22"/>
          </w:rPr>
          <w:delText>tik</w:delText>
        </w:r>
        <w:r w:rsidRPr="0033182C" w:rsidDel="00E14759">
          <w:rPr>
            <w:color w:val="auto"/>
            <w:sz w:val="22"/>
            <w:szCs w:val="22"/>
          </w:rPr>
          <w:delText xml:space="preserve">al didapat dari selisih antara rata-rata atas dengan bawah. Nilai </w:delText>
        </w:r>
        <w:r w:rsidRPr="0033182C" w:rsidDel="00E14759">
          <w:rPr>
            <w:i/>
            <w:iCs/>
            <w:color w:val="auto"/>
            <w:sz w:val="22"/>
            <w:szCs w:val="22"/>
          </w:rPr>
          <w:delText xml:space="preserve">error </w:delText>
        </w:r>
        <w:r w:rsidRPr="0033182C" w:rsidDel="00E14759">
          <w:rPr>
            <w:color w:val="auto"/>
            <w:sz w:val="22"/>
            <w:szCs w:val="22"/>
          </w:rPr>
          <w:delText xml:space="preserve">dibagi menjadi 5 fungsi keanggotaan. Fungsi keanggotaan serta derajat keanggotaan untuk </w:delText>
        </w:r>
        <w:r w:rsidRPr="0033182C" w:rsidDel="00E14759">
          <w:rPr>
            <w:i/>
            <w:iCs/>
            <w:color w:val="auto"/>
            <w:sz w:val="22"/>
            <w:szCs w:val="22"/>
          </w:rPr>
          <w:delText xml:space="preserve">error </w:delText>
        </w:r>
        <w:r w:rsidRPr="0033182C" w:rsidDel="00E14759">
          <w:rPr>
            <w:color w:val="auto"/>
            <w:sz w:val="22"/>
            <w:szCs w:val="22"/>
          </w:rPr>
          <w:delText>adalah sebagai berikut:</w:delText>
        </w:r>
        <w:bookmarkStart w:id="8660" w:name="_Toc23497210"/>
        <w:bookmarkStart w:id="8661" w:name="_Toc23553394"/>
        <w:bookmarkStart w:id="8662" w:name="_Toc23811747"/>
        <w:bookmarkStart w:id="8663" w:name="_Toc23881410"/>
        <w:bookmarkEnd w:id="8660"/>
        <w:bookmarkEnd w:id="8661"/>
        <w:bookmarkEnd w:id="8662"/>
        <w:bookmarkEnd w:id="8663"/>
      </w:del>
    </w:p>
    <w:p w14:paraId="7FCF7D44" w14:textId="108184B7" w:rsidR="008763A9" w:rsidRPr="0033182C" w:rsidDel="00E14759" w:rsidRDefault="008763A9" w:rsidP="008763A9">
      <w:pPr>
        <w:pStyle w:val="Default"/>
        <w:numPr>
          <w:ilvl w:val="0"/>
          <w:numId w:val="36"/>
        </w:numPr>
        <w:spacing w:line="360" w:lineRule="auto"/>
        <w:ind w:left="993" w:hanging="207"/>
        <w:jc w:val="both"/>
        <w:rPr>
          <w:del w:id="8664" w:author="Windows User" w:date="2019-09-19T04:16:00Z"/>
          <w:i/>
          <w:color w:val="auto"/>
        </w:rPr>
      </w:pPr>
      <w:del w:id="8665" w:author="Windows User" w:date="2019-09-19T04:16:00Z">
        <w:r w:rsidRPr="0033182C" w:rsidDel="00E14759">
          <w:rPr>
            <w:i/>
            <w:color w:val="auto"/>
          </w:rPr>
          <w:delText>Negative Big (NB)</w:delText>
        </w:r>
        <w:bookmarkStart w:id="8666" w:name="_Toc23497211"/>
        <w:bookmarkStart w:id="8667" w:name="_Toc23553395"/>
        <w:bookmarkStart w:id="8668" w:name="_Toc23811748"/>
        <w:bookmarkStart w:id="8669" w:name="_Toc23881411"/>
        <w:bookmarkEnd w:id="8666"/>
        <w:bookmarkEnd w:id="8667"/>
        <w:bookmarkEnd w:id="8668"/>
        <w:bookmarkEnd w:id="8669"/>
      </w:del>
    </w:p>
    <w:p w14:paraId="0207D71F" w14:textId="26CDD981" w:rsidR="00D23E41" w:rsidRPr="0033182C" w:rsidDel="00E14759" w:rsidRDefault="00D23E41" w:rsidP="00D23E41">
      <w:pPr>
        <w:pStyle w:val="Default"/>
        <w:spacing w:line="360" w:lineRule="auto"/>
        <w:ind w:left="993"/>
        <w:jc w:val="both"/>
        <w:rPr>
          <w:del w:id="8670" w:author="Windows User" w:date="2019-09-19T04:16:00Z"/>
          <w:color w:val="auto"/>
        </w:rPr>
      </w:pPr>
      <w:del w:id="8671" w:author="Windows User" w:date="2019-09-19T04:16:00Z">
        <w:r w:rsidRPr="0033182C" w:rsidDel="00E14759">
          <w:rPr>
            <w:i/>
            <w:color w:val="auto"/>
          </w:rPr>
          <w:delText xml:space="preserve">Negative Big </w:delText>
        </w:r>
        <w:r w:rsidR="00A12C2B" w:rsidRPr="0033182C" w:rsidDel="00E14759">
          <w:rPr>
            <w:i/>
            <w:color w:val="auto"/>
          </w:rPr>
          <w:delText xml:space="preserve">yang </w:delText>
        </w:r>
        <w:r w:rsidRPr="0033182C" w:rsidDel="00E14759">
          <w:rPr>
            <w:color w:val="auto"/>
          </w:rPr>
          <w:delText>bernilai &lt; -125</w:delText>
        </w:r>
        <w:bookmarkStart w:id="8672" w:name="_Toc23497212"/>
        <w:bookmarkStart w:id="8673" w:name="_Toc23553396"/>
        <w:bookmarkStart w:id="8674" w:name="_Toc23811749"/>
        <w:bookmarkStart w:id="8675" w:name="_Toc23881412"/>
        <w:bookmarkEnd w:id="8672"/>
        <w:bookmarkEnd w:id="8673"/>
        <w:bookmarkEnd w:id="8674"/>
        <w:bookmarkEnd w:id="8675"/>
      </w:del>
    </w:p>
    <w:p w14:paraId="34E7CEB9" w14:textId="54F26553" w:rsidR="00D23E41" w:rsidRPr="0033182C" w:rsidDel="00E14759" w:rsidRDefault="00D23E41" w:rsidP="00D23E41">
      <w:pPr>
        <w:pStyle w:val="Default"/>
        <w:spacing w:line="360" w:lineRule="auto"/>
        <w:ind w:left="993"/>
        <w:jc w:val="both"/>
        <w:rPr>
          <w:del w:id="8676" w:author="Windows User" w:date="2019-09-19T04:16:00Z"/>
          <w:rFonts w:eastAsiaTheme="minorEastAsia"/>
          <w:color w:val="auto"/>
        </w:rPr>
      </w:pPr>
      <m:oMath>
        <m:r>
          <w:del w:id="8677" w:author="Windows User" w:date="2019-09-19T04:16:00Z">
            <w:rPr>
              <w:rFonts w:ascii="Cambria Math" w:hAnsi="Cambria Math"/>
              <w:color w:val="auto"/>
            </w:rPr>
            <m:t>μNB</m:t>
          </w:del>
        </m:r>
        <m:d>
          <m:dPr>
            <m:ctrlPr>
              <w:del w:id="8678" w:author="Windows User" w:date="2019-09-19T04:16:00Z">
                <w:rPr>
                  <w:rFonts w:ascii="Cambria Math" w:hAnsi="Cambria Math"/>
                  <w:i/>
                  <w:color w:val="auto"/>
                </w:rPr>
              </w:del>
            </m:ctrlPr>
          </m:dPr>
          <m:e>
            <m:r>
              <w:del w:id="8679" w:author="Windows User" w:date="2019-09-19T04:16:00Z">
                <w:rPr>
                  <w:rFonts w:ascii="Cambria Math" w:hAnsi="Cambria Math"/>
                  <w:color w:val="auto"/>
                </w:rPr>
                <m:t>x</m:t>
              </w:del>
            </m:r>
          </m:e>
        </m:d>
        <m:r>
          <w:del w:id="8680" w:author="Windows User" w:date="2019-09-19T04:16:00Z">
            <w:rPr>
              <w:rFonts w:ascii="Cambria Math" w:hAnsi="Cambria Math"/>
              <w:color w:val="auto"/>
            </w:rPr>
            <m:t xml:space="preserve">  </m:t>
          </w:del>
        </m:r>
      </m:oMath>
      <w:del w:id="868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00A12C2B" w:rsidRPr="0033182C" w:rsidDel="00E14759">
          <w:rPr>
            <w:rFonts w:eastAsiaTheme="minorEastAsia"/>
            <w:color w:val="auto"/>
          </w:rPr>
          <w:delText xml:space="preserve">, </w:delText>
        </w:r>
        <m:oMath>
          <m:r>
            <w:rPr>
              <w:rFonts w:ascii="Cambria Math" w:eastAsiaTheme="minorEastAsia" w:hAnsi="Cambria Math"/>
              <w:color w:val="auto"/>
            </w:rPr>
            <m:t>-275≤e≤-125</m:t>
          </m:r>
        </m:oMath>
        <w:bookmarkStart w:id="8682" w:name="_Toc23497213"/>
        <w:bookmarkStart w:id="8683" w:name="_Toc23553397"/>
        <w:bookmarkStart w:id="8684" w:name="_Toc23811750"/>
        <w:bookmarkStart w:id="8685" w:name="_Toc23881413"/>
        <w:bookmarkEnd w:id="8682"/>
        <w:bookmarkEnd w:id="8683"/>
        <w:bookmarkEnd w:id="8684"/>
        <w:bookmarkEnd w:id="8685"/>
      </w:del>
    </w:p>
    <w:p w14:paraId="778D3130" w14:textId="66A9FF34" w:rsidR="008763A9" w:rsidRPr="0033182C" w:rsidDel="00E14759" w:rsidRDefault="008763A9" w:rsidP="008763A9">
      <w:pPr>
        <w:pStyle w:val="Default"/>
        <w:numPr>
          <w:ilvl w:val="0"/>
          <w:numId w:val="36"/>
        </w:numPr>
        <w:spacing w:line="360" w:lineRule="auto"/>
        <w:ind w:left="993" w:hanging="207"/>
        <w:jc w:val="both"/>
        <w:rPr>
          <w:del w:id="8686" w:author="Windows User" w:date="2019-09-19T04:16:00Z"/>
          <w:i/>
          <w:color w:val="auto"/>
          <w:sz w:val="22"/>
          <w:szCs w:val="22"/>
        </w:rPr>
      </w:pPr>
      <w:del w:id="8687" w:author="Windows User" w:date="2019-09-19T04:16:00Z">
        <w:r w:rsidRPr="0033182C" w:rsidDel="00E14759">
          <w:rPr>
            <w:i/>
            <w:color w:val="auto"/>
            <w:sz w:val="22"/>
            <w:szCs w:val="22"/>
          </w:rPr>
          <w:delText>Negative Medium</w:delText>
        </w:r>
        <w:r w:rsidR="00A12C2B" w:rsidRPr="0033182C" w:rsidDel="00E14759">
          <w:rPr>
            <w:i/>
            <w:color w:val="auto"/>
            <w:sz w:val="22"/>
            <w:szCs w:val="22"/>
          </w:rPr>
          <w:delText xml:space="preserve"> (NM)</w:delText>
        </w:r>
        <w:bookmarkStart w:id="8688" w:name="_Toc23497214"/>
        <w:bookmarkStart w:id="8689" w:name="_Toc23553398"/>
        <w:bookmarkStart w:id="8690" w:name="_Toc23811751"/>
        <w:bookmarkStart w:id="8691" w:name="_Toc23881414"/>
        <w:bookmarkEnd w:id="8688"/>
        <w:bookmarkEnd w:id="8689"/>
        <w:bookmarkEnd w:id="8690"/>
        <w:bookmarkEnd w:id="8691"/>
      </w:del>
    </w:p>
    <w:p w14:paraId="67614B5B" w14:textId="1C92A134" w:rsidR="00A12C2B" w:rsidRPr="0033182C" w:rsidDel="00E14759" w:rsidRDefault="00A12C2B" w:rsidP="00A12C2B">
      <w:pPr>
        <w:pStyle w:val="Default"/>
        <w:spacing w:line="360" w:lineRule="auto"/>
        <w:ind w:left="273" w:firstLine="720"/>
        <w:jc w:val="both"/>
        <w:rPr>
          <w:del w:id="8692" w:author="Windows User" w:date="2019-09-19T04:16:00Z"/>
          <w:color w:val="auto"/>
        </w:rPr>
      </w:pPr>
      <w:del w:id="8693" w:author="Windows User" w:date="2019-09-19T04:16:00Z">
        <w:r w:rsidRPr="0033182C" w:rsidDel="00E14759">
          <w:rPr>
            <w:i/>
            <w:color w:val="auto"/>
          </w:rPr>
          <w:delText xml:space="preserve">Negative Medium yang </w:delText>
        </w:r>
        <w:r w:rsidRPr="0033182C" w:rsidDel="00E14759">
          <w:rPr>
            <w:color w:val="auto"/>
          </w:rPr>
          <w:delText>bernilai &lt; -10 sampai -275</w:delText>
        </w:r>
        <w:bookmarkStart w:id="8694" w:name="_Toc23497215"/>
        <w:bookmarkStart w:id="8695" w:name="_Toc23553399"/>
        <w:bookmarkStart w:id="8696" w:name="_Toc23811752"/>
        <w:bookmarkStart w:id="8697" w:name="_Toc23881415"/>
        <w:bookmarkEnd w:id="8694"/>
        <w:bookmarkEnd w:id="8695"/>
        <w:bookmarkEnd w:id="8696"/>
        <w:bookmarkEnd w:id="8697"/>
      </w:del>
    </w:p>
    <w:p w14:paraId="34674A21" w14:textId="6B4D4BE4" w:rsidR="00A12C2B" w:rsidRPr="0033182C" w:rsidDel="00E14759" w:rsidRDefault="00A12C2B" w:rsidP="00A12C2B">
      <w:pPr>
        <w:pStyle w:val="Default"/>
        <w:spacing w:line="360" w:lineRule="auto"/>
        <w:ind w:left="1146"/>
        <w:jc w:val="both"/>
        <w:rPr>
          <w:del w:id="8698" w:author="Windows User" w:date="2019-09-19T04:16:00Z"/>
          <w:rFonts w:eastAsiaTheme="minorEastAsia"/>
          <w:color w:val="auto"/>
        </w:rPr>
      </w:pPr>
      <m:oMath>
        <m:r>
          <w:del w:id="8699" w:author="Windows User" w:date="2019-09-19T04:16:00Z">
            <w:rPr>
              <w:rFonts w:ascii="Cambria Math" w:hAnsi="Cambria Math"/>
              <w:color w:val="auto"/>
            </w:rPr>
            <m:t>μNM</m:t>
          </w:del>
        </m:r>
        <m:d>
          <m:dPr>
            <m:ctrlPr>
              <w:del w:id="8700" w:author="Windows User" w:date="2019-09-19T04:16:00Z">
                <w:rPr>
                  <w:rFonts w:ascii="Cambria Math" w:hAnsi="Cambria Math"/>
                  <w:i/>
                  <w:color w:val="auto"/>
                </w:rPr>
              </w:del>
            </m:ctrlPr>
          </m:dPr>
          <m:e>
            <m:r>
              <w:del w:id="8701" w:author="Windows User" w:date="2019-09-19T04:16:00Z">
                <w:rPr>
                  <w:rFonts w:ascii="Cambria Math" w:hAnsi="Cambria Math"/>
                  <w:color w:val="auto"/>
                </w:rPr>
                <m:t>x</m:t>
              </w:del>
            </m:r>
          </m:e>
        </m:d>
        <m:r>
          <w:del w:id="8702" w:author="Windows User" w:date="2019-09-19T04:16:00Z">
            <w:rPr>
              <w:rFonts w:ascii="Cambria Math" w:hAnsi="Cambria Math"/>
              <w:color w:val="auto"/>
            </w:rPr>
            <m:t xml:space="preserve">  </m:t>
          </w:del>
        </m:r>
      </m:oMath>
      <w:del w:id="8703"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sidDel="00E14759">
          <w:rPr>
            <w:rFonts w:eastAsiaTheme="minorEastAsia"/>
            <w:color w:val="auto"/>
          </w:rPr>
          <w:delText xml:space="preserve">, </w:delText>
        </w:r>
        <m:oMath>
          <m:r>
            <w:rPr>
              <w:rFonts w:ascii="Cambria Math" w:eastAsiaTheme="minorEastAsia" w:hAnsi="Cambria Math"/>
              <w:color w:val="auto"/>
            </w:rPr>
            <m:t>-275≤e≤-125</m:t>
          </m:r>
        </m:oMath>
        <w:bookmarkStart w:id="8704" w:name="_Toc23497216"/>
        <w:bookmarkStart w:id="8705" w:name="_Toc23553400"/>
        <w:bookmarkStart w:id="8706" w:name="_Toc23811753"/>
        <w:bookmarkStart w:id="8707" w:name="_Toc23881416"/>
        <w:bookmarkEnd w:id="8704"/>
        <w:bookmarkEnd w:id="8705"/>
        <w:bookmarkEnd w:id="8706"/>
        <w:bookmarkEnd w:id="8707"/>
      </w:del>
    </w:p>
    <w:p w14:paraId="362A2E79" w14:textId="3ED4C5C8" w:rsidR="00A12C2B" w:rsidRPr="0033182C" w:rsidDel="00E14759" w:rsidRDefault="00A12C2B" w:rsidP="00A12C2B">
      <w:pPr>
        <w:pStyle w:val="Default"/>
        <w:spacing w:line="360" w:lineRule="auto"/>
        <w:ind w:left="1866" w:firstLine="294"/>
        <w:jc w:val="both"/>
        <w:rPr>
          <w:del w:id="8708" w:author="Windows User" w:date="2019-09-19T04:16:00Z"/>
          <w:rFonts w:eastAsiaTheme="minorEastAsia"/>
          <w:color w:val="auto"/>
        </w:rPr>
      </w:pPr>
      <w:del w:id="8709"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-125≤e≤-10</m:t>
          </m:r>
        </m:oMath>
        <w:bookmarkStart w:id="8710" w:name="_Toc23497217"/>
        <w:bookmarkStart w:id="8711" w:name="_Toc23553401"/>
        <w:bookmarkStart w:id="8712" w:name="_Toc23811754"/>
        <w:bookmarkStart w:id="8713" w:name="_Toc23881417"/>
        <w:bookmarkEnd w:id="8710"/>
        <w:bookmarkEnd w:id="8711"/>
        <w:bookmarkEnd w:id="8712"/>
        <w:bookmarkEnd w:id="8713"/>
      </w:del>
    </w:p>
    <w:p w14:paraId="09FBB13B" w14:textId="3C5EEC46" w:rsidR="008763A9" w:rsidRPr="0033182C" w:rsidDel="00E14759" w:rsidRDefault="008763A9" w:rsidP="008763A9">
      <w:pPr>
        <w:pStyle w:val="Default"/>
        <w:numPr>
          <w:ilvl w:val="0"/>
          <w:numId w:val="36"/>
        </w:numPr>
        <w:spacing w:line="360" w:lineRule="auto"/>
        <w:ind w:left="993" w:hanging="207"/>
        <w:jc w:val="both"/>
        <w:rPr>
          <w:del w:id="8714" w:author="Windows User" w:date="2019-09-19T04:16:00Z"/>
          <w:i/>
          <w:color w:val="auto"/>
          <w:sz w:val="22"/>
          <w:szCs w:val="22"/>
        </w:rPr>
      </w:pPr>
      <w:del w:id="8715" w:author="Windows User" w:date="2019-09-19T04:16:00Z">
        <w:r w:rsidRPr="0033182C" w:rsidDel="00E14759">
          <w:rPr>
            <w:i/>
            <w:color w:val="auto"/>
            <w:sz w:val="22"/>
            <w:szCs w:val="22"/>
          </w:rPr>
          <w:delText>Negative Small (NS)</w:delText>
        </w:r>
        <w:bookmarkStart w:id="8716" w:name="_Toc23497218"/>
        <w:bookmarkStart w:id="8717" w:name="_Toc23553402"/>
        <w:bookmarkStart w:id="8718" w:name="_Toc23811755"/>
        <w:bookmarkStart w:id="8719" w:name="_Toc23881418"/>
        <w:bookmarkEnd w:id="8716"/>
        <w:bookmarkEnd w:id="8717"/>
        <w:bookmarkEnd w:id="8718"/>
        <w:bookmarkEnd w:id="8719"/>
      </w:del>
    </w:p>
    <w:p w14:paraId="011BDBD6" w14:textId="7E0BE7C3" w:rsidR="008C4195" w:rsidRPr="0033182C" w:rsidDel="00E14759" w:rsidRDefault="008C4195" w:rsidP="008C4195">
      <w:pPr>
        <w:pStyle w:val="Default"/>
        <w:spacing w:line="360" w:lineRule="auto"/>
        <w:ind w:left="273" w:firstLine="720"/>
        <w:jc w:val="both"/>
        <w:rPr>
          <w:del w:id="8720" w:author="Windows User" w:date="2019-09-19T04:16:00Z"/>
          <w:color w:val="auto"/>
        </w:rPr>
      </w:pPr>
      <w:del w:id="8721" w:author="Windows User" w:date="2019-09-19T04:16:00Z">
        <w:r w:rsidRPr="0033182C" w:rsidDel="00E14759">
          <w:rPr>
            <w:i/>
            <w:color w:val="auto"/>
          </w:rPr>
          <w:delText xml:space="preserve">Negative Small yang </w:delText>
        </w:r>
        <w:r w:rsidRPr="0033182C" w:rsidDel="00E14759">
          <w:rPr>
            <w:color w:val="auto"/>
          </w:rPr>
          <w:delText>bernilai &lt; -125 sampai -0</w:delText>
        </w:r>
        <w:bookmarkStart w:id="8722" w:name="_Toc23497219"/>
        <w:bookmarkStart w:id="8723" w:name="_Toc23553403"/>
        <w:bookmarkStart w:id="8724" w:name="_Toc23811756"/>
        <w:bookmarkStart w:id="8725" w:name="_Toc23881419"/>
        <w:bookmarkEnd w:id="8722"/>
        <w:bookmarkEnd w:id="8723"/>
        <w:bookmarkEnd w:id="8724"/>
        <w:bookmarkEnd w:id="8725"/>
      </w:del>
    </w:p>
    <w:p w14:paraId="6E543B86" w14:textId="1F12B897" w:rsidR="001463A5" w:rsidRPr="0033182C" w:rsidDel="00E14759" w:rsidRDefault="001463A5" w:rsidP="001463A5">
      <w:pPr>
        <w:pStyle w:val="Default"/>
        <w:spacing w:line="360" w:lineRule="auto"/>
        <w:ind w:left="1146"/>
        <w:jc w:val="both"/>
        <w:rPr>
          <w:del w:id="8726" w:author="Windows User" w:date="2019-09-19T04:16:00Z"/>
          <w:rFonts w:eastAsiaTheme="minorEastAsia"/>
          <w:color w:val="auto"/>
        </w:rPr>
      </w:pPr>
      <m:oMath>
        <m:r>
          <w:del w:id="8727" w:author="Windows User" w:date="2019-09-19T04:16:00Z">
            <w:rPr>
              <w:rFonts w:ascii="Cambria Math" w:hAnsi="Cambria Math"/>
              <w:color w:val="auto"/>
            </w:rPr>
            <m:t>μNM</m:t>
          </w:del>
        </m:r>
        <m:d>
          <m:dPr>
            <m:ctrlPr>
              <w:del w:id="8728" w:author="Windows User" w:date="2019-09-19T04:16:00Z">
                <w:rPr>
                  <w:rFonts w:ascii="Cambria Math" w:hAnsi="Cambria Math"/>
                  <w:i/>
                  <w:color w:val="auto"/>
                </w:rPr>
              </w:del>
            </m:ctrlPr>
          </m:dPr>
          <m:e>
            <m:r>
              <w:del w:id="8729" w:author="Windows User" w:date="2019-09-19T04:16:00Z">
                <w:rPr>
                  <w:rFonts w:ascii="Cambria Math" w:hAnsi="Cambria Math"/>
                  <w:color w:val="auto"/>
                </w:rPr>
                <m:t>x</m:t>
              </w:del>
            </m:r>
          </m:e>
        </m:d>
        <m:r>
          <w:del w:id="8730" w:author="Windows User" w:date="2019-09-19T04:16:00Z">
            <w:rPr>
              <w:rFonts w:ascii="Cambria Math" w:hAnsi="Cambria Math"/>
              <w:color w:val="auto"/>
            </w:rPr>
            <m:t xml:space="preserve">  </m:t>
          </w:del>
        </m:r>
      </m:oMath>
      <w:del w:id="873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sidDel="00E14759">
          <w:rPr>
            <w:rFonts w:eastAsiaTheme="minorEastAsia"/>
            <w:color w:val="auto"/>
          </w:rPr>
          <w:delText xml:space="preserve">, </w:delText>
        </w:r>
        <m:oMath>
          <m:r>
            <w:rPr>
              <w:rFonts w:ascii="Cambria Math" w:eastAsiaTheme="minorEastAsia" w:hAnsi="Cambria Math"/>
              <w:color w:val="auto"/>
            </w:rPr>
            <m:t>-125≤e≤-10</m:t>
          </m:r>
        </m:oMath>
        <w:bookmarkStart w:id="8732" w:name="_Toc23497220"/>
        <w:bookmarkStart w:id="8733" w:name="_Toc23553404"/>
        <w:bookmarkStart w:id="8734" w:name="_Toc23811757"/>
        <w:bookmarkStart w:id="8735" w:name="_Toc23881420"/>
        <w:bookmarkEnd w:id="8732"/>
        <w:bookmarkEnd w:id="8733"/>
        <w:bookmarkEnd w:id="8734"/>
        <w:bookmarkEnd w:id="8735"/>
      </w:del>
    </w:p>
    <w:p w14:paraId="565B40C5" w14:textId="04E027D6" w:rsidR="001463A5" w:rsidRPr="0033182C" w:rsidDel="00E14759" w:rsidRDefault="001463A5" w:rsidP="008C4195">
      <w:pPr>
        <w:pStyle w:val="Default"/>
        <w:spacing w:line="360" w:lineRule="auto"/>
        <w:ind w:left="1866" w:firstLine="294"/>
        <w:jc w:val="both"/>
        <w:rPr>
          <w:del w:id="8736" w:author="Windows User" w:date="2019-09-19T04:16:00Z"/>
          <w:rFonts w:eastAsiaTheme="minorEastAsia"/>
          <w:color w:val="auto"/>
        </w:rPr>
      </w:pPr>
      <w:del w:id="873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-10≤e≤0</m:t>
          </m:r>
        </m:oMath>
        <w:bookmarkStart w:id="8738" w:name="_Toc23497221"/>
        <w:bookmarkStart w:id="8739" w:name="_Toc23553405"/>
        <w:bookmarkStart w:id="8740" w:name="_Toc23811758"/>
        <w:bookmarkStart w:id="8741" w:name="_Toc23881421"/>
        <w:bookmarkEnd w:id="8738"/>
        <w:bookmarkEnd w:id="8739"/>
        <w:bookmarkEnd w:id="8740"/>
        <w:bookmarkEnd w:id="8741"/>
      </w:del>
    </w:p>
    <w:p w14:paraId="1920E2DD" w14:textId="07947AB6" w:rsidR="008763A9" w:rsidRPr="0033182C" w:rsidDel="00E14759" w:rsidRDefault="008763A9" w:rsidP="008763A9">
      <w:pPr>
        <w:pStyle w:val="Default"/>
        <w:numPr>
          <w:ilvl w:val="0"/>
          <w:numId w:val="36"/>
        </w:numPr>
        <w:spacing w:line="360" w:lineRule="auto"/>
        <w:ind w:left="993" w:hanging="207"/>
        <w:jc w:val="both"/>
        <w:rPr>
          <w:del w:id="8742" w:author="Windows User" w:date="2019-09-19T04:16:00Z"/>
          <w:i/>
          <w:color w:val="auto"/>
          <w:sz w:val="22"/>
          <w:szCs w:val="22"/>
        </w:rPr>
      </w:pPr>
      <w:del w:id="8743" w:author="Windows User" w:date="2019-09-19T04:16:00Z">
        <w:r w:rsidRPr="0033182C" w:rsidDel="00E14759">
          <w:rPr>
            <w:i/>
            <w:color w:val="auto"/>
            <w:sz w:val="22"/>
            <w:szCs w:val="22"/>
          </w:rPr>
          <w:delText>Zero Error (ZE)</w:delText>
        </w:r>
        <w:bookmarkStart w:id="8744" w:name="_Toc23497222"/>
        <w:bookmarkStart w:id="8745" w:name="_Toc23553406"/>
        <w:bookmarkStart w:id="8746" w:name="_Toc23811759"/>
        <w:bookmarkStart w:id="8747" w:name="_Toc23881422"/>
        <w:bookmarkEnd w:id="8744"/>
        <w:bookmarkEnd w:id="8745"/>
        <w:bookmarkEnd w:id="8746"/>
        <w:bookmarkEnd w:id="8747"/>
      </w:del>
    </w:p>
    <w:p w14:paraId="38463996" w14:textId="52B4FD79" w:rsidR="00B220A3" w:rsidRPr="0033182C" w:rsidDel="00E14759" w:rsidRDefault="00FA3D21" w:rsidP="00B220A3">
      <w:pPr>
        <w:pStyle w:val="Default"/>
        <w:spacing w:line="360" w:lineRule="auto"/>
        <w:ind w:left="273" w:firstLine="720"/>
        <w:jc w:val="both"/>
        <w:rPr>
          <w:del w:id="8748" w:author="Windows User" w:date="2019-09-19T04:16:00Z"/>
          <w:color w:val="auto"/>
        </w:rPr>
      </w:pPr>
      <w:del w:id="8749" w:author="Windows User" w:date="2019-09-19T04:16:00Z">
        <w:r w:rsidRPr="0033182C" w:rsidDel="00E14759">
          <w:rPr>
            <w:i/>
            <w:color w:val="auto"/>
            <w:sz w:val="22"/>
            <w:szCs w:val="22"/>
          </w:rPr>
          <w:delText xml:space="preserve">Zero Error </w:delText>
        </w:r>
        <w:r w:rsidR="00B220A3" w:rsidRPr="0033182C" w:rsidDel="00E14759">
          <w:rPr>
            <w:i/>
            <w:color w:val="auto"/>
          </w:rPr>
          <w:delText xml:space="preserve">yang </w:delText>
        </w:r>
        <w:r w:rsidR="00B220A3" w:rsidRPr="0033182C" w:rsidDel="00E14759">
          <w:rPr>
            <w:color w:val="auto"/>
          </w:rPr>
          <w:delText>bernilai &lt; -10 sampai 10</w:delText>
        </w:r>
        <w:bookmarkStart w:id="8750" w:name="_Toc23497223"/>
        <w:bookmarkStart w:id="8751" w:name="_Toc23553407"/>
        <w:bookmarkStart w:id="8752" w:name="_Toc23811760"/>
        <w:bookmarkStart w:id="8753" w:name="_Toc23881423"/>
        <w:bookmarkEnd w:id="8750"/>
        <w:bookmarkEnd w:id="8751"/>
        <w:bookmarkEnd w:id="8752"/>
        <w:bookmarkEnd w:id="8753"/>
      </w:del>
    </w:p>
    <w:p w14:paraId="791BEEF4" w14:textId="33DD680E" w:rsidR="00B220A3" w:rsidRPr="0033182C" w:rsidDel="00E14759" w:rsidRDefault="002B25BE" w:rsidP="00B220A3">
      <w:pPr>
        <w:pStyle w:val="Default"/>
        <w:spacing w:line="360" w:lineRule="auto"/>
        <w:ind w:left="1146"/>
        <w:jc w:val="both"/>
        <w:rPr>
          <w:del w:id="8754" w:author="Windows User" w:date="2019-09-19T04:16:00Z"/>
          <w:rFonts w:eastAsiaTheme="minorEastAsia"/>
          <w:color w:val="auto"/>
        </w:rPr>
      </w:pPr>
      <m:oMath>
        <m:r>
          <w:del w:id="8755" w:author="Windows User" w:date="2019-09-19T04:16:00Z">
            <w:rPr>
              <w:rFonts w:ascii="Cambria Math" w:hAnsi="Cambria Math"/>
              <w:color w:val="auto"/>
            </w:rPr>
            <m:t>μZE</m:t>
          </w:del>
        </m:r>
        <m:d>
          <m:dPr>
            <m:ctrlPr>
              <w:del w:id="8756" w:author="Windows User" w:date="2019-09-19T04:16:00Z">
                <w:rPr>
                  <w:rFonts w:ascii="Cambria Math" w:hAnsi="Cambria Math"/>
                  <w:i/>
                  <w:color w:val="auto"/>
                </w:rPr>
              </w:del>
            </m:ctrlPr>
          </m:dPr>
          <m:e>
            <m:r>
              <w:del w:id="8757" w:author="Windows User" w:date="2019-09-19T04:16:00Z">
                <w:rPr>
                  <w:rFonts w:ascii="Cambria Math" w:hAnsi="Cambria Math"/>
                  <w:color w:val="auto"/>
                </w:rPr>
                <m:t>x</m:t>
              </w:del>
            </m:r>
          </m:e>
        </m:d>
        <m:r>
          <w:del w:id="8758" w:author="Windows User" w:date="2019-09-19T04:16:00Z">
            <w:rPr>
              <w:rFonts w:ascii="Cambria Math" w:hAnsi="Cambria Math"/>
              <w:color w:val="auto"/>
            </w:rPr>
            <m:t xml:space="preserve">  </m:t>
          </w:del>
        </m:r>
      </m:oMath>
      <w:del w:id="8759" w:author="Windows User" w:date="2019-09-19T04:16:00Z">
        <w:r w:rsidR="00B220A3"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00B220A3" w:rsidRPr="0033182C" w:rsidDel="00E14759">
          <w:rPr>
            <w:rFonts w:eastAsiaTheme="minorEastAsia"/>
            <w:color w:val="auto"/>
          </w:rPr>
          <w:delText xml:space="preserve">, </w:delText>
        </w:r>
        <m:oMath>
          <m:r>
            <w:rPr>
              <w:rFonts w:ascii="Cambria Math" w:eastAsiaTheme="minorEastAsia" w:hAnsi="Cambria Math"/>
              <w:color w:val="auto"/>
            </w:rPr>
            <m:t>-10≤e≤0</m:t>
          </m:r>
        </m:oMath>
        <w:bookmarkStart w:id="8760" w:name="_Toc23497224"/>
        <w:bookmarkStart w:id="8761" w:name="_Toc23553408"/>
        <w:bookmarkStart w:id="8762" w:name="_Toc23811761"/>
        <w:bookmarkStart w:id="8763" w:name="_Toc23881424"/>
        <w:bookmarkEnd w:id="8760"/>
        <w:bookmarkEnd w:id="8761"/>
        <w:bookmarkEnd w:id="8762"/>
        <w:bookmarkEnd w:id="8763"/>
      </w:del>
    </w:p>
    <w:p w14:paraId="6C4BF015" w14:textId="74D62CDE" w:rsidR="00B220A3" w:rsidRPr="0033182C" w:rsidDel="00E14759" w:rsidRDefault="00B220A3" w:rsidP="00B220A3">
      <w:pPr>
        <w:pStyle w:val="Default"/>
        <w:spacing w:line="360" w:lineRule="auto"/>
        <w:ind w:left="1866" w:firstLine="294"/>
        <w:jc w:val="both"/>
        <w:rPr>
          <w:del w:id="8764" w:author="Windows User" w:date="2019-09-19T04:16:00Z"/>
          <w:rFonts w:eastAsiaTheme="minorEastAsia"/>
          <w:color w:val="auto"/>
        </w:rPr>
      </w:pPr>
      <w:del w:id="8765"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0≤e≤10</m:t>
          </m:r>
        </m:oMath>
        <w:bookmarkStart w:id="8766" w:name="_Toc23497225"/>
        <w:bookmarkStart w:id="8767" w:name="_Toc23553409"/>
        <w:bookmarkStart w:id="8768" w:name="_Toc23811762"/>
        <w:bookmarkStart w:id="8769" w:name="_Toc23881425"/>
        <w:bookmarkEnd w:id="8766"/>
        <w:bookmarkEnd w:id="8767"/>
        <w:bookmarkEnd w:id="8768"/>
        <w:bookmarkEnd w:id="8769"/>
      </w:del>
    </w:p>
    <w:p w14:paraId="0EDE1AF3" w14:textId="57842C52" w:rsidR="002B25BE" w:rsidRPr="0033182C" w:rsidDel="00E14759" w:rsidRDefault="002B25BE" w:rsidP="00B220A3">
      <w:pPr>
        <w:pStyle w:val="Default"/>
        <w:spacing w:line="360" w:lineRule="auto"/>
        <w:ind w:left="1866" w:firstLine="294"/>
        <w:jc w:val="both"/>
        <w:rPr>
          <w:del w:id="8770" w:author="Windows User" w:date="2019-09-19T04:16:00Z"/>
          <w:rFonts w:eastAsiaTheme="minorEastAsia"/>
          <w:color w:val="auto"/>
        </w:rPr>
      </w:pPr>
      <w:bookmarkStart w:id="8771" w:name="_Toc23497226"/>
      <w:bookmarkStart w:id="8772" w:name="_Toc23553410"/>
      <w:bookmarkStart w:id="8773" w:name="_Toc23811763"/>
      <w:bookmarkStart w:id="8774" w:name="_Toc23881426"/>
      <w:bookmarkEnd w:id="8771"/>
      <w:bookmarkEnd w:id="8772"/>
      <w:bookmarkEnd w:id="8773"/>
      <w:bookmarkEnd w:id="8774"/>
    </w:p>
    <w:p w14:paraId="3F96B32C" w14:textId="70B36230" w:rsidR="002B25BE" w:rsidRPr="0033182C" w:rsidDel="00E14759" w:rsidRDefault="008763A9" w:rsidP="002B25BE">
      <w:pPr>
        <w:pStyle w:val="Default"/>
        <w:numPr>
          <w:ilvl w:val="0"/>
          <w:numId w:val="36"/>
        </w:numPr>
        <w:spacing w:line="360" w:lineRule="auto"/>
        <w:ind w:left="993" w:hanging="207"/>
        <w:jc w:val="both"/>
        <w:rPr>
          <w:del w:id="8775" w:author="Windows User" w:date="2019-09-19T04:16:00Z"/>
          <w:i/>
          <w:color w:val="auto"/>
          <w:sz w:val="22"/>
          <w:szCs w:val="22"/>
        </w:rPr>
      </w:pPr>
      <w:del w:id="8776" w:author="Windows User" w:date="2019-09-19T04:16:00Z">
        <w:r w:rsidRPr="0033182C" w:rsidDel="00E14759">
          <w:rPr>
            <w:i/>
            <w:color w:val="auto"/>
            <w:sz w:val="22"/>
            <w:szCs w:val="22"/>
          </w:rPr>
          <w:delText>Positive Small (PS)</w:delText>
        </w:r>
        <w:bookmarkStart w:id="8777" w:name="_Toc23497227"/>
        <w:bookmarkStart w:id="8778" w:name="_Toc23553411"/>
        <w:bookmarkStart w:id="8779" w:name="_Toc23811764"/>
        <w:bookmarkStart w:id="8780" w:name="_Toc23881427"/>
        <w:bookmarkEnd w:id="8777"/>
        <w:bookmarkEnd w:id="8778"/>
        <w:bookmarkEnd w:id="8779"/>
        <w:bookmarkEnd w:id="8780"/>
      </w:del>
    </w:p>
    <w:p w14:paraId="3ACAE45B" w14:textId="2FA74472" w:rsidR="00C53110" w:rsidRPr="0033182C" w:rsidDel="00E14759" w:rsidRDefault="00C53110" w:rsidP="002B25BE">
      <w:pPr>
        <w:pStyle w:val="Default"/>
        <w:spacing w:line="360" w:lineRule="auto"/>
        <w:ind w:left="993"/>
        <w:jc w:val="both"/>
        <w:rPr>
          <w:del w:id="8781" w:author="Windows User" w:date="2019-09-19T04:16:00Z"/>
          <w:i/>
          <w:color w:val="auto"/>
          <w:sz w:val="22"/>
          <w:szCs w:val="22"/>
        </w:rPr>
      </w:pPr>
      <w:del w:id="8782" w:author="Windows User" w:date="2019-09-19T04:16:00Z">
        <w:r w:rsidRPr="0033182C" w:rsidDel="00E14759">
          <w:rPr>
            <w:i/>
            <w:color w:val="auto"/>
            <w:sz w:val="22"/>
            <w:szCs w:val="22"/>
          </w:rPr>
          <w:delText xml:space="preserve">Positive Small </w:delText>
        </w:r>
        <w:r w:rsidRPr="0033182C" w:rsidDel="00E14759">
          <w:rPr>
            <w:i/>
            <w:color w:val="auto"/>
          </w:rPr>
          <w:delText xml:space="preserve">yang </w:delText>
        </w:r>
        <w:r w:rsidRPr="0033182C" w:rsidDel="00E14759">
          <w:rPr>
            <w:color w:val="auto"/>
          </w:rPr>
          <w:delText>bernilai  &gt;10 sampai 125</w:delText>
        </w:r>
        <w:bookmarkStart w:id="8783" w:name="_Toc23497228"/>
        <w:bookmarkStart w:id="8784" w:name="_Toc23553412"/>
        <w:bookmarkStart w:id="8785" w:name="_Toc23811765"/>
        <w:bookmarkStart w:id="8786" w:name="_Toc23881428"/>
        <w:bookmarkEnd w:id="8783"/>
        <w:bookmarkEnd w:id="8784"/>
        <w:bookmarkEnd w:id="8785"/>
        <w:bookmarkEnd w:id="8786"/>
      </w:del>
    </w:p>
    <w:p w14:paraId="6EDAC353" w14:textId="5F22183C" w:rsidR="00C53110" w:rsidRPr="0033182C" w:rsidDel="00E14759" w:rsidRDefault="007522E0" w:rsidP="00C53110">
      <w:pPr>
        <w:pStyle w:val="Default"/>
        <w:spacing w:line="360" w:lineRule="auto"/>
        <w:ind w:left="1146"/>
        <w:jc w:val="both"/>
        <w:rPr>
          <w:del w:id="8787" w:author="Windows User" w:date="2019-09-19T04:16:00Z"/>
          <w:rFonts w:eastAsiaTheme="minorEastAsia"/>
          <w:color w:val="auto"/>
        </w:rPr>
      </w:pPr>
      <m:oMath>
        <m:r>
          <w:del w:id="8788" w:author="Windows User" w:date="2019-09-19T04:16:00Z">
            <w:rPr>
              <w:rFonts w:ascii="Cambria Math" w:hAnsi="Cambria Math"/>
              <w:color w:val="auto"/>
            </w:rPr>
            <m:t>μPS</m:t>
          </w:del>
        </m:r>
        <m:d>
          <m:dPr>
            <m:ctrlPr>
              <w:del w:id="8789" w:author="Windows User" w:date="2019-09-19T04:16:00Z">
                <w:rPr>
                  <w:rFonts w:ascii="Cambria Math" w:hAnsi="Cambria Math"/>
                  <w:i/>
                  <w:color w:val="auto"/>
                </w:rPr>
              </w:del>
            </m:ctrlPr>
          </m:dPr>
          <m:e>
            <m:r>
              <w:del w:id="8790" w:author="Windows User" w:date="2019-09-19T04:16:00Z">
                <w:rPr>
                  <w:rFonts w:ascii="Cambria Math" w:hAnsi="Cambria Math"/>
                  <w:color w:val="auto"/>
                </w:rPr>
                <m:t>x</m:t>
              </w:del>
            </m:r>
          </m:e>
        </m:d>
        <m:r>
          <w:del w:id="8791" w:author="Windows User" w:date="2019-09-19T04:16:00Z">
            <w:rPr>
              <w:rFonts w:ascii="Cambria Math" w:hAnsi="Cambria Math"/>
              <w:color w:val="auto"/>
            </w:rPr>
            <m:t xml:space="preserve">  </m:t>
          </w:del>
        </m:r>
      </m:oMath>
      <w:del w:id="8792" w:author="Windows User" w:date="2019-09-19T04:16:00Z">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0≤e≤10</m:t>
          </m:r>
        </m:oMath>
        <w:bookmarkStart w:id="8793" w:name="_Toc23497229"/>
        <w:bookmarkStart w:id="8794" w:name="_Toc23553413"/>
        <w:bookmarkStart w:id="8795" w:name="_Toc23811766"/>
        <w:bookmarkStart w:id="8796" w:name="_Toc23881429"/>
        <w:bookmarkEnd w:id="8793"/>
        <w:bookmarkEnd w:id="8794"/>
        <w:bookmarkEnd w:id="8795"/>
        <w:bookmarkEnd w:id="8796"/>
      </w:del>
    </w:p>
    <w:p w14:paraId="58EBF31F" w14:textId="0A6EFD5D" w:rsidR="00C53110" w:rsidRPr="0033182C" w:rsidDel="00E14759" w:rsidRDefault="0090324A" w:rsidP="0090324A">
      <w:pPr>
        <w:pStyle w:val="Default"/>
        <w:spacing w:line="360" w:lineRule="auto"/>
        <w:ind w:left="1440"/>
        <w:jc w:val="both"/>
        <w:rPr>
          <w:del w:id="8797" w:author="Windows User" w:date="2019-09-19T04:16:00Z"/>
          <w:rFonts w:eastAsiaTheme="minorEastAsia"/>
          <w:color w:val="auto"/>
        </w:rPr>
      </w:pPr>
      <w:del w:id="8798" w:author="Windows User" w:date="2019-09-19T04:16:00Z">
        <w:r w:rsidRPr="0033182C" w:rsidDel="00E14759">
          <w:rPr>
            <w:rFonts w:eastAsiaTheme="minorEastAsia"/>
            <w:color w:val="auto"/>
          </w:rPr>
          <w:delText xml:space="preserve">        </w:delText>
        </w:r>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10≤e≤125</m:t>
          </m:r>
        </m:oMath>
        <w:bookmarkStart w:id="8799" w:name="_Toc23497230"/>
        <w:bookmarkStart w:id="8800" w:name="_Toc23553414"/>
        <w:bookmarkStart w:id="8801" w:name="_Toc23811767"/>
        <w:bookmarkStart w:id="8802" w:name="_Toc23881430"/>
        <w:bookmarkEnd w:id="8799"/>
        <w:bookmarkEnd w:id="8800"/>
        <w:bookmarkEnd w:id="8801"/>
        <w:bookmarkEnd w:id="8802"/>
      </w:del>
    </w:p>
    <w:p w14:paraId="7DC17ACF" w14:textId="4F5C1B8F" w:rsidR="008763A9" w:rsidRPr="0033182C" w:rsidDel="00E14759" w:rsidRDefault="008763A9" w:rsidP="008763A9">
      <w:pPr>
        <w:pStyle w:val="Default"/>
        <w:numPr>
          <w:ilvl w:val="0"/>
          <w:numId w:val="36"/>
        </w:numPr>
        <w:spacing w:line="360" w:lineRule="auto"/>
        <w:ind w:left="993" w:hanging="207"/>
        <w:jc w:val="both"/>
        <w:rPr>
          <w:del w:id="8803" w:author="Windows User" w:date="2019-09-19T04:16:00Z"/>
          <w:i/>
          <w:color w:val="auto"/>
          <w:sz w:val="22"/>
          <w:szCs w:val="22"/>
        </w:rPr>
      </w:pPr>
      <w:del w:id="8804" w:author="Windows User" w:date="2019-09-19T04:16:00Z">
        <w:r w:rsidRPr="0033182C" w:rsidDel="00E14759">
          <w:rPr>
            <w:i/>
            <w:color w:val="auto"/>
            <w:sz w:val="22"/>
            <w:szCs w:val="22"/>
          </w:rPr>
          <w:delText>Positive Medium (PM)</w:delText>
        </w:r>
        <w:bookmarkStart w:id="8805" w:name="_Toc23497231"/>
        <w:bookmarkStart w:id="8806" w:name="_Toc23553415"/>
        <w:bookmarkStart w:id="8807" w:name="_Toc23811768"/>
        <w:bookmarkStart w:id="8808" w:name="_Toc23881431"/>
        <w:bookmarkEnd w:id="8805"/>
        <w:bookmarkEnd w:id="8806"/>
        <w:bookmarkEnd w:id="8807"/>
        <w:bookmarkEnd w:id="8808"/>
      </w:del>
    </w:p>
    <w:p w14:paraId="70D232D0" w14:textId="53BEF6FC" w:rsidR="00C53110" w:rsidRPr="0033182C" w:rsidDel="00E14759" w:rsidRDefault="00C53110" w:rsidP="00C53110">
      <w:pPr>
        <w:pStyle w:val="Default"/>
        <w:spacing w:line="360" w:lineRule="auto"/>
        <w:ind w:left="273" w:firstLine="720"/>
        <w:jc w:val="both"/>
        <w:rPr>
          <w:del w:id="8809" w:author="Windows User" w:date="2019-09-19T04:16:00Z"/>
          <w:color w:val="auto"/>
        </w:rPr>
      </w:pPr>
      <w:del w:id="8810" w:author="Windows User" w:date="2019-09-19T04:16:00Z">
        <w:r w:rsidRPr="0033182C" w:rsidDel="00E14759">
          <w:rPr>
            <w:i/>
            <w:color w:val="auto"/>
            <w:sz w:val="22"/>
            <w:szCs w:val="22"/>
          </w:rPr>
          <w:delText xml:space="preserve">Positive Medium </w:delText>
        </w:r>
        <w:r w:rsidRPr="0033182C" w:rsidDel="00E14759">
          <w:rPr>
            <w:i/>
            <w:color w:val="auto"/>
          </w:rPr>
          <w:delText xml:space="preserve">yang </w:delText>
        </w:r>
        <w:r w:rsidRPr="0033182C" w:rsidDel="00E14759">
          <w:rPr>
            <w:color w:val="auto"/>
          </w:rPr>
          <w:delText>bernilai &gt;10 sampai 275</w:delText>
        </w:r>
        <w:bookmarkStart w:id="8811" w:name="_Toc23497232"/>
        <w:bookmarkStart w:id="8812" w:name="_Toc23553416"/>
        <w:bookmarkStart w:id="8813" w:name="_Toc23811769"/>
        <w:bookmarkStart w:id="8814" w:name="_Toc23881432"/>
        <w:bookmarkEnd w:id="8811"/>
        <w:bookmarkEnd w:id="8812"/>
        <w:bookmarkEnd w:id="8813"/>
        <w:bookmarkEnd w:id="8814"/>
      </w:del>
    </w:p>
    <w:p w14:paraId="5FEBC929" w14:textId="67467651" w:rsidR="00C53110" w:rsidRPr="0033182C" w:rsidDel="00E14759" w:rsidRDefault="007522E0" w:rsidP="00C53110">
      <w:pPr>
        <w:pStyle w:val="Default"/>
        <w:spacing w:line="360" w:lineRule="auto"/>
        <w:ind w:left="1146"/>
        <w:jc w:val="both"/>
        <w:rPr>
          <w:del w:id="8815" w:author="Windows User" w:date="2019-09-19T04:16:00Z"/>
          <w:rFonts w:eastAsiaTheme="minorEastAsia"/>
          <w:color w:val="auto"/>
        </w:rPr>
      </w:pPr>
      <m:oMath>
        <m:r>
          <w:del w:id="8816" w:author="Windows User" w:date="2019-09-19T04:16:00Z">
            <w:rPr>
              <w:rFonts w:ascii="Cambria Math" w:hAnsi="Cambria Math"/>
              <w:color w:val="auto"/>
            </w:rPr>
            <m:t>μPM</m:t>
          </w:del>
        </m:r>
        <m:d>
          <m:dPr>
            <m:ctrlPr>
              <w:del w:id="8817" w:author="Windows User" w:date="2019-09-19T04:16:00Z">
                <w:rPr>
                  <w:rFonts w:ascii="Cambria Math" w:hAnsi="Cambria Math"/>
                  <w:i/>
                  <w:color w:val="auto"/>
                </w:rPr>
              </w:del>
            </m:ctrlPr>
          </m:dPr>
          <m:e>
            <m:r>
              <w:del w:id="8818" w:author="Windows User" w:date="2019-09-19T04:16:00Z">
                <w:rPr>
                  <w:rFonts w:ascii="Cambria Math" w:hAnsi="Cambria Math"/>
                  <w:color w:val="auto"/>
                </w:rPr>
                <m:t>x</m:t>
              </w:del>
            </m:r>
          </m:e>
        </m:d>
        <m:r>
          <w:del w:id="8819" w:author="Windows User" w:date="2019-09-19T04:16:00Z">
            <w:rPr>
              <w:rFonts w:ascii="Cambria Math" w:hAnsi="Cambria Math"/>
              <w:color w:val="auto"/>
            </w:rPr>
            <m:t xml:space="preserve">  </m:t>
          </w:del>
        </m:r>
      </m:oMath>
      <w:del w:id="8820" w:author="Windows User" w:date="2019-09-19T04:16:00Z">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10≤e≤125</m:t>
          </m:r>
        </m:oMath>
        <w:bookmarkStart w:id="8821" w:name="_Toc23497233"/>
        <w:bookmarkStart w:id="8822" w:name="_Toc23553417"/>
        <w:bookmarkStart w:id="8823" w:name="_Toc23811770"/>
        <w:bookmarkStart w:id="8824" w:name="_Toc23881433"/>
        <w:bookmarkEnd w:id="8821"/>
        <w:bookmarkEnd w:id="8822"/>
        <w:bookmarkEnd w:id="8823"/>
        <w:bookmarkEnd w:id="8824"/>
      </w:del>
    </w:p>
    <w:p w14:paraId="70A0B279" w14:textId="3753E1F8" w:rsidR="00C53110" w:rsidRPr="0033182C" w:rsidDel="00E14759" w:rsidRDefault="0090324A" w:rsidP="0090324A">
      <w:pPr>
        <w:pStyle w:val="Default"/>
        <w:spacing w:line="360" w:lineRule="auto"/>
        <w:ind w:left="1440"/>
        <w:jc w:val="both"/>
        <w:rPr>
          <w:del w:id="8825" w:author="Windows User" w:date="2019-09-19T04:16:00Z"/>
          <w:rFonts w:eastAsiaTheme="minorEastAsia"/>
          <w:color w:val="auto"/>
        </w:rPr>
      </w:pPr>
      <w:del w:id="8826" w:author="Windows User" w:date="2019-09-19T04:16:00Z">
        <w:r w:rsidRPr="0033182C" w:rsidDel="00E14759">
          <w:rPr>
            <w:rFonts w:eastAsiaTheme="minorEastAsia"/>
            <w:color w:val="auto"/>
          </w:rPr>
          <w:delText xml:space="preserve">          </w:delText>
        </w:r>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125≤e≤275</m:t>
          </m:r>
        </m:oMath>
        <w:bookmarkStart w:id="8827" w:name="_Toc23497234"/>
        <w:bookmarkStart w:id="8828" w:name="_Toc23553418"/>
        <w:bookmarkStart w:id="8829" w:name="_Toc23811771"/>
        <w:bookmarkStart w:id="8830" w:name="_Toc23881434"/>
        <w:bookmarkEnd w:id="8827"/>
        <w:bookmarkEnd w:id="8828"/>
        <w:bookmarkEnd w:id="8829"/>
        <w:bookmarkEnd w:id="8830"/>
      </w:del>
    </w:p>
    <w:p w14:paraId="5B2AD2E5" w14:textId="26DA5615" w:rsidR="008763A9" w:rsidRPr="0033182C" w:rsidDel="00E14759" w:rsidRDefault="008763A9" w:rsidP="008763A9">
      <w:pPr>
        <w:pStyle w:val="Default"/>
        <w:numPr>
          <w:ilvl w:val="0"/>
          <w:numId w:val="36"/>
        </w:numPr>
        <w:spacing w:line="360" w:lineRule="auto"/>
        <w:ind w:left="993" w:hanging="207"/>
        <w:jc w:val="both"/>
        <w:rPr>
          <w:del w:id="8831" w:author="Windows User" w:date="2019-09-19T04:16:00Z"/>
          <w:i/>
          <w:color w:val="auto"/>
          <w:sz w:val="22"/>
          <w:szCs w:val="22"/>
        </w:rPr>
      </w:pPr>
      <w:del w:id="8832" w:author="Windows User" w:date="2019-09-19T04:16:00Z">
        <w:r w:rsidRPr="0033182C" w:rsidDel="00E14759">
          <w:rPr>
            <w:i/>
            <w:color w:val="auto"/>
            <w:sz w:val="22"/>
            <w:szCs w:val="22"/>
          </w:rPr>
          <w:delText>Positive Big (PB)</w:delText>
        </w:r>
        <w:bookmarkStart w:id="8833" w:name="_Toc23497235"/>
        <w:bookmarkStart w:id="8834" w:name="_Toc23553419"/>
        <w:bookmarkStart w:id="8835" w:name="_Toc23811772"/>
        <w:bookmarkStart w:id="8836" w:name="_Toc23881435"/>
        <w:bookmarkEnd w:id="8833"/>
        <w:bookmarkEnd w:id="8834"/>
        <w:bookmarkEnd w:id="8835"/>
        <w:bookmarkEnd w:id="8836"/>
      </w:del>
    </w:p>
    <w:p w14:paraId="2063CA4D" w14:textId="6A4AEF52" w:rsidR="00FA3D21" w:rsidRPr="0033182C" w:rsidDel="00E14759" w:rsidRDefault="00FA3D21" w:rsidP="00FA3D21">
      <w:pPr>
        <w:pStyle w:val="Default"/>
        <w:spacing w:line="360" w:lineRule="auto"/>
        <w:ind w:left="273" w:firstLine="720"/>
        <w:jc w:val="both"/>
        <w:rPr>
          <w:del w:id="8837" w:author="Windows User" w:date="2019-09-19T04:16:00Z"/>
          <w:color w:val="auto"/>
        </w:rPr>
      </w:pPr>
      <w:del w:id="8838" w:author="Windows User" w:date="2019-09-19T04:16:00Z">
        <w:r w:rsidRPr="0033182C" w:rsidDel="00E14759">
          <w:rPr>
            <w:i/>
            <w:color w:val="auto"/>
            <w:sz w:val="22"/>
            <w:szCs w:val="22"/>
          </w:rPr>
          <w:delText xml:space="preserve">Positive Big </w:delText>
        </w:r>
        <w:r w:rsidRPr="0033182C" w:rsidDel="00E14759">
          <w:rPr>
            <w:i/>
            <w:color w:val="auto"/>
          </w:rPr>
          <w:delText xml:space="preserve">yang </w:delText>
        </w:r>
        <w:r w:rsidR="00865562" w:rsidRPr="0033182C" w:rsidDel="00E14759">
          <w:rPr>
            <w:color w:val="auto"/>
          </w:rPr>
          <w:delText>bernilai &gt;</w:delText>
        </w:r>
        <w:r w:rsidR="007522E0" w:rsidRPr="0033182C" w:rsidDel="00E14759">
          <w:rPr>
            <w:color w:val="auto"/>
          </w:rPr>
          <w:delText>125</w:delText>
        </w:r>
        <w:bookmarkStart w:id="8839" w:name="_Toc23497236"/>
        <w:bookmarkStart w:id="8840" w:name="_Toc23553420"/>
        <w:bookmarkStart w:id="8841" w:name="_Toc23811773"/>
        <w:bookmarkStart w:id="8842" w:name="_Toc23881436"/>
        <w:bookmarkEnd w:id="8839"/>
        <w:bookmarkEnd w:id="8840"/>
        <w:bookmarkEnd w:id="8841"/>
        <w:bookmarkEnd w:id="8842"/>
      </w:del>
    </w:p>
    <w:p w14:paraId="2F54BDB9" w14:textId="5CD54A3A" w:rsidR="00FA3D21" w:rsidRPr="0033182C" w:rsidDel="00E14759" w:rsidRDefault="007522E0" w:rsidP="00FA3D21">
      <w:pPr>
        <w:pStyle w:val="Default"/>
        <w:spacing w:line="360" w:lineRule="auto"/>
        <w:ind w:left="1146"/>
        <w:jc w:val="both"/>
        <w:rPr>
          <w:del w:id="8843" w:author="Windows User" w:date="2019-09-19T04:16:00Z"/>
          <w:rFonts w:eastAsiaTheme="minorEastAsia"/>
          <w:color w:val="auto"/>
        </w:rPr>
      </w:pPr>
      <m:oMath>
        <m:r>
          <w:del w:id="8844" w:author="Windows User" w:date="2019-09-19T04:16:00Z">
            <w:rPr>
              <w:rFonts w:ascii="Cambria Math" w:hAnsi="Cambria Math"/>
              <w:color w:val="auto"/>
            </w:rPr>
            <m:t>μPB</m:t>
          </w:del>
        </m:r>
        <m:d>
          <m:dPr>
            <m:ctrlPr>
              <w:del w:id="8845" w:author="Windows User" w:date="2019-09-19T04:16:00Z">
                <w:rPr>
                  <w:rFonts w:ascii="Cambria Math" w:hAnsi="Cambria Math"/>
                  <w:i/>
                  <w:color w:val="auto"/>
                </w:rPr>
              </w:del>
            </m:ctrlPr>
          </m:dPr>
          <m:e>
            <m:r>
              <w:del w:id="8846" w:author="Windows User" w:date="2019-09-19T04:16:00Z">
                <w:rPr>
                  <w:rFonts w:ascii="Cambria Math" w:hAnsi="Cambria Math"/>
                  <w:color w:val="auto"/>
                </w:rPr>
                <m:t>x</m:t>
              </w:del>
            </m:r>
          </m:e>
        </m:d>
        <m:r>
          <w:del w:id="8847" w:author="Windows User" w:date="2019-09-19T04:16:00Z">
            <w:rPr>
              <w:rFonts w:ascii="Cambria Math" w:hAnsi="Cambria Math"/>
              <w:color w:val="auto"/>
            </w:rPr>
            <m:t xml:space="preserve">  </m:t>
          </w:del>
        </m:r>
      </m:oMath>
      <w:del w:id="8848" w:author="Windows User" w:date="2019-09-19T04:16:00Z">
        <w:r w:rsidR="00FA3D21"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00FA3D21" w:rsidRPr="0033182C" w:rsidDel="00E14759">
          <w:rPr>
            <w:rFonts w:eastAsiaTheme="minorEastAsia"/>
            <w:color w:val="auto"/>
          </w:rPr>
          <w:delText xml:space="preserve">, </w:delText>
        </w:r>
        <m:oMath>
          <m:r>
            <w:rPr>
              <w:rFonts w:ascii="Cambria Math" w:eastAsiaTheme="minorEastAsia" w:hAnsi="Cambria Math"/>
              <w:color w:val="auto"/>
            </w:rPr>
            <m:t>125≤e≤275</m:t>
          </m:r>
        </m:oMath>
        <w:bookmarkStart w:id="8849" w:name="_Toc23497237"/>
        <w:bookmarkStart w:id="8850" w:name="_Toc23553421"/>
        <w:bookmarkStart w:id="8851" w:name="_Toc23811774"/>
        <w:bookmarkStart w:id="8852" w:name="_Toc23881437"/>
        <w:bookmarkEnd w:id="8849"/>
        <w:bookmarkEnd w:id="8850"/>
        <w:bookmarkEnd w:id="8851"/>
        <w:bookmarkEnd w:id="8852"/>
      </w:del>
    </w:p>
    <w:p w14:paraId="66A9EFDC" w14:textId="43E9CCF4" w:rsidR="00FA3D21" w:rsidRPr="0033182C" w:rsidDel="00E14759" w:rsidRDefault="00FA3D21" w:rsidP="00FA3D21">
      <w:pPr>
        <w:pStyle w:val="Default"/>
        <w:spacing w:line="360" w:lineRule="auto"/>
        <w:ind w:left="1866" w:firstLine="294"/>
        <w:jc w:val="both"/>
        <w:rPr>
          <w:del w:id="8853" w:author="Windows User" w:date="2019-09-19T04:16:00Z"/>
          <w:rFonts w:eastAsiaTheme="minorEastAsia"/>
          <w:color w:val="auto"/>
        </w:rPr>
      </w:pPr>
      <w:del w:id="885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1</m:t>
          </m:r>
        </m:oMath>
        <w:r w:rsidRPr="0033182C" w:rsidDel="00E14759">
          <w:rPr>
            <w:rFonts w:eastAsiaTheme="minorEastAsia"/>
            <w:color w:val="auto"/>
          </w:rPr>
          <w:delText xml:space="preserve">, </w:delText>
        </w:r>
        <m:oMath>
          <m:r>
            <w:rPr>
              <w:rFonts w:ascii="Cambria Math" w:eastAsiaTheme="minorEastAsia" w:hAnsi="Cambria Math"/>
              <w:color w:val="auto"/>
            </w:rPr>
            <m:t xml:space="preserve"> e≥275</m:t>
          </m:r>
        </m:oMath>
        <w:bookmarkStart w:id="8855" w:name="_Toc23497238"/>
        <w:bookmarkStart w:id="8856" w:name="_Toc23553422"/>
        <w:bookmarkStart w:id="8857" w:name="_Toc23811775"/>
        <w:bookmarkStart w:id="8858" w:name="_Toc23881438"/>
        <w:bookmarkEnd w:id="8855"/>
        <w:bookmarkEnd w:id="8856"/>
        <w:bookmarkEnd w:id="8857"/>
        <w:bookmarkEnd w:id="8858"/>
      </w:del>
    </w:p>
    <w:p w14:paraId="63ABEA28" w14:textId="488A9B13" w:rsidR="00ED1520" w:rsidRPr="0033182C" w:rsidDel="00E14759" w:rsidRDefault="00ED1520" w:rsidP="00FD5E5B">
      <w:pPr>
        <w:pStyle w:val="Default"/>
        <w:numPr>
          <w:ilvl w:val="0"/>
          <w:numId w:val="35"/>
        </w:numPr>
        <w:spacing w:line="360" w:lineRule="auto"/>
        <w:ind w:left="426"/>
        <w:jc w:val="both"/>
        <w:rPr>
          <w:del w:id="8859" w:author="Windows User" w:date="2019-09-19T04:16:00Z"/>
          <w:color w:val="auto"/>
        </w:rPr>
      </w:pPr>
      <w:del w:id="8860" w:author="Windows User" w:date="2019-09-19T04:16:00Z">
        <w:r w:rsidRPr="0033182C" w:rsidDel="00E14759">
          <w:rPr>
            <w:color w:val="auto"/>
          </w:rPr>
          <w:delText>Delta</w:delText>
        </w:r>
        <w:r w:rsidR="00B970D6" w:rsidRPr="0033182C" w:rsidDel="00E14759">
          <w:rPr>
            <w:color w:val="auto"/>
          </w:rPr>
          <w:delText>(</w:delText>
        </w:r>
        <w:r w:rsidR="00B970D6" w:rsidRPr="0033182C" w:rsidDel="00E14759">
          <w:rPr>
            <w:i/>
            <w:iCs/>
            <w:color w:val="auto"/>
          </w:rPr>
          <w:delText>Δ</w:delText>
        </w:r>
        <w:r w:rsidR="00B970D6" w:rsidRPr="0033182C" w:rsidDel="00E14759">
          <w:rPr>
            <w:color w:val="auto"/>
          </w:rPr>
          <w:delText>)</w:delText>
        </w:r>
        <w:r w:rsidRPr="0033182C" w:rsidDel="00E14759">
          <w:rPr>
            <w:color w:val="auto"/>
          </w:rPr>
          <w:delText xml:space="preserve"> Error</w:delText>
        </w:r>
        <w:bookmarkStart w:id="8861" w:name="_Toc23497239"/>
        <w:bookmarkStart w:id="8862" w:name="_Toc23553423"/>
        <w:bookmarkStart w:id="8863" w:name="_Toc23811776"/>
        <w:bookmarkStart w:id="8864" w:name="_Toc23881439"/>
        <w:bookmarkEnd w:id="8861"/>
        <w:bookmarkEnd w:id="8862"/>
        <w:bookmarkEnd w:id="8863"/>
        <w:bookmarkEnd w:id="8864"/>
      </w:del>
    </w:p>
    <w:p w14:paraId="0D6385D2" w14:textId="48EE2F63" w:rsidR="007620D8" w:rsidRPr="0033182C" w:rsidDel="00E14759" w:rsidRDefault="00B970D6" w:rsidP="007620D8">
      <w:pPr>
        <w:pStyle w:val="Default"/>
        <w:spacing w:line="360" w:lineRule="auto"/>
        <w:ind w:firstLine="426"/>
        <w:jc w:val="both"/>
        <w:rPr>
          <w:del w:id="8865" w:author="Windows User" w:date="2019-09-19T04:16:00Z"/>
          <w:color w:val="auto"/>
        </w:rPr>
      </w:pPr>
      <w:del w:id="8866" w:author="Windows User" w:date="2019-09-19T04:16:00Z">
        <w:r w:rsidRPr="0033182C" w:rsidDel="00E14759">
          <w:rPr>
            <w:i/>
            <w:iCs/>
            <w:color w:val="auto"/>
          </w:rPr>
          <w:delText xml:space="preserve">Delta(Δ) error </w:delText>
        </w:r>
        <w:r w:rsidRPr="0033182C" w:rsidDel="00E14759">
          <w:rPr>
            <w:color w:val="auto"/>
          </w:rPr>
          <w:delText xml:space="preserve">merupakan selisih antara nilai </w:delText>
        </w:r>
        <w:r w:rsidRPr="0033182C" w:rsidDel="00E14759">
          <w:rPr>
            <w:i/>
            <w:iCs/>
            <w:color w:val="auto"/>
          </w:rPr>
          <w:delText xml:space="preserve">error </w:delText>
        </w:r>
        <w:r w:rsidRPr="0033182C" w:rsidDel="00E14759">
          <w:rPr>
            <w:color w:val="auto"/>
          </w:rPr>
          <w:delText xml:space="preserve">saat ini dengan nilai </w:delText>
        </w:r>
        <w:r w:rsidRPr="0033182C" w:rsidDel="00E14759">
          <w:rPr>
            <w:i/>
            <w:iCs/>
            <w:color w:val="auto"/>
          </w:rPr>
          <w:delText xml:space="preserve">error </w:delText>
        </w:r>
        <w:r w:rsidRPr="0033182C" w:rsidDel="00E14759">
          <w:rPr>
            <w:color w:val="auto"/>
          </w:rPr>
          <w:delText xml:space="preserve">yang ada sebelumnya. Cara mendapatkan nilai variabel </w:delText>
        </w:r>
        <w:r w:rsidRPr="0033182C" w:rsidDel="00E14759">
          <w:rPr>
            <w:i/>
            <w:iCs/>
            <w:color w:val="auto"/>
          </w:rPr>
          <w:delText xml:space="preserve">delta error </w:delText>
        </w:r>
        <w:r w:rsidRPr="0033182C" w:rsidDel="00E14759">
          <w:rPr>
            <w:color w:val="auto"/>
          </w:rPr>
          <w:delText xml:space="preserve">harus diketahui nilai </w:delText>
        </w:r>
        <w:r w:rsidRPr="0033182C" w:rsidDel="00E14759">
          <w:rPr>
            <w:i/>
            <w:iCs/>
            <w:color w:val="auto"/>
          </w:rPr>
          <w:delText xml:space="preserve">error </w:delText>
        </w:r>
        <w:r w:rsidRPr="0033182C" w:rsidDel="00E14759">
          <w:rPr>
            <w:color w:val="auto"/>
          </w:rPr>
          <w:delText>sebelumnya atau jika nilai error sebelumnya tidak ada maka dinyatakan dengan 0, untuk lebih jelasnya dapat diperhatikan persamaan berikut:</w:delText>
        </w:r>
        <w:bookmarkStart w:id="8867" w:name="_Toc23497240"/>
        <w:bookmarkStart w:id="8868" w:name="_Toc23553424"/>
        <w:bookmarkStart w:id="8869" w:name="_Toc23811777"/>
        <w:bookmarkStart w:id="8870" w:name="_Toc23881440"/>
        <w:bookmarkEnd w:id="8867"/>
        <w:bookmarkEnd w:id="8868"/>
        <w:bookmarkEnd w:id="8869"/>
        <w:bookmarkEnd w:id="8870"/>
      </w:del>
    </w:p>
    <w:p w14:paraId="2A102BCD" w14:textId="7088117B" w:rsidR="00B970D6" w:rsidRPr="0033182C" w:rsidDel="00E14759" w:rsidRDefault="00B970D6" w:rsidP="007620D8">
      <w:pPr>
        <w:pStyle w:val="Default"/>
        <w:spacing w:line="360" w:lineRule="auto"/>
        <w:ind w:firstLine="426"/>
        <w:jc w:val="both"/>
        <w:rPr>
          <w:del w:id="8871" w:author="Windows User" w:date="2019-09-19T04:16:00Z"/>
          <w:color w:val="auto"/>
          <w:sz w:val="22"/>
          <w:szCs w:val="22"/>
        </w:rPr>
      </w:pPr>
      <m:oMathPara>
        <m:oMath>
          <m:r>
            <w:del w:id="8872" w:author="Windows User" w:date="2019-09-19T04:16:00Z">
              <w:rPr>
                <w:rFonts w:ascii="Cambria Math" w:hAnsi="Cambria Math"/>
                <w:color w:val="auto"/>
                <w:szCs w:val="22"/>
              </w:rPr>
              <m:t>∆e=</m:t>
            </w:del>
          </m:r>
          <m:sSub>
            <m:sSubPr>
              <m:ctrlPr>
                <w:del w:id="8873" w:author="Windows User" w:date="2019-09-19T04:16:00Z">
                  <w:rPr>
                    <w:rFonts w:ascii="Cambria Math" w:hAnsi="Cambria Math"/>
                    <w:i/>
                    <w:color w:val="auto"/>
                    <w:szCs w:val="22"/>
                  </w:rPr>
                </w:del>
              </m:ctrlPr>
            </m:sSubPr>
            <m:e>
              <m:r>
                <w:del w:id="8874" w:author="Windows User" w:date="2019-09-19T04:16:00Z">
                  <w:rPr>
                    <w:rFonts w:ascii="Cambria Math" w:hAnsi="Cambria Math"/>
                    <w:color w:val="auto"/>
                    <w:szCs w:val="22"/>
                  </w:rPr>
                  <m:t>e</m:t>
                </w:del>
              </m:r>
            </m:e>
            <m:sub>
              <m:r>
                <w:del w:id="8875" w:author="Windows User" w:date="2019-09-19T04:16:00Z">
                  <w:rPr>
                    <w:rFonts w:ascii="Cambria Math" w:hAnsi="Cambria Math"/>
                    <w:color w:val="auto"/>
                    <w:szCs w:val="22"/>
                  </w:rPr>
                  <m:t>n-</m:t>
                </w:del>
              </m:r>
            </m:sub>
          </m:sSub>
          <m:r>
            <w:del w:id="8876" w:author="Windows User" w:date="2019-09-19T04:16:00Z">
              <w:rPr>
                <w:rFonts w:ascii="Cambria Math" w:hAnsi="Cambria Math"/>
                <w:color w:val="auto"/>
                <w:szCs w:val="22"/>
              </w:rPr>
              <m:t xml:space="preserve"> </m:t>
            </w:del>
          </m:r>
          <m:sSub>
            <m:sSubPr>
              <m:ctrlPr>
                <w:del w:id="8877" w:author="Windows User" w:date="2019-09-19T04:16:00Z">
                  <w:rPr>
                    <w:rFonts w:ascii="Cambria Math" w:hAnsi="Cambria Math"/>
                    <w:i/>
                    <w:color w:val="auto"/>
                    <w:szCs w:val="22"/>
                  </w:rPr>
                </w:del>
              </m:ctrlPr>
            </m:sSubPr>
            <m:e>
              <m:r>
                <w:del w:id="8878" w:author="Windows User" w:date="2019-09-19T04:16:00Z">
                  <w:rPr>
                    <w:rFonts w:ascii="Cambria Math" w:hAnsi="Cambria Math"/>
                    <w:color w:val="auto"/>
                    <w:szCs w:val="22"/>
                  </w:rPr>
                  <m:t>e</m:t>
                </w:del>
              </m:r>
            </m:e>
            <m:sub>
              <m:r>
                <w:del w:id="8879" w:author="Windows User" w:date="2019-09-19T04:16:00Z">
                  <w:rPr>
                    <w:rFonts w:ascii="Cambria Math" w:hAnsi="Cambria Math"/>
                    <w:color w:val="auto"/>
                    <w:szCs w:val="22"/>
                  </w:rPr>
                  <m:t>n-1</m:t>
                </w:del>
              </m:r>
            </m:sub>
          </m:sSub>
        </m:oMath>
      </m:oMathPara>
      <w:bookmarkStart w:id="8880" w:name="_Toc23497241"/>
      <w:bookmarkStart w:id="8881" w:name="_Toc23553425"/>
      <w:bookmarkStart w:id="8882" w:name="_Toc23811778"/>
      <w:bookmarkStart w:id="8883" w:name="_Toc23881441"/>
      <w:bookmarkEnd w:id="8880"/>
      <w:bookmarkEnd w:id="8881"/>
      <w:bookmarkEnd w:id="8882"/>
      <w:bookmarkEnd w:id="8883"/>
    </w:p>
    <w:p w14:paraId="713B271B" w14:textId="2F139A9D" w:rsidR="00B970D6" w:rsidRPr="0033182C" w:rsidDel="00E14759" w:rsidRDefault="00B970D6" w:rsidP="00B970D6">
      <w:pPr>
        <w:pStyle w:val="Default"/>
        <w:spacing w:line="360" w:lineRule="auto"/>
        <w:rPr>
          <w:del w:id="8884" w:author="Windows User" w:date="2019-09-19T04:16:00Z"/>
          <w:color w:val="auto"/>
        </w:rPr>
      </w:pPr>
      <w:del w:id="8885" w:author="Windows User" w:date="2019-09-19T04:16:00Z">
        <w:r w:rsidRPr="0033182C" w:rsidDel="00E14759">
          <w:rPr>
            <w:color w:val="auto"/>
          </w:rPr>
          <w:delText xml:space="preserve">Keterangan: </w:delText>
        </w:r>
        <w:bookmarkStart w:id="8886" w:name="_Toc23497242"/>
        <w:bookmarkStart w:id="8887" w:name="_Toc23553426"/>
        <w:bookmarkStart w:id="8888" w:name="_Toc23811779"/>
        <w:bookmarkStart w:id="8889" w:name="_Toc23881442"/>
        <w:bookmarkEnd w:id="8886"/>
        <w:bookmarkEnd w:id="8887"/>
        <w:bookmarkEnd w:id="8888"/>
        <w:bookmarkEnd w:id="8889"/>
      </w:del>
    </w:p>
    <w:p w14:paraId="055826AE" w14:textId="57ED1F5E" w:rsidR="00B970D6" w:rsidRPr="0033182C" w:rsidDel="00E14759" w:rsidRDefault="00B970D6" w:rsidP="00B970D6">
      <w:pPr>
        <w:pStyle w:val="Default"/>
        <w:spacing w:line="360" w:lineRule="auto"/>
        <w:ind w:firstLine="426"/>
        <w:rPr>
          <w:del w:id="8890" w:author="Windows User" w:date="2019-09-19T04:16:00Z"/>
          <w:color w:val="auto"/>
        </w:rPr>
      </w:pPr>
      <w:del w:id="8891" w:author="Windows User" w:date="2019-09-19T04:16:00Z">
        <w:r w:rsidRPr="0033182C" w:rsidDel="00E14759">
          <w:rPr>
            <w:color w:val="auto"/>
          </w:rPr>
          <w:delText xml:space="preserve">en= </w:delText>
        </w:r>
        <w:r w:rsidRPr="0033182C" w:rsidDel="00E14759">
          <w:rPr>
            <w:i/>
            <w:iCs/>
            <w:color w:val="auto"/>
          </w:rPr>
          <w:delText xml:space="preserve">error </w:delText>
        </w:r>
        <w:r w:rsidRPr="0033182C" w:rsidDel="00E14759">
          <w:rPr>
            <w:color w:val="auto"/>
          </w:rPr>
          <w:delText xml:space="preserve">sekarang </w:delText>
        </w:r>
        <w:bookmarkStart w:id="8892" w:name="_Toc23497243"/>
        <w:bookmarkStart w:id="8893" w:name="_Toc23553427"/>
        <w:bookmarkStart w:id="8894" w:name="_Toc23811780"/>
        <w:bookmarkStart w:id="8895" w:name="_Toc23881443"/>
        <w:bookmarkEnd w:id="8892"/>
        <w:bookmarkEnd w:id="8893"/>
        <w:bookmarkEnd w:id="8894"/>
        <w:bookmarkEnd w:id="8895"/>
      </w:del>
    </w:p>
    <w:p w14:paraId="21D09C08" w14:textId="78C07499" w:rsidR="00B970D6" w:rsidRPr="0033182C" w:rsidDel="00E14759" w:rsidRDefault="00B970D6" w:rsidP="00B970D6">
      <w:pPr>
        <w:pStyle w:val="Default"/>
        <w:spacing w:line="360" w:lineRule="auto"/>
        <w:ind w:firstLine="426"/>
        <w:rPr>
          <w:del w:id="8896" w:author="Windows User" w:date="2019-09-19T04:16:00Z"/>
          <w:color w:val="auto"/>
        </w:rPr>
      </w:pPr>
      <w:del w:id="8897" w:author="Windows User" w:date="2019-09-19T04:16:00Z">
        <w:r w:rsidRPr="0033182C" w:rsidDel="00E14759">
          <w:rPr>
            <w:color w:val="auto"/>
          </w:rPr>
          <w:delText xml:space="preserve">en-1= </w:delText>
        </w:r>
        <w:r w:rsidRPr="0033182C" w:rsidDel="00E14759">
          <w:rPr>
            <w:i/>
            <w:iCs/>
            <w:color w:val="auto"/>
          </w:rPr>
          <w:delText xml:space="preserve">error </w:delText>
        </w:r>
        <w:r w:rsidRPr="0033182C" w:rsidDel="00E14759">
          <w:rPr>
            <w:color w:val="auto"/>
          </w:rPr>
          <w:delText xml:space="preserve">sebelumnya </w:delText>
        </w:r>
        <w:bookmarkStart w:id="8898" w:name="_Toc23497244"/>
        <w:bookmarkStart w:id="8899" w:name="_Toc23553428"/>
        <w:bookmarkStart w:id="8900" w:name="_Toc23811781"/>
        <w:bookmarkStart w:id="8901" w:name="_Toc23881444"/>
        <w:bookmarkEnd w:id="8898"/>
        <w:bookmarkEnd w:id="8899"/>
        <w:bookmarkEnd w:id="8900"/>
        <w:bookmarkEnd w:id="8901"/>
      </w:del>
    </w:p>
    <w:p w14:paraId="3901470E" w14:textId="2B189A47" w:rsidR="00B970D6" w:rsidRPr="0033182C" w:rsidDel="00E14759" w:rsidRDefault="00B970D6" w:rsidP="00B970D6">
      <w:pPr>
        <w:pStyle w:val="Default"/>
        <w:spacing w:line="360" w:lineRule="auto"/>
        <w:ind w:firstLine="426"/>
        <w:jc w:val="both"/>
        <w:rPr>
          <w:del w:id="8902" w:author="Windows User" w:date="2019-09-19T04:16:00Z"/>
          <w:color w:val="auto"/>
        </w:rPr>
      </w:pPr>
      <w:del w:id="8903" w:author="Windows User" w:date="2019-09-19T04:16:00Z">
        <w:r w:rsidRPr="0033182C" w:rsidDel="00E14759">
          <w:rPr>
            <w:color w:val="auto"/>
          </w:rPr>
          <w:delText xml:space="preserve">Fungsi keanggotaan </w:delText>
        </w:r>
        <w:r w:rsidRPr="0033182C" w:rsidDel="00E14759">
          <w:rPr>
            <w:i/>
            <w:color w:val="auto"/>
          </w:rPr>
          <w:delText xml:space="preserve">delta </w:delText>
        </w:r>
        <w:r w:rsidRPr="0033182C" w:rsidDel="00E14759">
          <w:rPr>
            <w:i/>
            <w:iCs/>
            <w:color w:val="auto"/>
          </w:rPr>
          <w:delText xml:space="preserve">error </w:delText>
        </w:r>
        <w:r w:rsidRPr="0033182C" w:rsidDel="00E14759">
          <w:rPr>
            <w:color w:val="auto"/>
          </w:rPr>
          <w:delText xml:space="preserve">ditentukan dengan melihat perubahan </w:delText>
        </w:r>
        <w:r w:rsidRPr="0033182C" w:rsidDel="00E14759">
          <w:rPr>
            <w:i/>
            <w:iCs/>
            <w:color w:val="auto"/>
          </w:rPr>
          <w:delText xml:space="preserve">error </w:delText>
        </w:r>
        <w:r w:rsidRPr="0033182C" w:rsidDel="00E14759">
          <w:rPr>
            <w:color w:val="auto"/>
          </w:rPr>
          <w:delText xml:space="preserve">dari yang terkecil hingga </w:delText>
        </w:r>
        <w:r w:rsidRPr="0033182C" w:rsidDel="00E14759">
          <w:rPr>
            <w:i/>
            <w:iCs/>
            <w:color w:val="auto"/>
          </w:rPr>
          <w:delText xml:space="preserve">error </w:delText>
        </w:r>
        <w:r w:rsidRPr="0033182C" w:rsidDel="00E14759">
          <w:rPr>
            <w:color w:val="auto"/>
          </w:rPr>
          <w:delText xml:space="preserve">terbesar. Selanjutnya nilai </w:delText>
        </w:r>
        <w:r w:rsidRPr="0033182C" w:rsidDel="00E14759">
          <w:rPr>
            <w:i/>
            <w:color w:val="auto"/>
          </w:rPr>
          <w:delText xml:space="preserve">delta </w:delText>
        </w:r>
        <w:r w:rsidRPr="0033182C" w:rsidDel="00E14759">
          <w:rPr>
            <w:i/>
            <w:iCs/>
            <w:color w:val="auto"/>
          </w:rPr>
          <w:delText xml:space="preserve">error </w:delText>
        </w:r>
        <w:r w:rsidRPr="0033182C" w:rsidDel="00E14759">
          <w:rPr>
            <w:color w:val="auto"/>
          </w:rPr>
          <w:delText xml:space="preserve">tersebut dibagi menjadi 7 fungsi keanggotaan seperti fungsi keanggotaan </w:delText>
        </w:r>
        <w:r w:rsidRPr="0033182C" w:rsidDel="00E14759">
          <w:rPr>
            <w:i/>
            <w:iCs/>
            <w:color w:val="auto"/>
          </w:rPr>
          <w:delText>error</w:delText>
        </w:r>
        <w:r w:rsidRPr="0033182C" w:rsidDel="00E14759">
          <w:rPr>
            <w:color w:val="auto"/>
          </w:rPr>
          <w:delText xml:space="preserve"> sebagai berikut :</w:delText>
        </w:r>
        <w:bookmarkStart w:id="8904" w:name="_Toc23497245"/>
        <w:bookmarkStart w:id="8905" w:name="_Toc23553429"/>
        <w:bookmarkStart w:id="8906" w:name="_Toc23811782"/>
        <w:bookmarkStart w:id="8907" w:name="_Toc23881445"/>
        <w:bookmarkEnd w:id="8904"/>
        <w:bookmarkEnd w:id="8905"/>
        <w:bookmarkEnd w:id="8906"/>
        <w:bookmarkEnd w:id="8907"/>
      </w:del>
    </w:p>
    <w:p w14:paraId="314F7DD6" w14:textId="69E34F69" w:rsidR="00EB766A" w:rsidRPr="0033182C" w:rsidDel="00E14759" w:rsidRDefault="00EB766A" w:rsidP="00EB766A">
      <w:pPr>
        <w:pStyle w:val="Default"/>
        <w:numPr>
          <w:ilvl w:val="0"/>
          <w:numId w:val="38"/>
        </w:numPr>
        <w:spacing w:line="360" w:lineRule="auto"/>
        <w:ind w:left="993" w:hanging="207"/>
        <w:jc w:val="both"/>
        <w:rPr>
          <w:del w:id="8908" w:author="Windows User" w:date="2019-09-19T04:16:00Z"/>
          <w:i/>
          <w:color w:val="auto"/>
        </w:rPr>
      </w:pPr>
      <w:del w:id="8909" w:author="Windows User" w:date="2019-09-19T04:16:00Z">
        <w:r w:rsidRPr="0033182C" w:rsidDel="00E14759">
          <w:rPr>
            <w:i/>
            <w:color w:val="auto"/>
          </w:rPr>
          <w:delText>Negative Big (NB)</w:delText>
        </w:r>
        <w:bookmarkStart w:id="8910" w:name="_Toc23497246"/>
        <w:bookmarkStart w:id="8911" w:name="_Toc23553430"/>
        <w:bookmarkStart w:id="8912" w:name="_Toc23811783"/>
        <w:bookmarkStart w:id="8913" w:name="_Toc23881446"/>
        <w:bookmarkEnd w:id="8910"/>
        <w:bookmarkEnd w:id="8911"/>
        <w:bookmarkEnd w:id="8912"/>
        <w:bookmarkEnd w:id="8913"/>
      </w:del>
    </w:p>
    <w:p w14:paraId="519B4FA3" w14:textId="272C4294" w:rsidR="00EB766A" w:rsidRPr="0033182C" w:rsidDel="00E14759" w:rsidRDefault="00EB766A" w:rsidP="00EB766A">
      <w:pPr>
        <w:pStyle w:val="Default"/>
        <w:spacing w:line="360" w:lineRule="auto"/>
        <w:ind w:left="993"/>
        <w:jc w:val="both"/>
        <w:rPr>
          <w:del w:id="8914" w:author="Windows User" w:date="2019-09-19T04:16:00Z"/>
          <w:color w:val="auto"/>
        </w:rPr>
      </w:pPr>
      <w:del w:id="8915" w:author="Windows User" w:date="2019-09-19T04:16:00Z">
        <w:r w:rsidRPr="0033182C" w:rsidDel="00E14759">
          <w:rPr>
            <w:i/>
            <w:color w:val="auto"/>
          </w:rPr>
          <w:delText xml:space="preserve">Negative Big yang </w:delText>
        </w:r>
        <w:r w:rsidRPr="0033182C" w:rsidDel="00E14759">
          <w:rPr>
            <w:color w:val="auto"/>
          </w:rPr>
          <w:delText>bernilai &lt; -125</w:delText>
        </w:r>
        <w:bookmarkStart w:id="8916" w:name="_Toc23497247"/>
        <w:bookmarkStart w:id="8917" w:name="_Toc23553431"/>
        <w:bookmarkStart w:id="8918" w:name="_Toc23811784"/>
        <w:bookmarkStart w:id="8919" w:name="_Toc23881447"/>
        <w:bookmarkEnd w:id="8916"/>
        <w:bookmarkEnd w:id="8917"/>
        <w:bookmarkEnd w:id="8918"/>
        <w:bookmarkEnd w:id="8919"/>
      </w:del>
    </w:p>
    <w:p w14:paraId="4E4AF256" w14:textId="3AA07C28" w:rsidR="00EB766A" w:rsidRPr="0033182C" w:rsidDel="00E14759" w:rsidRDefault="00EB766A" w:rsidP="00EB766A">
      <w:pPr>
        <w:pStyle w:val="Default"/>
        <w:spacing w:line="360" w:lineRule="auto"/>
        <w:ind w:left="993"/>
        <w:jc w:val="both"/>
        <w:rPr>
          <w:del w:id="8920" w:author="Windows User" w:date="2019-09-19T04:16:00Z"/>
          <w:rFonts w:eastAsiaTheme="minorEastAsia"/>
          <w:color w:val="auto"/>
        </w:rPr>
      </w:pPr>
      <m:oMath>
        <m:r>
          <w:del w:id="8921" w:author="Windows User" w:date="2019-09-19T04:16:00Z">
            <w:rPr>
              <w:rFonts w:ascii="Cambria Math" w:hAnsi="Cambria Math"/>
              <w:color w:val="auto"/>
            </w:rPr>
            <m:t>μNB</m:t>
          </w:del>
        </m:r>
        <m:d>
          <m:dPr>
            <m:ctrlPr>
              <w:del w:id="8922" w:author="Windows User" w:date="2019-09-19T04:16:00Z">
                <w:rPr>
                  <w:rFonts w:ascii="Cambria Math" w:hAnsi="Cambria Math"/>
                  <w:i/>
                  <w:color w:val="auto"/>
                </w:rPr>
              </w:del>
            </m:ctrlPr>
          </m:dPr>
          <m:e>
            <m:r>
              <w:del w:id="8923" w:author="Windows User" w:date="2019-09-19T04:16:00Z">
                <w:rPr>
                  <w:rFonts w:ascii="Cambria Math" w:hAnsi="Cambria Math"/>
                  <w:color w:val="auto"/>
                </w:rPr>
                <m:t>x</m:t>
              </w:del>
            </m:r>
          </m:e>
        </m:d>
        <m:r>
          <w:del w:id="8924" w:author="Windows User" w:date="2019-09-19T04:16:00Z">
            <w:rPr>
              <w:rFonts w:ascii="Cambria Math" w:hAnsi="Cambria Math"/>
              <w:color w:val="auto"/>
            </w:rPr>
            <m:t xml:space="preserve">  </m:t>
          </w:del>
        </m:r>
      </m:oMath>
      <w:del w:id="8925"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-275≤de≤-125</m:t>
          </m:r>
        </m:oMath>
        <w:bookmarkStart w:id="8926" w:name="_Toc23497248"/>
        <w:bookmarkStart w:id="8927" w:name="_Toc23553432"/>
        <w:bookmarkStart w:id="8928" w:name="_Toc23811785"/>
        <w:bookmarkStart w:id="8929" w:name="_Toc23881448"/>
        <w:bookmarkEnd w:id="8926"/>
        <w:bookmarkEnd w:id="8927"/>
        <w:bookmarkEnd w:id="8928"/>
        <w:bookmarkEnd w:id="8929"/>
      </w:del>
    </w:p>
    <w:p w14:paraId="2C3FAA14" w14:textId="463A4F0B" w:rsidR="00EB766A" w:rsidRPr="0033182C" w:rsidDel="00E14759" w:rsidRDefault="00EB766A" w:rsidP="00EB766A">
      <w:pPr>
        <w:pStyle w:val="Default"/>
        <w:numPr>
          <w:ilvl w:val="0"/>
          <w:numId w:val="38"/>
        </w:numPr>
        <w:spacing w:line="360" w:lineRule="auto"/>
        <w:ind w:left="993" w:hanging="207"/>
        <w:jc w:val="both"/>
        <w:rPr>
          <w:del w:id="8930" w:author="Windows User" w:date="2019-09-19T04:16:00Z"/>
          <w:i/>
          <w:color w:val="auto"/>
          <w:sz w:val="22"/>
          <w:szCs w:val="22"/>
        </w:rPr>
      </w:pPr>
      <w:del w:id="8931" w:author="Windows User" w:date="2019-09-19T04:16:00Z">
        <w:r w:rsidRPr="0033182C" w:rsidDel="00E14759">
          <w:rPr>
            <w:i/>
            <w:color w:val="auto"/>
            <w:sz w:val="22"/>
            <w:szCs w:val="22"/>
          </w:rPr>
          <w:delText>Negative Medium (NM)</w:delText>
        </w:r>
        <w:bookmarkStart w:id="8932" w:name="_Toc23497249"/>
        <w:bookmarkStart w:id="8933" w:name="_Toc23553433"/>
        <w:bookmarkStart w:id="8934" w:name="_Toc23811786"/>
        <w:bookmarkStart w:id="8935" w:name="_Toc23881449"/>
        <w:bookmarkEnd w:id="8932"/>
        <w:bookmarkEnd w:id="8933"/>
        <w:bookmarkEnd w:id="8934"/>
        <w:bookmarkEnd w:id="8935"/>
      </w:del>
    </w:p>
    <w:p w14:paraId="216C9D21" w14:textId="59D0D31B" w:rsidR="00EB766A" w:rsidRPr="0033182C" w:rsidDel="00E14759" w:rsidRDefault="00EB766A" w:rsidP="00EB766A">
      <w:pPr>
        <w:pStyle w:val="Default"/>
        <w:spacing w:line="360" w:lineRule="auto"/>
        <w:ind w:left="273" w:firstLine="720"/>
        <w:jc w:val="both"/>
        <w:rPr>
          <w:del w:id="8936" w:author="Windows User" w:date="2019-09-19T04:16:00Z"/>
          <w:color w:val="auto"/>
        </w:rPr>
      </w:pPr>
      <w:del w:id="8937" w:author="Windows User" w:date="2019-09-19T04:16:00Z">
        <w:r w:rsidRPr="0033182C" w:rsidDel="00E14759">
          <w:rPr>
            <w:i/>
            <w:color w:val="auto"/>
          </w:rPr>
          <w:delText xml:space="preserve">Negative Medium yang </w:delText>
        </w:r>
        <w:r w:rsidRPr="0033182C" w:rsidDel="00E14759">
          <w:rPr>
            <w:color w:val="auto"/>
          </w:rPr>
          <w:delText>bernilai &lt; -10 sampai -275</w:delText>
        </w:r>
        <w:bookmarkStart w:id="8938" w:name="_Toc23497250"/>
        <w:bookmarkStart w:id="8939" w:name="_Toc23553434"/>
        <w:bookmarkStart w:id="8940" w:name="_Toc23811787"/>
        <w:bookmarkStart w:id="8941" w:name="_Toc23881450"/>
        <w:bookmarkEnd w:id="8938"/>
        <w:bookmarkEnd w:id="8939"/>
        <w:bookmarkEnd w:id="8940"/>
        <w:bookmarkEnd w:id="8941"/>
      </w:del>
    </w:p>
    <w:p w14:paraId="5ED4C8FD" w14:textId="562D7A78" w:rsidR="00EB766A" w:rsidRPr="0033182C" w:rsidDel="00E14759" w:rsidRDefault="00EB766A" w:rsidP="00EB766A">
      <w:pPr>
        <w:pStyle w:val="Default"/>
        <w:spacing w:line="360" w:lineRule="auto"/>
        <w:ind w:left="1146"/>
        <w:jc w:val="both"/>
        <w:rPr>
          <w:del w:id="8942" w:author="Windows User" w:date="2019-09-19T04:16:00Z"/>
          <w:rFonts w:eastAsiaTheme="minorEastAsia"/>
          <w:color w:val="auto"/>
        </w:rPr>
      </w:pPr>
      <m:oMath>
        <m:r>
          <w:del w:id="8943" w:author="Windows User" w:date="2019-09-19T04:16:00Z">
            <w:rPr>
              <w:rFonts w:ascii="Cambria Math" w:hAnsi="Cambria Math"/>
              <w:color w:val="auto"/>
            </w:rPr>
            <m:t>μNM</m:t>
          </w:del>
        </m:r>
        <m:d>
          <m:dPr>
            <m:ctrlPr>
              <w:del w:id="8944" w:author="Windows User" w:date="2019-09-19T04:16:00Z">
                <w:rPr>
                  <w:rFonts w:ascii="Cambria Math" w:hAnsi="Cambria Math"/>
                  <w:i/>
                  <w:color w:val="auto"/>
                </w:rPr>
              </w:del>
            </m:ctrlPr>
          </m:dPr>
          <m:e>
            <m:r>
              <w:del w:id="8945" w:author="Windows User" w:date="2019-09-19T04:16:00Z">
                <w:rPr>
                  <w:rFonts w:ascii="Cambria Math" w:hAnsi="Cambria Math"/>
                  <w:color w:val="auto"/>
                </w:rPr>
                <m:t>x</m:t>
              </w:del>
            </m:r>
          </m:e>
        </m:d>
        <m:r>
          <w:del w:id="8946" w:author="Windows User" w:date="2019-09-19T04:16:00Z">
            <w:rPr>
              <w:rFonts w:ascii="Cambria Math" w:hAnsi="Cambria Math"/>
              <w:color w:val="auto"/>
            </w:rPr>
            <m:t xml:space="preserve">  </m:t>
          </w:del>
        </m:r>
      </m:oMath>
      <w:del w:id="894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sidDel="00E14759">
          <w:rPr>
            <w:rFonts w:eastAsiaTheme="minorEastAsia"/>
            <w:color w:val="auto"/>
          </w:rPr>
          <w:delText xml:space="preserve">, </w:delText>
        </w:r>
        <m:oMath>
          <m:r>
            <w:rPr>
              <w:rFonts w:ascii="Cambria Math" w:eastAsiaTheme="minorEastAsia" w:hAnsi="Cambria Math"/>
              <w:color w:val="auto"/>
            </w:rPr>
            <m:t>-275≤de≤-125</m:t>
          </m:r>
        </m:oMath>
        <w:bookmarkStart w:id="8948" w:name="_Toc23497251"/>
        <w:bookmarkStart w:id="8949" w:name="_Toc23553435"/>
        <w:bookmarkStart w:id="8950" w:name="_Toc23811788"/>
        <w:bookmarkStart w:id="8951" w:name="_Toc23881451"/>
        <w:bookmarkEnd w:id="8948"/>
        <w:bookmarkEnd w:id="8949"/>
        <w:bookmarkEnd w:id="8950"/>
        <w:bookmarkEnd w:id="8951"/>
      </w:del>
    </w:p>
    <w:p w14:paraId="242F6F1F" w14:textId="4B87F54B" w:rsidR="00EB766A" w:rsidRPr="0033182C" w:rsidDel="00E14759" w:rsidRDefault="00EB766A" w:rsidP="00EB766A">
      <w:pPr>
        <w:pStyle w:val="Default"/>
        <w:spacing w:line="360" w:lineRule="auto"/>
        <w:ind w:left="1866" w:firstLine="294"/>
        <w:jc w:val="both"/>
        <w:rPr>
          <w:del w:id="8952" w:author="Windows User" w:date="2019-09-19T04:16:00Z"/>
          <w:rFonts w:eastAsiaTheme="minorEastAsia"/>
          <w:color w:val="auto"/>
        </w:rPr>
      </w:pPr>
      <w:del w:id="8953"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-125≤de≤-10</m:t>
          </m:r>
        </m:oMath>
        <w:bookmarkStart w:id="8954" w:name="_Toc23497252"/>
        <w:bookmarkStart w:id="8955" w:name="_Toc23553436"/>
        <w:bookmarkStart w:id="8956" w:name="_Toc23811789"/>
        <w:bookmarkStart w:id="8957" w:name="_Toc23881452"/>
        <w:bookmarkEnd w:id="8954"/>
        <w:bookmarkEnd w:id="8955"/>
        <w:bookmarkEnd w:id="8956"/>
        <w:bookmarkEnd w:id="8957"/>
      </w:del>
    </w:p>
    <w:p w14:paraId="4AC6D09A" w14:textId="00564499" w:rsidR="00EB766A" w:rsidRPr="0033182C" w:rsidDel="00E14759" w:rsidRDefault="00EB766A" w:rsidP="00EB766A">
      <w:pPr>
        <w:pStyle w:val="Default"/>
        <w:numPr>
          <w:ilvl w:val="0"/>
          <w:numId w:val="38"/>
        </w:numPr>
        <w:spacing w:line="360" w:lineRule="auto"/>
        <w:ind w:left="993" w:hanging="207"/>
        <w:jc w:val="both"/>
        <w:rPr>
          <w:del w:id="8958" w:author="Windows User" w:date="2019-09-19T04:16:00Z"/>
          <w:i/>
          <w:color w:val="auto"/>
          <w:sz w:val="22"/>
          <w:szCs w:val="22"/>
        </w:rPr>
      </w:pPr>
      <w:del w:id="8959" w:author="Windows User" w:date="2019-09-19T04:16:00Z">
        <w:r w:rsidRPr="0033182C" w:rsidDel="00E14759">
          <w:rPr>
            <w:i/>
            <w:color w:val="auto"/>
            <w:sz w:val="22"/>
            <w:szCs w:val="22"/>
          </w:rPr>
          <w:delText>Negative Small (NS)</w:delText>
        </w:r>
        <w:bookmarkStart w:id="8960" w:name="_Toc23497253"/>
        <w:bookmarkStart w:id="8961" w:name="_Toc23553437"/>
        <w:bookmarkStart w:id="8962" w:name="_Toc23811790"/>
        <w:bookmarkStart w:id="8963" w:name="_Toc23881453"/>
        <w:bookmarkEnd w:id="8960"/>
        <w:bookmarkEnd w:id="8961"/>
        <w:bookmarkEnd w:id="8962"/>
        <w:bookmarkEnd w:id="8963"/>
      </w:del>
    </w:p>
    <w:p w14:paraId="483D83B4" w14:textId="61CA7441" w:rsidR="00EB766A" w:rsidRPr="0033182C" w:rsidDel="00E14759" w:rsidRDefault="00EB766A" w:rsidP="00EB766A">
      <w:pPr>
        <w:pStyle w:val="Default"/>
        <w:spacing w:line="360" w:lineRule="auto"/>
        <w:ind w:left="273" w:firstLine="720"/>
        <w:jc w:val="both"/>
        <w:rPr>
          <w:del w:id="8964" w:author="Windows User" w:date="2019-09-19T04:16:00Z"/>
          <w:color w:val="auto"/>
        </w:rPr>
      </w:pPr>
      <w:del w:id="8965" w:author="Windows User" w:date="2019-09-19T04:16:00Z">
        <w:r w:rsidRPr="0033182C" w:rsidDel="00E14759">
          <w:rPr>
            <w:i/>
            <w:color w:val="auto"/>
          </w:rPr>
          <w:delText xml:space="preserve">Negative Small yang </w:delText>
        </w:r>
        <w:r w:rsidRPr="0033182C" w:rsidDel="00E14759">
          <w:rPr>
            <w:color w:val="auto"/>
          </w:rPr>
          <w:delText>bernilai &lt; -125 sampai -0</w:delText>
        </w:r>
        <w:bookmarkStart w:id="8966" w:name="_Toc23497254"/>
        <w:bookmarkStart w:id="8967" w:name="_Toc23553438"/>
        <w:bookmarkStart w:id="8968" w:name="_Toc23811791"/>
        <w:bookmarkStart w:id="8969" w:name="_Toc23881454"/>
        <w:bookmarkEnd w:id="8966"/>
        <w:bookmarkEnd w:id="8967"/>
        <w:bookmarkEnd w:id="8968"/>
        <w:bookmarkEnd w:id="8969"/>
      </w:del>
    </w:p>
    <w:p w14:paraId="7AF26F79" w14:textId="777752D9" w:rsidR="00EB766A" w:rsidRPr="0033182C" w:rsidDel="00E14759" w:rsidRDefault="00EB766A" w:rsidP="00EB766A">
      <w:pPr>
        <w:pStyle w:val="Default"/>
        <w:spacing w:line="360" w:lineRule="auto"/>
        <w:ind w:left="1146"/>
        <w:jc w:val="both"/>
        <w:rPr>
          <w:del w:id="8970" w:author="Windows User" w:date="2019-09-19T04:16:00Z"/>
          <w:rFonts w:eastAsiaTheme="minorEastAsia"/>
          <w:color w:val="auto"/>
        </w:rPr>
      </w:pPr>
      <m:oMath>
        <m:r>
          <w:del w:id="8971" w:author="Windows User" w:date="2019-09-19T04:16:00Z">
            <w:rPr>
              <w:rFonts w:ascii="Cambria Math" w:hAnsi="Cambria Math"/>
              <w:color w:val="auto"/>
            </w:rPr>
            <m:t>μNM</m:t>
          </w:del>
        </m:r>
        <m:d>
          <m:dPr>
            <m:ctrlPr>
              <w:del w:id="8972" w:author="Windows User" w:date="2019-09-19T04:16:00Z">
                <w:rPr>
                  <w:rFonts w:ascii="Cambria Math" w:hAnsi="Cambria Math"/>
                  <w:i/>
                  <w:color w:val="auto"/>
                </w:rPr>
              </w:del>
            </m:ctrlPr>
          </m:dPr>
          <m:e>
            <m:r>
              <w:del w:id="8973" w:author="Windows User" w:date="2019-09-19T04:16:00Z">
                <w:rPr>
                  <w:rFonts w:ascii="Cambria Math" w:hAnsi="Cambria Math"/>
                  <w:color w:val="auto"/>
                </w:rPr>
                <m:t>x</m:t>
              </w:del>
            </m:r>
          </m:e>
        </m:d>
        <m:r>
          <w:del w:id="8974" w:author="Windows User" w:date="2019-09-19T04:16:00Z">
            <w:rPr>
              <w:rFonts w:ascii="Cambria Math" w:hAnsi="Cambria Math"/>
              <w:color w:val="auto"/>
            </w:rPr>
            <m:t xml:space="preserve">  </m:t>
          </w:del>
        </m:r>
      </m:oMath>
      <w:del w:id="8975"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sidDel="00E14759">
          <w:rPr>
            <w:rFonts w:eastAsiaTheme="minorEastAsia"/>
            <w:color w:val="auto"/>
          </w:rPr>
          <w:delText xml:space="preserve">, </w:delText>
        </w:r>
        <m:oMath>
          <m:r>
            <w:rPr>
              <w:rFonts w:ascii="Cambria Math" w:eastAsiaTheme="minorEastAsia" w:hAnsi="Cambria Math"/>
              <w:color w:val="auto"/>
            </w:rPr>
            <m:t>-125≤de≤-10</m:t>
          </m:r>
        </m:oMath>
        <w:bookmarkStart w:id="8976" w:name="_Toc23497255"/>
        <w:bookmarkStart w:id="8977" w:name="_Toc23553439"/>
        <w:bookmarkStart w:id="8978" w:name="_Toc23811792"/>
        <w:bookmarkStart w:id="8979" w:name="_Toc23881455"/>
        <w:bookmarkEnd w:id="8976"/>
        <w:bookmarkEnd w:id="8977"/>
        <w:bookmarkEnd w:id="8978"/>
        <w:bookmarkEnd w:id="8979"/>
      </w:del>
    </w:p>
    <w:p w14:paraId="41AB620E" w14:textId="0B2AECAA" w:rsidR="00EB766A" w:rsidRPr="0033182C" w:rsidDel="00E14759" w:rsidRDefault="00EB766A" w:rsidP="00EB766A">
      <w:pPr>
        <w:pStyle w:val="Default"/>
        <w:spacing w:line="360" w:lineRule="auto"/>
        <w:ind w:left="1866" w:firstLine="294"/>
        <w:jc w:val="both"/>
        <w:rPr>
          <w:del w:id="8980" w:author="Windows User" w:date="2019-09-19T04:16:00Z"/>
          <w:rFonts w:eastAsiaTheme="minorEastAsia"/>
          <w:color w:val="auto"/>
        </w:rPr>
      </w:pPr>
      <w:del w:id="898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-10≤de≤0</m:t>
          </m:r>
        </m:oMath>
        <w:bookmarkStart w:id="8982" w:name="_Toc23497256"/>
        <w:bookmarkStart w:id="8983" w:name="_Toc23553440"/>
        <w:bookmarkStart w:id="8984" w:name="_Toc23811793"/>
        <w:bookmarkStart w:id="8985" w:name="_Toc23881456"/>
        <w:bookmarkEnd w:id="8982"/>
        <w:bookmarkEnd w:id="8983"/>
        <w:bookmarkEnd w:id="8984"/>
        <w:bookmarkEnd w:id="8985"/>
      </w:del>
    </w:p>
    <w:p w14:paraId="66DD788B" w14:textId="2E155780" w:rsidR="00EB766A" w:rsidRPr="0033182C" w:rsidDel="00E14759" w:rsidRDefault="00EB766A" w:rsidP="00EB766A">
      <w:pPr>
        <w:pStyle w:val="Default"/>
        <w:numPr>
          <w:ilvl w:val="0"/>
          <w:numId w:val="38"/>
        </w:numPr>
        <w:spacing w:line="360" w:lineRule="auto"/>
        <w:ind w:left="993" w:hanging="207"/>
        <w:jc w:val="both"/>
        <w:rPr>
          <w:del w:id="8986" w:author="Windows User" w:date="2019-09-19T04:16:00Z"/>
          <w:i/>
          <w:color w:val="auto"/>
          <w:sz w:val="22"/>
          <w:szCs w:val="22"/>
        </w:rPr>
      </w:pPr>
      <w:del w:id="8987" w:author="Windows User" w:date="2019-09-19T04:16:00Z">
        <w:r w:rsidRPr="0033182C" w:rsidDel="00E14759">
          <w:rPr>
            <w:i/>
            <w:color w:val="auto"/>
            <w:sz w:val="22"/>
            <w:szCs w:val="22"/>
          </w:rPr>
          <w:delText>Zero Error (ZE)</w:delText>
        </w:r>
        <w:bookmarkStart w:id="8988" w:name="_Toc23497257"/>
        <w:bookmarkStart w:id="8989" w:name="_Toc23553441"/>
        <w:bookmarkStart w:id="8990" w:name="_Toc23811794"/>
        <w:bookmarkStart w:id="8991" w:name="_Toc23881457"/>
        <w:bookmarkEnd w:id="8988"/>
        <w:bookmarkEnd w:id="8989"/>
        <w:bookmarkEnd w:id="8990"/>
        <w:bookmarkEnd w:id="8991"/>
      </w:del>
    </w:p>
    <w:p w14:paraId="596654F2" w14:textId="0CDD222E" w:rsidR="00EB766A" w:rsidRPr="0033182C" w:rsidDel="00E14759" w:rsidRDefault="00EB766A" w:rsidP="00EB766A">
      <w:pPr>
        <w:pStyle w:val="Default"/>
        <w:spacing w:line="360" w:lineRule="auto"/>
        <w:ind w:left="273" w:firstLine="720"/>
        <w:jc w:val="both"/>
        <w:rPr>
          <w:del w:id="8992" w:author="Windows User" w:date="2019-09-19T04:16:00Z"/>
          <w:color w:val="auto"/>
        </w:rPr>
      </w:pPr>
      <w:del w:id="8993" w:author="Windows User" w:date="2019-09-19T04:16:00Z">
        <w:r w:rsidRPr="0033182C" w:rsidDel="00E14759">
          <w:rPr>
            <w:i/>
            <w:color w:val="auto"/>
            <w:sz w:val="22"/>
            <w:szCs w:val="22"/>
          </w:rPr>
          <w:delText xml:space="preserve">Zero Error </w:delText>
        </w:r>
        <w:r w:rsidRPr="0033182C" w:rsidDel="00E14759">
          <w:rPr>
            <w:i/>
            <w:color w:val="auto"/>
          </w:rPr>
          <w:delText xml:space="preserve">yang </w:delText>
        </w:r>
        <w:r w:rsidRPr="0033182C" w:rsidDel="00E14759">
          <w:rPr>
            <w:color w:val="auto"/>
          </w:rPr>
          <w:delText>bernilai &lt; -10 sampai 10</w:delText>
        </w:r>
        <w:bookmarkStart w:id="8994" w:name="_Toc23497258"/>
        <w:bookmarkStart w:id="8995" w:name="_Toc23553442"/>
        <w:bookmarkStart w:id="8996" w:name="_Toc23811795"/>
        <w:bookmarkStart w:id="8997" w:name="_Toc23881458"/>
        <w:bookmarkEnd w:id="8994"/>
        <w:bookmarkEnd w:id="8995"/>
        <w:bookmarkEnd w:id="8996"/>
        <w:bookmarkEnd w:id="8997"/>
      </w:del>
    </w:p>
    <w:p w14:paraId="45D5A9B2" w14:textId="3DA795BF" w:rsidR="00EB766A" w:rsidRPr="0033182C" w:rsidDel="00E14759" w:rsidRDefault="00EB766A" w:rsidP="00EB766A">
      <w:pPr>
        <w:pStyle w:val="Default"/>
        <w:spacing w:line="360" w:lineRule="auto"/>
        <w:ind w:left="1146"/>
        <w:jc w:val="both"/>
        <w:rPr>
          <w:del w:id="8998" w:author="Windows User" w:date="2019-09-19T04:16:00Z"/>
          <w:rFonts w:eastAsiaTheme="minorEastAsia"/>
          <w:color w:val="auto"/>
        </w:rPr>
      </w:pPr>
      <m:oMath>
        <m:r>
          <w:del w:id="8999" w:author="Windows User" w:date="2019-09-19T04:16:00Z">
            <w:rPr>
              <w:rFonts w:ascii="Cambria Math" w:hAnsi="Cambria Math"/>
              <w:color w:val="auto"/>
            </w:rPr>
            <m:t>μZE</m:t>
          </w:del>
        </m:r>
        <m:d>
          <m:dPr>
            <m:ctrlPr>
              <w:del w:id="9000" w:author="Windows User" w:date="2019-09-19T04:16:00Z">
                <w:rPr>
                  <w:rFonts w:ascii="Cambria Math" w:hAnsi="Cambria Math"/>
                  <w:i/>
                  <w:color w:val="auto"/>
                </w:rPr>
              </w:del>
            </m:ctrlPr>
          </m:dPr>
          <m:e>
            <m:r>
              <w:del w:id="9001" w:author="Windows User" w:date="2019-09-19T04:16:00Z">
                <w:rPr>
                  <w:rFonts w:ascii="Cambria Math" w:hAnsi="Cambria Math"/>
                  <w:color w:val="auto"/>
                </w:rPr>
                <m:t>x</m:t>
              </w:del>
            </m:r>
          </m:e>
        </m:d>
        <m:r>
          <w:del w:id="9002" w:author="Windows User" w:date="2019-09-19T04:16:00Z">
            <w:rPr>
              <w:rFonts w:ascii="Cambria Math" w:hAnsi="Cambria Math"/>
              <w:color w:val="auto"/>
            </w:rPr>
            <m:t xml:space="preserve">  </m:t>
          </w:del>
        </m:r>
      </m:oMath>
      <w:del w:id="9003"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sidDel="00E14759">
          <w:rPr>
            <w:rFonts w:eastAsiaTheme="minorEastAsia"/>
            <w:color w:val="auto"/>
          </w:rPr>
          <w:delText xml:space="preserve">, </w:delText>
        </w:r>
        <m:oMath>
          <m:r>
            <w:rPr>
              <w:rFonts w:ascii="Cambria Math" w:eastAsiaTheme="minorEastAsia" w:hAnsi="Cambria Math"/>
              <w:color w:val="auto"/>
            </w:rPr>
            <m:t>-10≤de≤0</m:t>
          </m:r>
        </m:oMath>
        <w:bookmarkStart w:id="9004" w:name="_Toc23497259"/>
        <w:bookmarkStart w:id="9005" w:name="_Toc23553443"/>
        <w:bookmarkStart w:id="9006" w:name="_Toc23811796"/>
        <w:bookmarkStart w:id="9007" w:name="_Toc23881459"/>
        <w:bookmarkEnd w:id="9004"/>
        <w:bookmarkEnd w:id="9005"/>
        <w:bookmarkEnd w:id="9006"/>
        <w:bookmarkEnd w:id="9007"/>
      </w:del>
    </w:p>
    <w:p w14:paraId="30DBED14" w14:textId="4250EF1A" w:rsidR="00EB766A" w:rsidRPr="0033182C" w:rsidDel="00E14759" w:rsidRDefault="00EB766A" w:rsidP="00EB766A">
      <w:pPr>
        <w:pStyle w:val="Default"/>
        <w:spacing w:line="360" w:lineRule="auto"/>
        <w:ind w:left="1866" w:firstLine="294"/>
        <w:jc w:val="both"/>
        <w:rPr>
          <w:del w:id="9008" w:author="Windows User" w:date="2019-09-19T04:16:00Z"/>
          <w:rFonts w:eastAsiaTheme="minorEastAsia"/>
          <w:color w:val="auto"/>
        </w:rPr>
      </w:pPr>
      <w:del w:id="9009"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0≤de≤10</m:t>
          </m:r>
        </m:oMath>
        <w:bookmarkStart w:id="9010" w:name="_Toc23497260"/>
        <w:bookmarkStart w:id="9011" w:name="_Toc23553444"/>
        <w:bookmarkStart w:id="9012" w:name="_Toc23811797"/>
        <w:bookmarkStart w:id="9013" w:name="_Toc23881460"/>
        <w:bookmarkEnd w:id="9010"/>
        <w:bookmarkEnd w:id="9011"/>
        <w:bookmarkEnd w:id="9012"/>
        <w:bookmarkEnd w:id="9013"/>
      </w:del>
    </w:p>
    <w:p w14:paraId="0022E2D3" w14:textId="35F18BB1" w:rsidR="00EB766A" w:rsidRPr="0033182C" w:rsidDel="00E14759" w:rsidRDefault="00EB766A" w:rsidP="00EB766A">
      <w:pPr>
        <w:pStyle w:val="Default"/>
        <w:spacing w:line="360" w:lineRule="auto"/>
        <w:ind w:left="1866" w:firstLine="294"/>
        <w:jc w:val="both"/>
        <w:rPr>
          <w:del w:id="9014" w:author="Windows User" w:date="2019-09-19T04:16:00Z"/>
          <w:rFonts w:eastAsiaTheme="minorEastAsia"/>
          <w:color w:val="auto"/>
        </w:rPr>
      </w:pPr>
      <w:bookmarkStart w:id="9015" w:name="_Toc23497261"/>
      <w:bookmarkStart w:id="9016" w:name="_Toc23553445"/>
      <w:bookmarkStart w:id="9017" w:name="_Toc23811798"/>
      <w:bookmarkStart w:id="9018" w:name="_Toc23881461"/>
      <w:bookmarkEnd w:id="9015"/>
      <w:bookmarkEnd w:id="9016"/>
      <w:bookmarkEnd w:id="9017"/>
      <w:bookmarkEnd w:id="9018"/>
    </w:p>
    <w:p w14:paraId="556461DD" w14:textId="32C2E6D0" w:rsidR="00EB766A" w:rsidRPr="0033182C" w:rsidDel="00E14759" w:rsidRDefault="00EB766A" w:rsidP="00EB766A">
      <w:pPr>
        <w:pStyle w:val="Default"/>
        <w:numPr>
          <w:ilvl w:val="0"/>
          <w:numId w:val="38"/>
        </w:numPr>
        <w:spacing w:line="360" w:lineRule="auto"/>
        <w:ind w:left="993" w:hanging="207"/>
        <w:jc w:val="both"/>
        <w:rPr>
          <w:del w:id="9019" w:author="Windows User" w:date="2019-09-19T04:16:00Z"/>
          <w:i/>
          <w:color w:val="auto"/>
          <w:sz w:val="22"/>
          <w:szCs w:val="22"/>
        </w:rPr>
      </w:pPr>
      <w:del w:id="9020" w:author="Windows User" w:date="2019-09-19T04:16:00Z">
        <w:r w:rsidRPr="0033182C" w:rsidDel="00E14759">
          <w:rPr>
            <w:i/>
            <w:color w:val="auto"/>
            <w:sz w:val="22"/>
            <w:szCs w:val="22"/>
          </w:rPr>
          <w:delText>Positive Small (PS)</w:delText>
        </w:r>
        <w:bookmarkStart w:id="9021" w:name="_Toc23497262"/>
        <w:bookmarkStart w:id="9022" w:name="_Toc23553446"/>
        <w:bookmarkStart w:id="9023" w:name="_Toc23811799"/>
        <w:bookmarkStart w:id="9024" w:name="_Toc23881462"/>
        <w:bookmarkEnd w:id="9021"/>
        <w:bookmarkEnd w:id="9022"/>
        <w:bookmarkEnd w:id="9023"/>
        <w:bookmarkEnd w:id="9024"/>
      </w:del>
    </w:p>
    <w:p w14:paraId="070B3162" w14:textId="141373A8" w:rsidR="00EB766A" w:rsidRPr="0033182C" w:rsidDel="00E14759" w:rsidRDefault="00EB766A" w:rsidP="00EB766A">
      <w:pPr>
        <w:pStyle w:val="Default"/>
        <w:spacing w:line="360" w:lineRule="auto"/>
        <w:ind w:left="993"/>
        <w:jc w:val="both"/>
        <w:rPr>
          <w:del w:id="9025" w:author="Windows User" w:date="2019-09-19T04:16:00Z"/>
          <w:i/>
          <w:color w:val="auto"/>
          <w:sz w:val="22"/>
          <w:szCs w:val="22"/>
        </w:rPr>
      </w:pPr>
      <w:del w:id="9026" w:author="Windows User" w:date="2019-09-19T04:16:00Z">
        <w:r w:rsidRPr="0033182C" w:rsidDel="00E14759">
          <w:rPr>
            <w:i/>
            <w:color w:val="auto"/>
            <w:sz w:val="22"/>
            <w:szCs w:val="22"/>
          </w:rPr>
          <w:delText xml:space="preserve">Positive Small </w:delText>
        </w:r>
        <w:r w:rsidRPr="0033182C" w:rsidDel="00E14759">
          <w:rPr>
            <w:i/>
            <w:color w:val="auto"/>
          </w:rPr>
          <w:delText xml:space="preserve">yang </w:delText>
        </w:r>
        <w:r w:rsidRPr="0033182C" w:rsidDel="00E14759">
          <w:rPr>
            <w:color w:val="auto"/>
          </w:rPr>
          <w:delText>bernilai  &gt;10 sampai 125</w:delText>
        </w:r>
        <w:bookmarkStart w:id="9027" w:name="_Toc23497263"/>
        <w:bookmarkStart w:id="9028" w:name="_Toc23553447"/>
        <w:bookmarkStart w:id="9029" w:name="_Toc23811800"/>
        <w:bookmarkStart w:id="9030" w:name="_Toc23881463"/>
        <w:bookmarkEnd w:id="9027"/>
        <w:bookmarkEnd w:id="9028"/>
        <w:bookmarkEnd w:id="9029"/>
        <w:bookmarkEnd w:id="9030"/>
      </w:del>
    </w:p>
    <w:p w14:paraId="53723326" w14:textId="0BAF644E" w:rsidR="00EB766A" w:rsidRPr="0033182C" w:rsidDel="00E14759" w:rsidRDefault="00EB766A" w:rsidP="00EB766A">
      <w:pPr>
        <w:pStyle w:val="Default"/>
        <w:spacing w:line="360" w:lineRule="auto"/>
        <w:ind w:left="1146"/>
        <w:jc w:val="both"/>
        <w:rPr>
          <w:del w:id="9031" w:author="Windows User" w:date="2019-09-19T04:16:00Z"/>
          <w:rFonts w:eastAsiaTheme="minorEastAsia"/>
          <w:color w:val="auto"/>
        </w:rPr>
      </w:pPr>
      <m:oMath>
        <m:r>
          <w:del w:id="9032" w:author="Windows User" w:date="2019-09-19T04:16:00Z">
            <w:rPr>
              <w:rFonts w:ascii="Cambria Math" w:hAnsi="Cambria Math"/>
              <w:color w:val="auto"/>
            </w:rPr>
            <m:t>μPS</m:t>
          </w:del>
        </m:r>
        <m:d>
          <m:dPr>
            <m:ctrlPr>
              <w:del w:id="9033" w:author="Windows User" w:date="2019-09-19T04:16:00Z">
                <w:rPr>
                  <w:rFonts w:ascii="Cambria Math" w:hAnsi="Cambria Math"/>
                  <w:i/>
                  <w:color w:val="auto"/>
                </w:rPr>
              </w:del>
            </m:ctrlPr>
          </m:dPr>
          <m:e>
            <m:r>
              <w:del w:id="9034" w:author="Windows User" w:date="2019-09-19T04:16:00Z">
                <w:rPr>
                  <w:rFonts w:ascii="Cambria Math" w:hAnsi="Cambria Math"/>
                  <w:color w:val="auto"/>
                </w:rPr>
                <m:t>x</m:t>
              </w:del>
            </m:r>
          </m:e>
        </m:d>
        <m:r>
          <w:del w:id="9035" w:author="Windows User" w:date="2019-09-19T04:16:00Z">
            <w:rPr>
              <w:rFonts w:ascii="Cambria Math" w:hAnsi="Cambria Math"/>
              <w:color w:val="auto"/>
            </w:rPr>
            <m:t xml:space="preserve">  </m:t>
          </w:del>
        </m:r>
      </m:oMath>
      <w:del w:id="9036"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sidDel="00E14759">
          <w:rPr>
            <w:rFonts w:eastAsiaTheme="minorEastAsia"/>
            <w:color w:val="auto"/>
          </w:rPr>
          <w:delText xml:space="preserve">, </w:delText>
        </w:r>
        <m:oMath>
          <m:r>
            <w:rPr>
              <w:rFonts w:ascii="Cambria Math" w:eastAsiaTheme="minorEastAsia" w:hAnsi="Cambria Math"/>
              <w:color w:val="auto"/>
            </w:rPr>
            <m:t>0≤de≤10</m:t>
          </m:r>
        </m:oMath>
        <w:bookmarkStart w:id="9037" w:name="_Toc23497264"/>
        <w:bookmarkStart w:id="9038" w:name="_Toc23553448"/>
        <w:bookmarkStart w:id="9039" w:name="_Toc23811801"/>
        <w:bookmarkStart w:id="9040" w:name="_Toc23881464"/>
        <w:bookmarkEnd w:id="9037"/>
        <w:bookmarkEnd w:id="9038"/>
        <w:bookmarkEnd w:id="9039"/>
        <w:bookmarkEnd w:id="9040"/>
      </w:del>
    </w:p>
    <w:p w14:paraId="5F211BA2" w14:textId="671BFEEE" w:rsidR="00EB766A" w:rsidRPr="0033182C" w:rsidDel="00E14759" w:rsidRDefault="00EB766A" w:rsidP="00EB766A">
      <w:pPr>
        <w:pStyle w:val="Default"/>
        <w:spacing w:line="360" w:lineRule="auto"/>
        <w:ind w:left="1440"/>
        <w:jc w:val="both"/>
        <w:rPr>
          <w:del w:id="9041" w:author="Windows User" w:date="2019-09-19T04:16:00Z"/>
          <w:rFonts w:eastAsiaTheme="minorEastAsia"/>
          <w:color w:val="auto"/>
        </w:rPr>
      </w:pPr>
      <w:del w:id="9042"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10≤de≤125</m:t>
          </m:r>
        </m:oMath>
        <w:bookmarkStart w:id="9043" w:name="_Toc23497265"/>
        <w:bookmarkStart w:id="9044" w:name="_Toc23553449"/>
        <w:bookmarkStart w:id="9045" w:name="_Toc23811802"/>
        <w:bookmarkStart w:id="9046" w:name="_Toc23881465"/>
        <w:bookmarkEnd w:id="9043"/>
        <w:bookmarkEnd w:id="9044"/>
        <w:bookmarkEnd w:id="9045"/>
        <w:bookmarkEnd w:id="9046"/>
      </w:del>
    </w:p>
    <w:p w14:paraId="142E0619" w14:textId="53FE390B" w:rsidR="00EB766A" w:rsidRPr="0033182C" w:rsidDel="00E14759" w:rsidRDefault="00EB766A" w:rsidP="00EB766A">
      <w:pPr>
        <w:pStyle w:val="Default"/>
        <w:numPr>
          <w:ilvl w:val="0"/>
          <w:numId w:val="38"/>
        </w:numPr>
        <w:spacing w:line="360" w:lineRule="auto"/>
        <w:ind w:left="993" w:hanging="207"/>
        <w:jc w:val="both"/>
        <w:rPr>
          <w:del w:id="9047" w:author="Windows User" w:date="2019-09-19T04:16:00Z"/>
          <w:i/>
          <w:color w:val="auto"/>
          <w:sz w:val="22"/>
          <w:szCs w:val="22"/>
        </w:rPr>
      </w:pPr>
      <w:del w:id="9048" w:author="Windows User" w:date="2019-09-19T04:16:00Z">
        <w:r w:rsidRPr="0033182C" w:rsidDel="00E14759">
          <w:rPr>
            <w:i/>
            <w:color w:val="auto"/>
            <w:sz w:val="22"/>
            <w:szCs w:val="22"/>
          </w:rPr>
          <w:delText>Positive Medium (PM)</w:delText>
        </w:r>
        <w:bookmarkStart w:id="9049" w:name="_Toc23497266"/>
        <w:bookmarkStart w:id="9050" w:name="_Toc23553450"/>
        <w:bookmarkStart w:id="9051" w:name="_Toc23811803"/>
        <w:bookmarkStart w:id="9052" w:name="_Toc23881466"/>
        <w:bookmarkEnd w:id="9049"/>
        <w:bookmarkEnd w:id="9050"/>
        <w:bookmarkEnd w:id="9051"/>
        <w:bookmarkEnd w:id="9052"/>
      </w:del>
    </w:p>
    <w:p w14:paraId="44ACA44E" w14:textId="487DB1F6" w:rsidR="00EB766A" w:rsidRPr="0033182C" w:rsidDel="00E14759" w:rsidRDefault="00EB766A" w:rsidP="00EB766A">
      <w:pPr>
        <w:pStyle w:val="Default"/>
        <w:spacing w:line="360" w:lineRule="auto"/>
        <w:ind w:left="273" w:firstLine="720"/>
        <w:jc w:val="both"/>
        <w:rPr>
          <w:del w:id="9053" w:author="Windows User" w:date="2019-09-19T04:16:00Z"/>
          <w:color w:val="auto"/>
        </w:rPr>
      </w:pPr>
      <w:del w:id="9054" w:author="Windows User" w:date="2019-09-19T04:16:00Z">
        <w:r w:rsidRPr="0033182C" w:rsidDel="00E14759">
          <w:rPr>
            <w:i/>
            <w:color w:val="auto"/>
            <w:sz w:val="22"/>
            <w:szCs w:val="22"/>
          </w:rPr>
          <w:delText xml:space="preserve">Positive Medium </w:delText>
        </w:r>
        <w:r w:rsidRPr="0033182C" w:rsidDel="00E14759">
          <w:rPr>
            <w:i/>
            <w:color w:val="auto"/>
          </w:rPr>
          <w:delText xml:space="preserve">yang </w:delText>
        </w:r>
        <w:r w:rsidRPr="0033182C" w:rsidDel="00E14759">
          <w:rPr>
            <w:color w:val="auto"/>
          </w:rPr>
          <w:delText>bernilai &gt;10 sampai 275</w:delText>
        </w:r>
        <w:bookmarkStart w:id="9055" w:name="_Toc23497267"/>
        <w:bookmarkStart w:id="9056" w:name="_Toc23553451"/>
        <w:bookmarkStart w:id="9057" w:name="_Toc23811804"/>
        <w:bookmarkStart w:id="9058" w:name="_Toc23881467"/>
        <w:bookmarkEnd w:id="9055"/>
        <w:bookmarkEnd w:id="9056"/>
        <w:bookmarkEnd w:id="9057"/>
        <w:bookmarkEnd w:id="9058"/>
      </w:del>
    </w:p>
    <w:p w14:paraId="2E281928" w14:textId="275ADC29" w:rsidR="00EB766A" w:rsidRPr="0033182C" w:rsidDel="00E14759" w:rsidRDefault="00EB766A" w:rsidP="00EB766A">
      <w:pPr>
        <w:pStyle w:val="Default"/>
        <w:spacing w:line="360" w:lineRule="auto"/>
        <w:ind w:left="1146"/>
        <w:jc w:val="both"/>
        <w:rPr>
          <w:del w:id="9059" w:author="Windows User" w:date="2019-09-19T04:16:00Z"/>
          <w:rFonts w:eastAsiaTheme="minorEastAsia"/>
          <w:color w:val="auto"/>
        </w:rPr>
      </w:pPr>
      <m:oMath>
        <m:r>
          <w:del w:id="9060" w:author="Windows User" w:date="2019-09-19T04:16:00Z">
            <w:rPr>
              <w:rFonts w:ascii="Cambria Math" w:hAnsi="Cambria Math"/>
              <w:color w:val="auto"/>
            </w:rPr>
            <m:t>μPM</m:t>
          </w:del>
        </m:r>
        <m:d>
          <m:dPr>
            <m:ctrlPr>
              <w:del w:id="9061" w:author="Windows User" w:date="2019-09-19T04:16:00Z">
                <w:rPr>
                  <w:rFonts w:ascii="Cambria Math" w:hAnsi="Cambria Math"/>
                  <w:i/>
                  <w:color w:val="auto"/>
                </w:rPr>
              </w:del>
            </m:ctrlPr>
          </m:dPr>
          <m:e>
            <m:r>
              <w:del w:id="9062" w:author="Windows User" w:date="2019-09-19T04:16:00Z">
                <w:rPr>
                  <w:rFonts w:ascii="Cambria Math" w:hAnsi="Cambria Math"/>
                  <w:color w:val="auto"/>
                </w:rPr>
                <m:t>x</m:t>
              </w:del>
            </m:r>
          </m:e>
        </m:d>
        <m:r>
          <w:del w:id="9063" w:author="Windows User" w:date="2019-09-19T04:16:00Z">
            <w:rPr>
              <w:rFonts w:ascii="Cambria Math" w:hAnsi="Cambria Math"/>
              <w:color w:val="auto"/>
            </w:rPr>
            <m:t xml:space="preserve">  </m:t>
          </w:del>
        </m:r>
      </m:oMath>
      <w:del w:id="906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sidDel="00E14759">
          <w:rPr>
            <w:rFonts w:eastAsiaTheme="minorEastAsia"/>
            <w:color w:val="auto"/>
          </w:rPr>
          <w:delText xml:space="preserve">, </w:delText>
        </w:r>
        <m:oMath>
          <m:r>
            <w:rPr>
              <w:rFonts w:ascii="Cambria Math" w:eastAsiaTheme="minorEastAsia" w:hAnsi="Cambria Math"/>
              <w:color w:val="auto"/>
            </w:rPr>
            <m:t>10≤de≤125</m:t>
          </m:r>
        </m:oMath>
        <w:bookmarkStart w:id="9065" w:name="_Toc23497268"/>
        <w:bookmarkStart w:id="9066" w:name="_Toc23553452"/>
        <w:bookmarkStart w:id="9067" w:name="_Toc23811805"/>
        <w:bookmarkStart w:id="9068" w:name="_Toc23881468"/>
        <w:bookmarkEnd w:id="9065"/>
        <w:bookmarkEnd w:id="9066"/>
        <w:bookmarkEnd w:id="9067"/>
        <w:bookmarkEnd w:id="9068"/>
      </w:del>
    </w:p>
    <w:p w14:paraId="5359DEAF" w14:textId="7C1F6C5F" w:rsidR="00EB766A" w:rsidRPr="0033182C" w:rsidDel="00E14759" w:rsidRDefault="00EB766A" w:rsidP="00EB766A">
      <w:pPr>
        <w:pStyle w:val="Default"/>
        <w:spacing w:line="360" w:lineRule="auto"/>
        <w:ind w:left="1440"/>
        <w:jc w:val="both"/>
        <w:rPr>
          <w:del w:id="9069" w:author="Windows User" w:date="2019-09-19T04:16:00Z"/>
          <w:rFonts w:eastAsiaTheme="minorEastAsia"/>
          <w:color w:val="auto"/>
        </w:rPr>
      </w:pPr>
      <w:del w:id="9070"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125≤de≤275</m:t>
          </m:r>
        </m:oMath>
        <w:bookmarkStart w:id="9071" w:name="_Toc23497269"/>
        <w:bookmarkStart w:id="9072" w:name="_Toc23553453"/>
        <w:bookmarkStart w:id="9073" w:name="_Toc23811806"/>
        <w:bookmarkStart w:id="9074" w:name="_Toc23881469"/>
        <w:bookmarkEnd w:id="9071"/>
        <w:bookmarkEnd w:id="9072"/>
        <w:bookmarkEnd w:id="9073"/>
        <w:bookmarkEnd w:id="9074"/>
      </w:del>
    </w:p>
    <w:p w14:paraId="39C0C088" w14:textId="38F2A686" w:rsidR="00EB766A" w:rsidRPr="0033182C" w:rsidDel="00E14759" w:rsidRDefault="00EB766A" w:rsidP="00EB766A">
      <w:pPr>
        <w:pStyle w:val="Default"/>
        <w:numPr>
          <w:ilvl w:val="0"/>
          <w:numId w:val="38"/>
        </w:numPr>
        <w:spacing w:line="360" w:lineRule="auto"/>
        <w:ind w:left="993" w:hanging="207"/>
        <w:jc w:val="both"/>
        <w:rPr>
          <w:del w:id="9075" w:author="Windows User" w:date="2019-09-19T04:16:00Z"/>
          <w:i/>
          <w:color w:val="auto"/>
          <w:sz w:val="22"/>
          <w:szCs w:val="22"/>
        </w:rPr>
      </w:pPr>
      <w:del w:id="9076" w:author="Windows User" w:date="2019-09-19T04:16:00Z">
        <w:r w:rsidRPr="0033182C" w:rsidDel="00E14759">
          <w:rPr>
            <w:i/>
            <w:color w:val="auto"/>
            <w:sz w:val="22"/>
            <w:szCs w:val="22"/>
          </w:rPr>
          <w:delText>Positive Big (PB)</w:delText>
        </w:r>
        <w:bookmarkStart w:id="9077" w:name="_Toc23497270"/>
        <w:bookmarkStart w:id="9078" w:name="_Toc23553454"/>
        <w:bookmarkStart w:id="9079" w:name="_Toc23811807"/>
        <w:bookmarkStart w:id="9080" w:name="_Toc23881470"/>
        <w:bookmarkEnd w:id="9077"/>
        <w:bookmarkEnd w:id="9078"/>
        <w:bookmarkEnd w:id="9079"/>
        <w:bookmarkEnd w:id="9080"/>
      </w:del>
    </w:p>
    <w:p w14:paraId="32A6FCE5" w14:textId="4DAC1122" w:rsidR="00EB766A" w:rsidRPr="0033182C" w:rsidDel="00E14759" w:rsidRDefault="00EB766A" w:rsidP="00EB766A">
      <w:pPr>
        <w:pStyle w:val="Default"/>
        <w:spacing w:line="360" w:lineRule="auto"/>
        <w:ind w:left="273" w:firstLine="720"/>
        <w:jc w:val="both"/>
        <w:rPr>
          <w:del w:id="9081" w:author="Windows User" w:date="2019-09-19T04:16:00Z"/>
          <w:color w:val="auto"/>
        </w:rPr>
      </w:pPr>
      <w:del w:id="9082" w:author="Windows User" w:date="2019-09-19T04:16:00Z">
        <w:r w:rsidRPr="0033182C" w:rsidDel="00E14759">
          <w:rPr>
            <w:i/>
            <w:color w:val="auto"/>
            <w:sz w:val="22"/>
            <w:szCs w:val="22"/>
          </w:rPr>
          <w:delText xml:space="preserve">Positive Big </w:delText>
        </w:r>
        <w:r w:rsidRPr="0033182C" w:rsidDel="00E14759">
          <w:rPr>
            <w:i/>
            <w:color w:val="auto"/>
          </w:rPr>
          <w:delText xml:space="preserve">yang </w:delText>
        </w:r>
        <w:r w:rsidRPr="0033182C" w:rsidDel="00E14759">
          <w:rPr>
            <w:color w:val="auto"/>
          </w:rPr>
          <w:delText>bernilai &gt;125</w:delText>
        </w:r>
        <w:bookmarkStart w:id="9083" w:name="_Toc23497271"/>
        <w:bookmarkStart w:id="9084" w:name="_Toc23553455"/>
        <w:bookmarkStart w:id="9085" w:name="_Toc23811808"/>
        <w:bookmarkStart w:id="9086" w:name="_Toc23881471"/>
        <w:bookmarkEnd w:id="9083"/>
        <w:bookmarkEnd w:id="9084"/>
        <w:bookmarkEnd w:id="9085"/>
        <w:bookmarkEnd w:id="9086"/>
      </w:del>
    </w:p>
    <w:p w14:paraId="4B40AEB7" w14:textId="32B62A71" w:rsidR="00EB766A" w:rsidRPr="0033182C" w:rsidDel="00E14759" w:rsidRDefault="00EB766A" w:rsidP="00EB766A">
      <w:pPr>
        <w:pStyle w:val="Default"/>
        <w:spacing w:line="360" w:lineRule="auto"/>
        <w:ind w:left="1146"/>
        <w:jc w:val="both"/>
        <w:rPr>
          <w:del w:id="9087" w:author="Windows User" w:date="2019-09-19T04:16:00Z"/>
          <w:rFonts w:eastAsiaTheme="minorEastAsia"/>
          <w:color w:val="auto"/>
        </w:rPr>
      </w:pPr>
      <m:oMath>
        <m:r>
          <w:del w:id="9088" w:author="Windows User" w:date="2019-09-19T04:16:00Z">
            <w:rPr>
              <w:rFonts w:ascii="Cambria Math" w:hAnsi="Cambria Math"/>
              <w:color w:val="auto"/>
            </w:rPr>
            <m:t>μPB</m:t>
          </w:del>
        </m:r>
        <m:d>
          <m:dPr>
            <m:ctrlPr>
              <w:del w:id="9089" w:author="Windows User" w:date="2019-09-19T04:16:00Z">
                <w:rPr>
                  <w:rFonts w:ascii="Cambria Math" w:hAnsi="Cambria Math"/>
                  <w:i/>
                  <w:color w:val="auto"/>
                </w:rPr>
              </w:del>
            </m:ctrlPr>
          </m:dPr>
          <m:e>
            <m:r>
              <w:del w:id="9090" w:author="Windows User" w:date="2019-09-19T04:16:00Z">
                <w:rPr>
                  <w:rFonts w:ascii="Cambria Math" w:hAnsi="Cambria Math"/>
                  <w:color w:val="auto"/>
                </w:rPr>
                <m:t>x</m:t>
              </w:del>
            </m:r>
          </m:e>
        </m:d>
        <m:r>
          <w:del w:id="9091" w:author="Windows User" w:date="2019-09-19T04:16:00Z">
            <w:rPr>
              <w:rFonts w:ascii="Cambria Math" w:hAnsi="Cambria Math"/>
              <w:color w:val="auto"/>
            </w:rPr>
            <m:t xml:space="preserve">  </m:t>
          </w:del>
        </m:r>
      </m:oMath>
      <w:del w:id="9092"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sidDel="00E14759">
          <w:rPr>
            <w:rFonts w:eastAsiaTheme="minorEastAsia"/>
            <w:color w:val="auto"/>
          </w:rPr>
          <w:delText xml:space="preserve">, </w:delText>
        </w:r>
        <m:oMath>
          <m:r>
            <w:rPr>
              <w:rFonts w:ascii="Cambria Math" w:eastAsiaTheme="minorEastAsia" w:hAnsi="Cambria Math"/>
              <w:color w:val="auto"/>
            </w:rPr>
            <m:t>125≤de≤275</m:t>
          </m:r>
        </m:oMath>
        <w:bookmarkStart w:id="9093" w:name="_Toc23497272"/>
        <w:bookmarkStart w:id="9094" w:name="_Toc23553456"/>
        <w:bookmarkStart w:id="9095" w:name="_Toc23811809"/>
        <w:bookmarkStart w:id="9096" w:name="_Toc23881472"/>
        <w:bookmarkEnd w:id="9093"/>
        <w:bookmarkEnd w:id="9094"/>
        <w:bookmarkEnd w:id="9095"/>
        <w:bookmarkEnd w:id="9096"/>
      </w:del>
    </w:p>
    <w:p w14:paraId="0B7B6DF0" w14:textId="779EF0AA" w:rsidR="00EB766A" w:rsidRPr="0033182C" w:rsidDel="00E14759" w:rsidRDefault="00EB766A" w:rsidP="00EB766A">
      <w:pPr>
        <w:pStyle w:val="Default"/>
        <w:spacing w:line="360" w:lineRule="auto"/>
        <w:ind w:left="1866" w:firstLine="294"/>
        <w:jc w:val="both"/>
        <w:rPr>
          <w:del w:id="9097" w:author="Windows User" w:date="2019-09-19T04:16:00Z"/>
          <w:rFonts w:eastAsiaTheme="minorEastAsia"/>
          <w:color w:val="auto"/>
        </w:rPr>
      </w:pPr>
      <w:del w:id="9098"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1</m:t>
          </m:r>
        </m:oMath>
        <w:r w:rsidRPr="0033182C" w:rsidDel="00E14759">
          <w:rPr>
            <w:rFonts w:eastAsiaTheme="minorEastAsia"/>
            <w:color w:val="auto"/>
          </w:rPr>
          <w:delText xml:space="preserve">, </w:delText>
        </w:r>
        <m:oMath>
          <m:r>
            <w:rPr>
              <w:rFonts w:ascii="Cambria Math" w:eastAsiaTheme="minorEastAsia" w:hAnsi="Cambria Math"/>
              <w:color w:val="auto"/>
            </w:rPr>
            <m:t xml:space="preserve"> de≥275</m:t>
          </m:r>
        </m:oMath>
        <w:bookmarkStart w:id="9099" w:name="_Toc23497273"/>
        <w:bookmarkStart w:id="9100" w:name="_Toc23553457"/>
        <w:bookmarkStart w:id="9101" w:name="_Toc23811810"/>
        <w:bookmarkStart w:id="9102" w:name="_Toc23881473"/>
        <w:bookmarkEnd w:id="9099"/>
        <w:bookmarkEnd w:id="9100"/>
        <w:bookmarkEnd w:id="9101"/>
        <w:bookmarkEnd w:id="9102"/>
      </w:del>
    </w:p>
    <w:p w14:paraId="7EE2A575" w14:textId="0C6AE362" w:rsidR="00757C1E" w:rsidRPr="0033182C" w:rsidDel="00E14759" w:rsidRDefault="00757C1E" w:rsidP="00FD5E5B">
      <w:pPr>
        <w:pStyle w:val="Default"/>
        <w:numPr>
          <w:ilvl w:val="0"/>
          <w:numId w:val="35"/>
        </w:numPr>
        <w:spacing w:line="360" w:lineRule="auto"/>
        <w:ind w:left="426"/>
        <w:jc w:val="both"/>
        <w:rPr>
          <w:del w:id="9103" w:author="Windows User" w:date="2019-09-19T04:16:00Z"/>
          <w:color w:val="auto"/>
        </w:rPr>
      </w:pPr>
      <w:del w:id="9104" w:author="Windows User" w:date="2019-09-19T04:16:00Z">
        <w:r w:rsidRPr="0033182C" w:rsidDel="00E14759">
          <w:rPr>
            <w:color w:val="auto"/>
          </w:rPr>
          <w:delText xml:space="preserve">Fuzzifikasi </w:delText>
        </w:r>
        <w:r w:rsidR="004C0E7A" w:rsidRPr="0033182C" w:rsidDel="00E14759">
          <w:rPr>
            <w:color w:val="auto"/>
          </w:rPr>
          <w:delText xml:space="preserve"> </w:delText>
        </w:r>
        <w:bookmarkStart w:id="9105" w:name="_Toc23497274"/>
        <w:bookmarkStart w:id="9106" w:name="_Toc23553458"/>
        <w:bookmarkStart w:id="9107" w:name="_Toc23811811"/>
        <w:bookmarkStart w:id="9108" w:name="_Toc23881474"/>
        <w:bookmarkEnd w:id="9105"/>
        <w:bookmarkEnd w:id="9106"/>
        <w:bookmarkEnd w:id="9107"/>
        <w:bookmarkEnd w:id="9108"/>
      </w:del>
    </w:p>
    <w:p w14:paraId="66B4BA10" w14:textId="4A022AF5" w:rsidR="00FD5E5B" w:rsidRPr="0033182C" w:rsidDel="00E14759" w:rsidRDefault="00757C1E" w:rsidP="007620D8">
      <w:pPr>
        <w:ind w:firstLine="357"/>
        <w:rPr>
          <w:del w:id="9109" w:author="Windows User" w:date="2019-09-19T04:16:00Z"/>
          <w:rFonts w:cs="Times New Roman"/>
          <w:sz w:val="22"/>
        </w:rPr>
      </w:pPr>
      <w:del w:id="9110" w:author="Windows User" w:date="2019-09-19T04:16:00Z">
        <w:r w:rsidRPr="0033182C" w:rsidDel="00E14759">
          <w:rPr>
            <w:rFonts w:cs="Times New Roman"/>
          </w:rPr>
          <w:delText>Pada proses fuzzifikasi,</w:delText>
        </w:r>
        <w:r w:rsidR="00FD5E5B" w:rsidRPr="0033182C" w:rsidDel="00E14759">
          <w:rPr>
            <w:rFonts w:cs="Times New Roman"/>
          </w:rPr>
          <w:delText xml:space="preserve">  nilai tegas akan diubah menjadi variable liguistik yang berbentuk kurva sebelum diproses pada tahapan selanjutnya </w:delText>
        </w:r>
      </w:del>
      <w:customXmlDelRangeStart w:id="9111" w:author="Windows User" w:date="2019-09-19T04:16:00Z"/>
      <w:sdt>
        <w:sdtPr>
          <w:rPr>
            <w:rFonts w:cs="Times New Roman"/>
          </w:rPr>
          <w:id w:val="-1882701869"/>
          <w:citation/>
        </w:sdtPr>
        <w:sdtContent>
          <w:customXmlDelRangeEnd w:id="9111"/>
          <w:del w:id="9112" w:author="Windows User" w:date="2019-09-19T04:16:00Z">
            <w:r w:rsidR="00FD5E5B" w:rsidRPr="0033182C" w:rsidDel="00E14759">
              <w:rPr>
                <w:rFonts w:cs="Times New Roman"/>
              </w:rPr>
              <w:fldChar w:fldCharType="begin"/>
            </w:r>
            <w:r w:rsidR="00FD5E5B" w:rsidRPr="0033182C" w:rsidDel="00E14759">
              <w:rPr>
                <w:rFonts w:cs="Times New Roman"/>
                <w:lang w:val="en-ID"/>
              </w:rPr>
              <w:delInstrText xml:space="preserve"> CITATION Rat17 \l 14345 </w:delInstrText>
            </w:r>
            <w:r w:rsidR="00FD5E5B" w:rsidRPr="0033182C" w:rsidDel="00E14759">
              <w:rPr>
                <w:rFonts w:cs="Times New Roman"/>
              </w:rPr>
              <w:fldChar w:fldCharType="separate"/>
            </w:r>
            <w:r w:rsidR="00FD5E5B" w:rsidRPr="0033182C" w:rsidDel="00E14759">
              <w:rPr>
                <w:rFonts w:cs="Times New Roman"/>
                <w:noProof/>
                <w:lang w:val="en-ID"/>
              </w:rPr>
              <w:delText>(Aisuwarya &amp; Annafi, 2017)</w:delText>
            </w:r>
            <w:r w:rsidR="00FD5E5B" w:rsidRPr="0033182C" w:rsidDel="00E14759">
              <w:rPr>
                <w:rFonts w:cs="Times New Roman"/>
              </w:rPr>
              <w:fldChar w:fldCharType="end"/>
            </w:r>
          </w:del>
          <w:customXmlDelRangeStart w:id="9113" w:author="Windows User" w:date="2019-09-19T04:16:00Z"/>
        </w:sdtContent>
      </w:sdt>
      <w:customXmlDelRangeEnd w:id="9113"/>
      <w:del w:id="9114" w:author="Windows User" w:date="2019-09-19T04:16:00Z">
        <w:r w:rsidR="00FD5E5B" w:rsidRPr="0033182C" w:rsidDel="00E14759">
          <w:rPr>
            <w:rFonts w:cs="Times New Roman"/>
          </w:rPr>
          <w:delText>. Jika nilai tegas memiliki input keanggotaan 1, maka sudah jelas masuk dalam anggota variabel linguistik dan fungsi yang mengenainya, hal sebaliknya akan terjadi jika nilai tegas yang didapay adalah 0</w:delText>
        </w:r>
        <w:r w:rsidR="00FD5E5B" w:rsidRPr="0033182C" w:rsidDel="00E14759">
          <w:rPr>
            <w:rFonts w:cs="Times New Roman"/>
            <w:sz w:val="22"/>
          </w:rPr>
          <w:delText>.</w:delText>
        </w:r>
        <w:bookmarkStart w:id="9115" w:name="_Toc23497275"/>
        <w:bookmarkStart w:id="9116" w:name="_Toc23553459"/>
        <w:bookmarkStart w:id="9117" w:name="_Toc23811812"/>
        <w:bookmarkStart w:id="9118" w:name="_Toc23881475"/>
        <w:bookmarkEnd w:id="9115"/>
        <w:bookmarkEnd w:id="9116"/>
        <w:bookmarkEnd w:id="9117"/>
        <w:bookmarkEnd w:id="9118"/>
      </w:del>
    </w:p>
    <w:p w14:paraId="2264DBD1" w14:textId="09E60329" w:rsidR="00853594" w:rsidRPr="0033182C" w:rsidDel="00E14759" w:rsidRDefault="00853594" w:rsidP="00853594">
      <w:pPr>
        <w:keepNext/>
        <w:ind w:firstLine="357"/>
        <w:rPr>
          <w:del w:id="9119" w:author="Windows User" w:date="2019-09-19T04:16:00Z"/>
          <w:rFonts w:cs="Times New Roman"/>
        </w:rPr>
      </w:pPr>
      <w:del w:id="9120" w:author="Windows User" w:date="2019-09-19T04:16:00Z">
        <w:r w:rsidRPr="0033182C" w:rsidDel="00E14759">
          <w:rPr>
            <w:rFonts w:cs="Times New Roman"/>
            <w:noProof/>
          </w:rPr>
          <mc:AlternateContent>
            <mc:Choice Requires="wpg">
              <w:drawing>
                <wp:anchor distT="0" distB="0" distL="114300" distR="114300" simplePos="0" relativeHeight="251678720" behindDoc="0" locked="0" layoutInCell="1" allowOverlap="1" wp14:anchorId="5953FB4B" wp14:editId="43356427">
                  <wp:simplePos x="0" y="0"/>
                  <wp:positionH relativeFrom="column">
                    <wp:posOffset>234658</wp:posOffset>
                  </wp:positionH>
                  <wp:positionV relativeFrom="paragraph">
                    <wp:posOffset>8379</wp:posOffset>
                  </wp:positionV>
                  <wp:extent cx="2832212" cy="987228"/>
                  <wp:effectExtent l="0" t="0" r="6350" b="3810"/>
                  <wp:wrapNone/>
                  <wp:docPr id="47" name="Group 47"/>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30" name="Straight Connector 30"/>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31" name="Straight Connector 31"/>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45" name="Text Box 45"/>
                          <wps:cNvSpPr txBox="1"/>
                          <wps:spPr>
                            <a:xfrm>
                              <a:off x="2516623" y="0"/>
                              <a:ext cx="290993" cy="242407"/>
                            </a:xfrm>
                            <a:prstGeom prst="rect">
                              <a:avLst/>
                            </a:prstGeom>
                            <a:solidFill>
                              <a:schemeClr val="lt1"/>
                            </a:solidFill>
                            <a:ln w="6350">
                              <a:noFill/>
                            </a:ln>
                          </wps:spPr>
                          <wps:txbx>
                            <w:txbxContent>
                              <w:p w14:paraId="53CFB54D" w14:textId="634CCC55" w:rsidR="000B6C7D" w:rsidRPr="00EB766A" w:rsidRDefault="000B6C7D">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532807" y="752559"/>
                              <a:ext cx="299405" cy="234669"/>
                            </a:xfrm>
                            <a:prstGeom prst="rect">
                              <a:avLst/>
                            </a:prstGeom>
                            <a:solidFill>
                              <a:schemeClr val="lt1"/>
                            </a:solidFill>
                            <a:ln w="6350">
                              <a:noFill/>
                            </a:ln>
                          </wps:spPr>
                          <wps:txbx>
                            <w:txbxContent>
                              <w:p w14:paraId="6F64F34B" w14:textId="757ADE69" w:rsidR="000B6C7D" w:rsidRPr="00EB766A" w:rsidRDefault="000B6C7D">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53FB4B" id="Group 47" o:spid="_x0000_s1057" style="position:absolute;left:0;text-align:left;margin-left:18.5pt;margin-top:.65pt;width:223pt;height:77.75pt;z-index:251678720;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">
                  <v:line id="Straight Connector 30" o:spid="_x0000_s1058"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" strokecolor="#ed7d31 [3205]" strokeweight=".5pt">
                    <v:stroke dashstyle="dash" joinstyle="miter"/>
                  </v:line>
                  <v:line id="Straight Connector 31" o:spid="_x0000_s1059"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" strokecolor="#ed7d31 [3205]" strokeweight=".5pt">
                    <v:stroke dashstyle="dash" joinstyle="miter"/>
                  </v:line>
                  <v:shape id="Text Box 45" o:spid="_x0000_s1060"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3CFB54D" w14:textId="634CCC55" w:rsidR="000B6C7D" w:rsidRPr="00EB766A" w:rsidRDefault="000B6C7D">
                          <w:pPr>
                            <w:rPr>
                              <w:b/>
                              <w:color w:val="000000" w:themeColor="text1"/>
                              <w:sz w:val="20"/>
                              <w:lang w:val="en-ID"/>
                            </w:rPr>
                          </w:pPr>
                          <w:r w:rsidRPr="00EB766A">
                            <w:rPr>
                              <w:b/>
                              <w:color w:val="000000" w:themeColor="text1"/>
                              <w:sz w:val="20"/>
                              <w:lang w:val="en-ID"/>
                            </w:rPr>
                            <w:t>1</w:t>
                          </w:r>
                        </w:p>
                      </w:txbxContent>
                    </v:textbox>
                  </v:shape>
                  <v:shape id="Text Box 46" o:spid="_x0000_s1061"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6F64F34B" w14:textId="757ADE69" w:rsidR="000B6C7D" w:rsidRPr="00EB766A" w:rsidRDefault="000B6C7D">
                          <w:pPr>
                            <w:rPr>
                              <w:b/>
                              <w:sz w:val="20"/>
                              <w:lang w:val="en-ID"/>
                            </w:rPr>
                          </w:pPr>
                          <w:r w:rsidRPr="00EB766A">
                            <w:rPr>
                              <w:b/>
                              <w:sz w:val="20"/>
                              <w:lang w:val="en-ID"/>
                            </w:rPr>
                            <w:t>0</w:t>
                          </w:r>
                        </w:p>
                      </w:txbxContent>
                    </v:textbox>
                  </v:shape>
                </v:group>
              </w:pict>
            </mc:Fallback>
          </mc:AlternateContent>
        </w:r>
        <w:r w:rsidR="00D15A95" w:rsidRPr="0033182C" w:rsidDel="00E14759">
          <w:rPr>
            <w:rFonts w:cs="Times New Roman"/>
            <w:noProof/>
          </w:rPr>
          <w:delText xml:space="preserve"> </w:delText>
        </w:r>
        <w:r w:rsidRPr="0033182C" w:rsidDel="00E14759">
          <w:rPr>
            <w:rFonts w:cs="Times New Roman"/>
            <w:noProof/>
          </w:rPr>
          <w:drawing>
            <wp:inline distT="0" distB="0" distL="0" distR="0" wp14:anchorId="0F049D37" wp14:editId="72500255">
              <wp:extent cx="2596055" cy="10839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bookmarkStart w:id="9121" w:name="_Toc23497276"/>
        <w:bookmarkStart w:id="9122" w:name="_Toc23553460"/>
        <w:bookmarkStart w:id="9123" w:name="_Toc23811813"/>
        <w:bookmarkStart w:id="9124" w:name="_Toc23881476"/>
        <w:bookmarkEnd w:id="9121"/>
        <w:bookmarkEnd w:id="9122"/>
        <w:bookmarkEnd w:id="9123"/>
        <w:bookmarkEnd w:id="9124"/>
      </w:del>
    </w:p>
    <w:p w14:paraId="52C812F6" w14:textId="216A818D" w:rsidR="00EB766A" w:rsidRPr="0033182C" w:rsidDel="00E14759" w:rsidRDefault="00853594" w:rsidP="00853594">
      <w:pPr>
        <w:pStyle w:val="Caption"/>
        <w:ind w:left="720" w:firstLine="720"/>
        <w:rPr>
          <w:del w:id="9125" w:author="Windows User" w:date="2019-09-19T04:16:00Z"/>
          <w:rFonts w:cs="Times New Roman"/>
          <w:color w:val="auto"/>
        </w:rPr>
      </w:pPr>
      <w:del w:id="9126" w:author="Windows User" w:date="2019-09-19T04:16:00Z">
        <w:r w:rsidRPr="0033182C" w:rsidDel="00E14759">
          <w:rPr>
            <w:rFonts w:cs="Times New Roman"/>
            <w:color w:val="auto"/>
          </w:rPr>
          <w:delText xml:space="preserve">Gambar </w:delText>
        </w:r>
      </w:del>
      <w:del w:id="9127" w:author="Windows User" w:date="2019-09-18T14:43:00Z">
        <w:r w:rsidR="00F25887" w:rsidRPr="0033182C" w:rsidDel="007F4597">
          <w:rPr>
            <w:rFonts w:cs="Times New Roman"/>
          </w:rPr>
          <w:fldChar w:fldCharType="begin"/>
        </w:r>
        <w:r w:rsidR="00F25887" w:rsidRPr="0033182C" w:rsidDel="007F4597">
          <w:rPr>
            <w:rFonts w:cs="Times New Roman"/>
            <w:color w:val="auto"/>
          </w:rPr>
          <w:delInstrText xml:space="preserve"> STYLEREF 1 \s </w:delInstrText>
        </w:r>
        <w:r w:rsidR="00F25887" w:rsidRPr="0033182C" w:rsidDel="007F4597">
          <w:rPr>
            <w:rFonts w:cs="Times New Roman"/>
          </w:rPr>
          <w:fldChar w:fldCharType="separate"/>
        </w:r>
        <w:r w:rsidR="00F25887" w:rsidRPr="0033182C" w:rsidDel="007F4597">
          <w:rPr>
            <w:rFonts w:cs="Times New Roman"/>
            <w:noProof/>
            <w:color w:val="auto"/>
          </w:rPr>
          <w:delText>4</w:delText>
        </w:r>
        <w:r w:rsidR="00F25887" w:rsidRPr="0033182C" w:rsidDel="007F4597">
          <w:rPr>
            <w:rFonts w:cs="Times New Roman"/>
          </w:rPr>
          <w:fldChar w:fldCharType="end"/>
        </w:r>
        <w:r w:rsidR="00F25887" w:rsidRPr="0033182C" w:rsidDel="007F4597">
          <w:rPr>
            <w:rFonts w:cs="Times New Roman"/>
            <w:color w:val="auto"/>
          </w:rPr>
          <w:delText>.</w:delText>
        </w:r>
        <w:r w:rsidR="00F25887" w:rsidRPr="0033182C" w:rsidDel="007F4597">
          <w:rPr>
            <w:rFonts w:cs="Times New Roman"/>
          </w:rPr>
          <w:fldChar w:fldCharType="begin"/>
        </w:r>
        <w:r w:rsidR="00F25887" w:rsidRPr="0033182C" w:rsidDel="007F4597">
          <w:rPr>
            <w:rFonts w:cs="Times New Roman"/>
            <w:color w:val="auto"/>
          </w:rPr>
          <w:delInstrText xml:space="preserve"> SEQ Gambar \* ARABIC \s 1 </w:delInstrText>
        </w:r>
        <w:r w:rsidR="00F25887" w:rsidRPr="0033182C" w:rsidDel="007F4597">
          <w:rPr>
            <w:rFonts w:cs="Times New Roman"/>
          </w:rPr>
          <w:fldChar w:fldCharType="separate"/>
        </w:r>
        <w:r w:rsidR="00F25887" w:rsidRPr="0033182C" w:rsidDel="007F4597">
          <w:rPr>
            <w:rFonts w:cs="Times New Roman"/>
            <w:noProof/>
            <w:color w:val="auto"/>
          </w:rPr>
          <w:delText>38</w:delText>
        </w:r>
        <w:r w:rsidR="00F25887" w:rsidRPr="0033182C" w:rsidDel="007F4597">
          <w:rPr>
            <w:rFonts w:cs="Times New Roman"/>
          </w:rPr>
          <w:fldChar w:fldCharType="end"/>
        </w:r>
      </w:del>
      <w:del w:id="9128" w:author="Windows User" w:date="2019-09-19T04:16:00Z">
        <w:r w:rsidRPr="0033182C" w:rsidDel="00E14759">
          <w:rPr>
            <w:rFonts w:cs="Times New Roman"/>
            <w:color w:val="auto"/>
          </w:rPr>
          <w:delText xml:space="preserve"> Fuzzifikasi</w:delText>
        </w:r>
        <w:bookmarkStart w:id="9129" w:name="_Toc23497277"/>
        <w:bookmarkStart w:id="9130" w:name="_Toc23553461"/>
        <w:bookmarkStart w:id="9131" w:name="_Toc23811814"/>
        <w:bookmarkStart w:id="9132" w:name="_Toc23881477"/>
        <w:bookmarkEnd w:id="9129"/>
        <w:bookmarkEnd w:id="9130"/>
        <w:bookmarkEnd w:id="9131"/>
        <w:bookmarkEnd w:id="9132"/>
      </w:del>
    </w:p>
    <w:p w14:paraId="3DECFF75" w14:textId="4119642C" w:rsidR="007620D8" w:rsidRPr="0033182C" w:rsidDel="00E14759" w:rsidRDefault="007620D8" w:rsidP="007620D8">
      <w:pPr>
        <w:pStyle w:val="ListParagraph"/>
        <w:numPr>
          <w:ilvl w:val="0"/>
          <w:numId w:val="35"/>
        </w:numPr>
        <w:ind w:left="426"/>
        <w:rPr>
          <w:del w:id="9133" w:author="Windows User" w:date="2019-09-19T04:16:00Z"/>
          <w:rFonts w:cs="Times New Roman"/>
          <w:sz w:val="22"/>
        </w:rPr>
      </w:pPr>
      <w:del w:id="9134" w:author="Windows User" w:date="2019-09-19T04:16:00Z">
        <w:r w:rsidRPr="0033182C" w:rsidDel="00E14759">
          <w:rPr>
            <w:rFonts w:cs="Times New Roman"/>
            <w:sz w:val="22"/>
          </w:rPr>
          <w:delText>Rule base</w:delText>
        </w:r>
        <w:bookmarkStart w:id="9135" w:name="_Toc23497278"/>
        <w:bookmarkStart w:id="9136" w:name="_Toc23553462"/>
        <w:bookmarkStart w:id="9137" w:name="_Toc23811815"/>
        <w:bookmarkStart w:id="9138" w:name="_Toc23881478"/>
        <w:bookmarkEnd w:id="9135"/>
        <w:bookmarkEnd w:id="9136"/>
        <w:bookmarkEnd w:id="9137"/>
        <w:bookmarkEnd w:id="9138"/>
      </w:del>
    </w:p>
    <w:p w14:paraId="08106A44" w14:textId="174C8456" w:rsidR="00981EAA" w:rsidRPr="0033182C" w:rsidDel="00E14759" w:rsidRDefault="007620D8" w:rsidP="002931AA">
      <w:pPr>
        <w:pStyle w:val="Default"/>
        <w:spacing w:line="360" w:lineRule="auto"/>
        <w:ind w:firstLine="426"/>
        <w:jc w:val="both"/>
        <w:rPr>
          <w:del w:id="9139" w:author="Windows User" w:date="2019-09-19T04:16:00Z"/>
          <w:color w:val="auto"/>
          <w:szCs w:val="22"/>
        </w:rPr>
      </w:pPr>
      <w:del w:id="9140" w:author="Windows User" w:date="2019-09-19T04:16:00Z">
        <w:r w:rsidRPr="0033182C" w:rsidDel="00E14759">
          <w:rPr>
            <w:i/>
            <w:iCs/>
            <w:color w:val="auto"/>
            <w:szCs w:val="22"/>
          </w:rPr>
          <w:delText xml:space="preserve">Rule </w:delText>
        </w:r>
      </w:del>
      <w:del w:id="9141" w:author="Windows User" w:date="2019-09-14T03:53:00Z">
        <w:r w:rsidRPr="0033182C" w:rsidDel="00451BA0">
          <w:rPr>
            <w:i/>
            <w:iCs/>
            <w:color w:val="auto"/>
            <w:szCs w:val="22"/>
          </w:rPr>
          <w:delText>Fuzzy</w:delText>
        </w:r>
      </w:del>
      <w:del w:id="9142" w:author="Windows User" w:date="2019-09-19T04:16:00Z">
        <w:r w:rsidRPr="0033182C" w:rsidDel="00E14759">
          <w:rPr>
            <w:i/>
            <w:iCs/>
            <w:color w:val="auto"/>
            <w:szCs w:val="22"/>
          </w:rPr>
          <w:delText xml:space="preserve"> </w:delText>
        </w:r>
        <w:r w:rsidRPr="0033182C" w:rsidDel="00E14759">
          <w:rPr>
            <w:color w:val="auto"/>
            <w:szCs w:val="22"/>
          </w:rPr>
          <w:delText xml:space="preserve">untuk kontrol menentuka sudut optimal agar </w:delText>
        </w:r>
        <w:r w:rsidR="00EE37F7" w:rsidRPr="0033182C" w:rsidDel="00E14759">
          <w:rPr>
            <w:color w:val="auto"/>
            <w:szCs w:val="22"/>
          </w:rPr>
          <w:delText xml:space="preserve">berjalan stabil. Pada </w:delText>
        </w:r>
        <w:r w:rsidRPr="0033182C" w:rsidDel="00E14759">
          <w:rPr>
            <w:color w:val="auto"/>
            <w:szCs w:val="22"/>
          </w:rPr>
          <w:delText>proses pembentukan aturan (</w:delText>
        </w:r>
        <w:r w:rsidRPr="0033182C" w:rsidDel="00E14759">
          <w:rPr>
            <w:i/>
            <w:iCs/>
            <w:color w:val="auto"/>
            <w:szCs w:val="22"/>
          </w:rPr>
          <w:delText>rule</w:delText>
        </w:r>
        <w:r w:rsidRPr="0033182C" w:rsidDel="00E14759">
          <w:rPr>
            <w:color w:val="auto"/>
            <w:szCs w:val="22"/>
          </w:rPr>
          <w:delText>) ini menggunakan operator “</w:delText>
        </w:r>
        <w:r w:rsidRPr="0033182C" w:rsidDel="00E14759">
          <w:rPr>
            <w:i/>
            <w:iCs/>
            <w:color w:val="auto"/>
            <w:szCs w:val="22"/>
          </w:rPr>
          <w:delText>and</w:delText>
        </w:r>
        <w:r w:rsidRPr="0033182C" w:rsidDel="00E14759">
          <w:rPr>
            <w:color w:val="auto"/>
            <w:szCs w:val="22"/>
          </w:rPr>
          <w:delText xml:space="preserve">” untuk mengkombinasikan nilai variabel </w:delText>
        </w:r>
        <w:r w:rsidRPr="0033182C" w:rsidDel="00E14759">
          <w:rPr>
            <w:i/>
            <w:iCs/>
            <w:color w:val="auto"/>
            <w:szCs w:val="22"/>
          </w:rPr>
          <w:delText xml:space="preserve">error </w:delText>
        </w:r>
        <w:r w:rsidRPr="0033182C" w:rsidDel="00E14759">
          <w:rPr>
            <w:color w:val="auto"/>
            <w:szCs w:val="22"/>
          </w:rPr>
          <w:delText xml:space="preserve">dengan variable delta error-nya </w:delText>
        </w:r>
        <w:r w:rsidR="007B2CA9" w:rsidRPr="0033182C" w:rsidDel="00E14759">
          <w:rPr>
            <w:color w:val="auto"/>
            <w:szCs w:val="22"/>
          </w:rPr>
          <w:delText>m</w:delText>
        </w:r>
        <w:r w:rsidRPr="0033182C" w:rsidDel="00E14759">
          <w:rPr>
            <w:color w:val="auto"/>
            <w:szCs w:val="22"/>
          </w:rPr>
          <w:delText>aka didap</w:delText>
        </w:r>
        <w:r w:rsidR="00EE37F7" w:rsidRPr="0033182C" w:rsidDel="00E14759">
          <w:rPr>
            <w:color w:val="auto"/>
            <w:szCs w:val="22"/>
          </w:rPr>
          <w:delText>atkanlah aturan (rule) sebagai T</w:delText>
        </w:r>
        <w:r w:rsidRPr="0033182C" w:rsidDel="00E14759">
          <w:rPr>
            <w:color w:val="auto"/>
            <w:szCs w:val="22"/>
          </w:rPr>
          <w:delText xml:space="preserve">abel </w:delText>
        </w:r>
        <w:r w:rsidR="00EE37F7" w:rsidRPr="0033182C" w:rsidDel="00E14759">
          <w:rPr>
            <w:color w:val="auto"/>
            <w:szCs w:val="22"/>
          </w:rPr>
          <w:delText>4.1.</w:delText>
        </w:r>
        <w:bookmarkStart w:id="9143" w:name="_Toc23497279"/>
        <w:bookmarkStart w:id="9144" w:name="_Toc23553463"/>
        <w:bookmarkStart w:id="9145" w:name="_Toc23811816"/>
        <w:bookmarkStart w:id="9146" w:name="_Toc23881479"/>
        <w:bookmarkEnd w:id="9143"/>
        <w:bookmarkEnd w:id="9144"/>
        <w:bookmarkEnd w:id="9145"/>
        <w:bookmarkEnd w:id="9146"/>
      </w:del>
    </w:p>
    <w:p w14:paraId="13A7FE39" w14:textId="11CD995B" w:rsidR="00981EAA" w:rsidRPr="0033182C" w:rsidDel="00E14759" w:rsidRDefault="00981EAA" w:rsidP="00981EAA">
      <w:pPr>
        <w:pStyle w:val="Caption"/>
        <w:keepNext/>
        <w:spacing w:line="360" w:lineRule="auto"/>
        <w:jc w:val="center"/>
        <w:rPr>
          <w:del w:id="9147" w:author="Windows User" w:date="2019-09-19T04:16:00Z"/>
          <w:rFonts w:cs="Times New Roman"/>
          <w:color w:val="auto"/>
          <w:sz w:val="22"/>
        </w:rPr>
      </w:pPr>
      <w:bookmarkStart w:id="9148" w:name="_Toc15843278"/>
      <w:del w:id="9149" w:author="Windows User" w:date="2019-09-19T04:16:00Z">
        <w:r w:rsidRPr="0033182C" w:rsidDel="00E14759">
          <w:rPr>
            <w:rFonts w:cs="Times New Roman"/>
            <w:color w:val="auto"/>
            <w:sz w:val="22"/>
          </w:rPr>
          <w:delText xml:space="preserve">Tabel. </w:delText>
        </w:r>
        <w:r w:rsidR="00F25887" w:rsidRPr="0033182C" w:rsidDel="00E14759">
          <w:rPr>
            <w:rFonts w:cs="Times New Roman"/>
            <w:sz w:val="22"/>
          </w:rPr>
          <w:fldChar w:fldCharType="begin"/>
        </w:r>
        <w:r w:rsidR="00F25887" w:rsidRPr="0033182C" w:rsidDel="00E14759">
          <w:rPr>
            <w:rFonts w:cs="Times New Roman"/>
            <w:color w:val="auto"/>
            <w:sz w:val="22"/>
          </w:rPr>
          <w:delInstrText xml:space="preserve"> STYLEREF 1 \s </w:delInstrText>
        </w:r>
        <w:r w:rsidR="00F25887" w:rsidRPr="0033182C" w:rsidDel="00E14759">
          <w:rPr>
            <w:rFonts w:cs="Times New Roman"/>
            <w:sz w:val="22"/>
          </w:rPr>
          <w:fldChar w:fldCharType="separate"/>
        </w:r>
        <w:r w:rsidR="00F25887" w:rsidRPr="0033182C" w:rsidDel="00E14759">
          <w:rPr>
            <w:rFonts w:cs="Times New Roman"/>
            <w:noProof/>
            <w:color w:val="auto"/>
            <w:sz w:val="22"/>
          </w:rPr>
          <w:delText>4</w:delText>
        </w:r>
        <w:r w:rsidR="00F25887" w:rsidRPr="0033182C" w:rsidDel="00E14759">
          <w:rPr>
            <w:rFonts w:cs="Times New Roman"/>
            <w:sz w:val="22"/>
          </w:rPr>
          <w:fldChar w:fldCharType="end"/>
        </w:r>
        <w:r w:rsidR="00F25887" w:rsidRPr="0033182C" w:rsidDel="00E14759">
          <w:rPr>
            <w:rFonts w:cs="Times New Roman"/>
            <w:color w:val="auto"/>
            <w:sz w:val="22"/>
          </w:rPr>
          <w:delText>.</w:delText>
        </w:r>
        <w:r w:rsidR="00F25887" w:rsidRPr="0033182C" w:rsidDel="00E14759">
          <w:rPr>
            <w:rFonts w:cs="Times New Roman"/>
            <w:sz w:val="22"/>
          </w:rPr>
          <w:fldChar w:fldCharType="begin"/>
        </w:r>
        <w:r w:rsidR="00F25887" w:rsidRPr="0033182C" w:rsidDel="00E14759">
          <w:rPr>
            <w:rFonts w:cs="Times New Roman"/>
            <w:color w:val="auto"/>
            <w:sz w:val="22"/>
          </w:rPr>
          <w:delInstrText xml:space="preserve"> SEQ Tabel. \* ARABIC \s 1 </w:delInstrText>
        </w:r>
        <w:r w:rsidR="00F25887" w:rsidRPr="0033182C" w:rsidDel="00E14759">
          <w:rPr>
            <w:rFonts w:cs="Times New Roman"/>
            <w:sz w:val="22"/>
          </w:rPr>
          <w:fldChar w:fldCharType="separate"/>
        </w:r>
        <w:r w:rsidR="00F25887" w:rsidRPr="0033182C" w:rsidDel="00E14759">
          <w:rPr>
            <w:rFonts w:cs="Times New Roman"/>
            <w:noProof/>
            <w:color w:val="auto"/>
            <w:sz w:val="22"/>
          </w:rPr>
          <w:delText>1</w:delText>
        </w:r>
        <w:r w:rsidR="00F25887" w:rsidRPr="0033182C" w:rsidDel="00E14759">
          <w:rPr>
            <w:rFonts w:cs="Times New Roman"/>
            <w:sz w:val="22"/>
          </w:rPr>
          <w:fldChar w:fldCharType="end"/>
        </w:r>
        <w:r w:rsidRPr="0033182C" w:rsidDel="00E14759">
          <w:rPr>
            <w:rFonts w:cs="Times New Roman"/>
            <w:color w:val="auto"/>
            <w:sz w:val="22"/>
          </w:rPr>
          <w:delText xml:space="preserve"> Control Rule Base</w:delText>
        </w:r>
        <w:bookmarkStart w:id="9150" w:name="_Toc23497280"/>
        <w:bookmarkStart w:id="9151" w:name="_Toc23553464"/>
        <w:bookmarkStart w:id="9152" w:name="_Toc23811817"/>
        <w:bookmarkStart w:id="9153" w:name="_Toc23881480"/>
        <w:bookmarkEnd w:id="9148"/>
        <w:bookmarkEnd w:id="9150"/>
        <w:bookmarkEnd w:id="9151"/>
        <w:bookmarkEnd w:id="9152"/>
        <w:bookmarkEnd w:id="9153"/>
      </w:del>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7B2CA9" w:rsidRPr="0033182C" w:rsidDel="00E14759" w14:paraId="72F3FF88" w14:textId="59F46280" w:rsidTr="00335BD4">
        <w:trPr>
          <w:jc w:val="center"/>
          <w:del w:id="9154" w:author="Windows User" w:date="2019-09-19T04:16:00Z"/>
        </w:trPr>
        <w:tc>
          <w:tcPr>
            <w:tcW w:w="850" w:type="dxa"/>
          </w:tcPr>
          <w:p w14:paraId="080D6031" w14:textId="58C407D9" w:rsidR="007B2CA9" w:rsidRPr="0033182C" w:rsidDel="00E14759" w:rsidRDefault="007B2CA9" w:rsidP="00981EAA">
            <w:pPr>
              <w:pStyle w:val="Default"/>
              <w:jc w:val="center"/>
              <w:rPr>
                <w:del w:id="9155" w:author="Windows User" w:date="2019-09-19T04:16:00Z"/>
                <w:b/>
                <w:color w:val="auto"/>
                <w:sz w:val="22"/>
                <w:szCs w:val="22"/>
              </w:rPr>
            </w:pPr>
            <w:del w:id="9156" w:author="Windows User" w:date="2019-09-19T04:16:00Z">
              <w:r w:rsidRPr="0033182C" w:rsidDel="00E14759">
                <w:rPr>
                  <w:b/>
                  <w:color w:val="auto"/>
                  <w:sz w:val="22"/>
                  <w:szCs w:val="22"/>
                </w:rPr>
                <w:delText>E/DE</w:delText>
              </w:r>
              <w:bookmarkStart w:id="9157" w:name="_Toc23497281"/>
              <w:bookmarkStart w:id="9158" w:name="_Toc23553465"/>
              <w:bookmarkStart w:id="9159" w:name="_Toc23811818"/>
              <w:bookmarkStart w:id="9160" w:name="_Toc23881481"/>
              <w:bookmarkEnd w:id="9157"/>
              <w:bookmarkEnd w:id="9158"/>
              <w:bookmarkEnd w:id="9159"/>
              <w:bookmarkEnd w:id="9160"/>
            </w:del>
          </w:p>
        </w:tc>
        <w:tc>
          <w:tcPr>
            <w:tcW w:w="709" w:type="dxa"/>
          </w:tcPr>
          <w:p w14:paraId="042FE523" w14:textId="736DF548" w:rsidR="007B2CA9" w:rsidRPr="0033182C" w:rsidDel="00E14759" w:rsidRDefault="007B2CA9" w:rsidP="00981EAA">
            <w:pPr>
              <w:pStyle w:val="Default"/>
              <w:jc w:val="center"/>
              <w:rPr>
                <w:del w:id="9161" w:author="Windows User" w:date="2019-09-19T04:16:00Z"/>
                <w:b/>
                <w:color w:val="auto"/>
                <w:sz w:val="22"/>
                <w:szCs w:val="22"/>
              </w:rPr>
            </w:pPr>
            <w:del w:id="9162" w:author="Windows User" w:date="2019-09-19T04:16:00Z">
              <w:r w:rsidRPr="0033182C" w:rsidDel="00E14759">
                <w:rPr>
                  <w:b/>
                  <w:color w:val="auto"/>
                  <w:sz w:val="22"/>
                  <w:szCs w:val="22"/>
                </w:rPr>
                <w:delText>NB</w:delText>
              </w:r>
              <w:bookmarkStart w:id="9163" w:name="_Toc23497282"/>
              <w:bookmarkStart w:id="9164" w:name="_Toc23553466"/>
              <w:bookmarkStart w:id="9165" w:name="_Toc23811819"/>
              <w:bookmarkStart w:id="9166" w:name="_Toc23881482"/>
              <w:bookmarkEnd w:id="9163"/>
              <w:bookmarkEnd w:id="9164"/>
              <w:bookmarkEnd w:id="9165"/>
              <w:bookmarkEnd w:id="9166"/>
            </w:del>
          </w:p>
        </w:tc>
        <w:tc>
          <w:tcPr>
            <w:tcW w:w="850" w:type="dxa"/>
          </w:tcPr>
          <w:p w14:paraId="3C761F12" w14:textId="5C67C91C" w:rsidR="007B2CA9" w:rsidRPr="0033182C" w:rsidDel="00E14759" w:rsidRDefault="007B2CA9" w:rsidP="00981EAA">
            <w:pPr>
              <w:pStyle w:val="Default"/>
              <w:jc w:val="center"/>
              <w:rPr>
                <w:del w:id="9167" w:author="Windows User" w:date="2019-09-19T04:16:00Z"/>
                <w:b/>
                <w:color w:val="auto"/>
                <w:sz w:val="22"/>
                <w:szCs w:val="22"/>
              </w:rPr>
            </w:pPr>
            <w:del w:id="9168" w:author="Windows User" w:date="2019-09-19T04:16:00Z">
              <w:r w:rsidRPr="0033182C" w:rsidDel="00E14759">
                <w:rPr>
                  <w:b/>
                  <w:color w:val="auto"/>
                  <w:sz w:val="22"/>
                  <w:szCs w:val="22"/>
                </w:rPr>
                <w:delText>NM</w:delText>
              </w:r>
              <w:bookmarkStart w:id="9169" w:name="_Toc23497283"/>
              <w:bookmarkStart w:id="9170" w:name="_Toc23553467"/>
              <w:bookmarkStart w:id="9171" w:name="_Toc23811820"/>
              <w:bookmarkStart w:id="9172" w:name="_Toc23881483"/>
              <w:bookmarkEnd w:id="9169"/>
              <w:bookmarkEnd w:id="9170"/>
              <w:bookmarkEnd w:id="9171"/>
              <w:bookmarkEnd w:id="9172"/>
            </w:del>
          </w:p>
        </w:tc>
        <w:tc>
          <w:tcPr>
            <w:tcW w:w="851" w:type="dxa"/>
          </w:tcPr>
          <w:p w14:paraId="1A92C797" w14:textId="149B1E0D" w:rsidR="007B2CA9" w:rsidRPr="0033182C" w:rsidDel="00E14759" w:rsidRDefault="007B2CA9" w:rsidP="00981EAA">
            <w:pPr>
              <w:pStyle w:val="Default"/>
              <w:jc w:val="center"/>
              <w:rPr>
                <w:del w:id="9173" w:author="Windows User" w:date="2019-09-19T04:16:00Z"/>
                <w:b/>
                <w:color w:val="auto"/>
                <w:sz w:val="22"/>
                <w:szCs w:val="22"/>
              </w:rPr>
            </w:pPr>
            <w:del w:id="9174" w:author="Windows User" w:date="2019-09-19T04:16:00Z">
              <w:r w:rsidRPr="0033182C" w:rsidDel="00E14759">
                <w:rPr>
                  <w:b/>
                  <w:color w:val="auto"/>
                  <w:sz w:val="22"/>
                  <w:szCs w:val="22"/>
                </w:rPr>
                <w:delText>NS</w:delText>
              </w:r>
              <w:bookmarkStart w:id="9175" w:name="_Toc23497284"/>
              <w:bookmarkStart w:id="9176" w:name="_Toc23553468"/>
              <w:bookmarkStart w:id="9177" w:name="_Toc23811821"/>
              <w:bookmarkStart w:id="9178" w:name="_Toc23881484"/>
              <w:bookmarkEnd w:id="9175"/>
              <w:bookmarkEnd w:id="9176"/>
              <w:bookmarkEnd w:id="9177"/>
              <w:bookmarkEnd w:id="9178"/>
            </w:del>
          </w:p>
        </w:tc>
        <w:tc>
          <w:tcPr>
            <w:tcW w:w="850" w:type="dxa"/>
          </w:tcPr>
          <w:p w14:paraId="0BFF9B5D" w14:textId="1DDC9B43" w:rsidR="007B2CA9" w:rsidRPr="0033182C" w:rsidDel="00E14759" w:rsidRDefault="007B2CA9" w:rsidP="00981EAA">
            <w:pPr>
              <w:pStyle w:val="Default"/>
              <w:jc w:val="center"/>
              <w:rPr>
                <w:del w:id="9179" w:author="Windows User" w:date="2019-09-19T04:16:00Z"/>
                <w:b/>
                <w:color w:val="auto"/>
                <w:sz w:val="22"/>
                <w:szCs w:val="22"/>
              </w:rPr>
            </w:pPr>
            <w:del w:id="9180" w:author="Windows User" w:date="2019-09-19T04:16:00Z">
              <w:r w:rsidRPr="0033182C" w:rsidDel="00E14759">
                <w:rPr>
                  <w:b/>
                  <w:color w:val="auto"/>
                  <w:sz w:val="22"/>
                  <w:szCs w:val="22"/>
                </w:rPr>
                <w:delText>ZE</w:delText>
              </w:r>
              <w:bookmarkStart w:id="9181" w:name="_Toc23497285"/>
              <w:bookmarkStart w:id="9182" w:name="_Toc23553469"/>
              <w:bookmarkStart w:id="9183" w:name="_Toc23811822"/>
              <w:bookmarkStart w:id="9184" w:name="_Toc23881485"/>
              <w:bookmarkEnd w:id="9181"/>
              <w:bookmarkEnd w:id="9182"/>
              <w:bookmarkEnd w:id="9183"/>
              <w:bookmarkEnd w:id="9184"/>
            </w:del>
          </w:p>
        </w:tc>
        <w:tc>
          <w:tcPr>
            <w:tcW w:w="851" w:type="dxa"/>
          </w:tcPr>
          <w:p w14:paraId="67F7F867" w14:textId="333D1835" w:rsidR="007B2CA9" w:rsidRPr="0033182C" w:rsidDel="00E14759" w:rsidRDefault="007B2CA9" w:rsidP="00981EAA">
            <w:pPr>
              <w:pStyle w:val="Default"/>
              <w:jc w:val="center"/>
              <w:rPr>
                <w:del w:id="9185" w:author="Windows User" w:date="2019-09-19T04:16:00Z"/>
                <w:b/>
                <w:color w:val="auto"/>
                <w:sz w:val="22"/>
                <w:szCs w:val="22"/>
              </w:rPr>
            </w:pPr>
            <w:del w:id="9186" w:author="Windows User" w:date="2019-09-19T04:16:00Z">
              <w:r w:rsidRPr="0033182C" w:rsidDel="00E14759">
                <w:rPr>
                  <w:b/>
                  <w:color w:val="auto"/>
                  <w:sz w:val="22"/>
                  <w:szCs w:val="22"/>
                </w:rPr>
                <w:delText>PS</w:delText>
              </w:r>
              <w:bookmarkStart w:id="9187" w:name="_Toc23497286"/>
              <w:bookmarkStart w:id="9188" w:name="_Toc23553470"/>
              <w:bookmarkStart w:id="9189" w:name="_Toc23811823"/>
              <w:bookmarkStart w:id="9190" w:name="_Toc23881486"/>
              <w:bookmarkEnd w:id="9187"/>
              <w:bookmarkEnd w:id="9188"/>
              <w:bookmarkEnd w:id="9189"/>
              <w:bookmarkEnd w:id="9190"/>
            </w:del>
          </w:p>
        </w:tc>
        <w:tc>
          <w:tcPr>
            <w:tcW w:w="850" w:type="dxa"/>
          </w:tcPr>
          <w:p w14:paraId="2F017B69" w14:textId="49D66BF1" w:rsidR="007B2CA9" w:rsidRPr="0033182C" w:rsidDel="00E14759" w:rsidRDefault="007B2CA9" w:rsidP="00981EAA">
            <w:pPr>
              <w:pStyle w:val="Default"/>
              <w:jc w:val="center"/>
              <w:rPr>
                <w:del w:id="9191" w:author="Windows User" w:date="2019-09-19T04:16:00Z"/>
                <w:b/>
                <w:color w:val="auto"/>
                <w:sz w:val="22"/>
                <w:szCs w:val="22"/>
              </w:rPr>
            </w:pPr>
            <w:del w:id="9192" w:author="Windows User" w:date="2019-09-19T04:16:00Z">
              <w:r w:rsidRPr="0033182C" w:rsidDel="00E14759">
                <w:rPr>
                  <w:b/>
                  <w:color w:val="auto"/>
                  <w:sz w:val="22"/>
                  <w:szCs w:val="22"/>
                </w:rPr>
                <w:delText>PM</w:delText>
              </w:r>
              <w:bookmarkStart w:id="9193" w:name="_Toc23497287"/>
              <w:bookmarkStart w:id="9194" w:name="_Toc23553471"/>
              <w:bookmarkStart w:id="9195" w:name="_Toc23811824"/>
              <w:bookmarkStart w:id="9196" w:name="_Toc23881487"/>
              <w:bookmarkEnd w:id="9193"/>
              <w:bookmarkEnd w:id="9194"/>
              <w:bookmarkEnd w:id="9195"/>
              <w:bookmarkEnd w:id="9196"/>
            </w:del>
          </w:p>
        </w:tc>
        <w:tc>
          <w:tcPr>
            <w:tcW w:w="851" w:type="dxa"/>
          </w:tcPr>
          <w:p w14:paraId="66E82583" w14:textId="41F7C95A" w:rsidR="007B2CA9" w:rsidRPr="0033182C" w:rsidDel="00E14759" w:rsidRDefault="007B2CA9" w:rsidP="00981EAA">
            <w:pPr>
              <w:pStyle w:val="Default"/>
              <w:jc w:val="center"/>
              <w:rPr>
                <w:del w:id="9197" w:author="Windows User" w:date="2019-09-19T04:16:00Z"/>
                <w:b/>
                <w:color w:val="auto"/>
                <w:sz w:val="22"/>
                <w:szCs w:val="22"/>
              </w:rPr>
            </w:pPr>
            <w:del w:id="9198" w:author="Windows User" w:date="2019-09-19T04:16:00Z">
              <w:r w:rsidRPr="0033182C" w:rsidDel="00E14759">
                <w:rPr>
                  <w:b/>
                  <w:color w:val="auto"/>
                  <w:sz w:val="22"/>
                  <w:szCs w:val="22"/>
                </w:rPr>
                <w:delText>PB</w:delText>
              </w:r>
              <w:bookmarkStart w:id="9199" w:name="_Toc23497288"/>
              <w:bookmarkStart w:id="9200" w:name="_Toc23553472"/>
              <w:bookmarkStart w:id="9201" w:name="_Toc23811825"/>
              <w:bookmarkStart w:id="9202" w:name="_Toc23881488"/>
              <w:bookmarkEnd w:id="9199"/>
              <w:bookmarkEnd w:id="9200"/>
              <w:bookmarkEnd w:id="9201"/>
              <w:bookmarkEnd w:id="9202"/>
            </w:del>
          </w:p>
        </w:tc>
        <w:bookmarkStart w:id="9203" w:name="_Toc23497289"/>
        <w:bookmarkStart w:id="9204" w:name="_Toc23553473"/>
        <w:bookmarkStart w:id="9205" w:name="_Toc23811826"/>
        <w:bookmarkStart w:id="9206" w:name="_Toc23881489"/>
        <w:bookmarkEnd w:id="9203"/>
        <w:bookmarkEnd w:id="9204"/>
        <w:bookmarkEnd w:id="9205"/>
        <w:bookmarkEnd w:id="9206"/>
      </w:tr>
      <w:tr w:rsidR="007B2CA9" w:rsidRPr="0033182C" w:rsidDel="00E14759" w14:paraId="267547E9" w14:textId="6011199D" w:rsidTr="00335BD4">
        <w:trPr>
          <w:jc w:val="center"/>
          <w:del w:id="9207" w:author="Windows User" w:date="2019-09-19T04:16:00Z"/>
        </w:trPr>
        <w:tc>
          <w:tcPr>
            <w:tcW w:w="850" w:type="dxa"/>
          </w:tcPr>
          <w:p w14:paraId="159F08A8" w14:textId="66100845" w:rsidR="007B2CA9" w:rsidRPr="0033182C" w:rsidDel="00E14759" w:rsidRDefault="00981EAA" w:rsidP="00981EAA">
            <w:pPr>
              <w:pStyle w:val="Default"/>
              <w:jc w:val="center"/>
              <w:rPr>
                <w:del w:id="9208" w:author="Windows User" w:date="2019-09-19T04:16:00Z"/>
                <w:b/>
                <w:color w:val="auto"/>
                <w:sz w:val="22"/>
                <w:szCs w:val="22"/>
              </w:rPr>
            </w:pPr>
            <w:del w:id="9209" w:author="Windows User" w:date="2019-09-19T04:16:00Z">
              <w:r w:rsidRPr="0033182C" w:rsidDel="00E14759">
                <w:rPr>
                  <w:b/>
                  <w:color w:val="auto"/>
                  <w:sz w:val="22"/>
                  <w:szCs w:val="22"/>
                </w:rPr>
                <w:delText>NB</w:delText>
              </w:r>
              <w:bookmarkStart w:id="9210" w:name="_Toc23497290"/>
              <w:bookmarkStart w:id="9211" w:name="_Toc23553474"/>
              <w:bookmarkStart w:id="9212" w:name="_Toc23811827"/>
              <w:bookmarkStart w:id="9213" w:name="_Toc23881490"/>
              <w:bookmarkEnd w:id="9210"/>
              <w:bookmarkEnd w:id="9211"/>
              <w:bookmarkEnd w:id="9212"/>
              <w:bookmarkEnd w:id="9213"/>
            </w:del>
          </w:p>
        </w:tc>
        <w:tc>
          <w:tcPr>
            <w:tcW w:w="709" w:type="dxa"/>
          </w:tcPr>
          <w:p w14:paraId="111BDF70" w14:textId="57B565DC" w:rsidR="007B2CA9" w:rsidRPr="0033182C" w:rsidDel="00E14759" w:rsidRDefault="00981EAA" w:rsidP="00981EAA">
            <w:pPr>
              <w:pStyle w:val="Default"/>
              <w:jc w:val="center"/>
              <w:rPr>
                <w:del w:id="9214" w:author="Windows User" w:date="2019-09-19T04:16:00Z"/>
                <w:color w:val="auto"/>
                <w:sz w:val="22"/>
                <w:szCs w:val="22"/>
              </w:rPr>
            </w:pPr>
            <w:del w:id="9215" w:author="Windows User" w:date="2019-09-19T04:16:00Z">
              <w:r w:rsidRPr="0033182C" w:rsidDel="00E14759">
                <w:rPr>
                  <w:color w:val="auto"/>
                  <w:sz w:val="22"/>
                  <w:szCs w:val="22"/>
                </w:rPr>
                <w:delText>NB</w:delText>
              </w:r>
              <w:bookmarkStart w:id="9216" w:name="_Toc23497291"/>
              <w:bookmarkStart w:id="9217" w:name="_Toc23553475"/>
              <w:bookmarkStart w:id="9218" w:name="_Toc23811828"/>
              <w:bookmarkStart w:id="9219" w:name="_Toc23881491"/>
              <w:bookmarkEnd w:id="9216"/>
              <w:bookmarkEnd w:id="9217"/>
              <w:bookmarkEnd w:id="9218"/>
              <w:bookmarkEnd w:id="9219"/>
            </w:del>
          </w:p>
        </w:tc>
        <w:tc>
          <w:tcPr>
            <w:tcW w:w="850" w:type="dxa"/>
          </w:tcPr>
          <w:p w14:paraId="75578D52" w14:textId="6FC616FD" w:rsidR="007B2CA9" w:rsidRPr="0033182C" w:rsidDel="00E14759" w:rsidRDefault="00981EAA" w:rsidP="00981EAA">
            <w:pPr>
              <w:pStyle w:val="Default"/>
              <w:jc w:val="center"/>
              <w:rPr>
                <w:del w:id="9220" w:author="Windows User" w:date="2019-09-19T04:16:00Z"/>
                <w:color w:val="auto"/>
                <w:sz w:val="22"/>
                <w:szCs w:val="22"/>
              </w:rPr>
            </w:pPr>
            <w:del w:id="9221" w:author="Windows User" w:date="2019-09-19T04:16:00Z">
              <w:r w:rsidRPr="0033182C" w:rsidDel="00E14759">
                <w:rPr>
                  <w:color w:val="auto"/>
                  <w:sz w:val="22"/>
                  <w:szCs w:val="22"/>
                </w:rPr>
                <w:delText>NB</w:delText>
              </w:r>
              <w:bookmarkStart w:id="9222" w:name="_Toc23497292"/>
              <w:bookmarkStart w:id="9223" w:name="_Toc23553476"/>
              <w:bookmarkStart w:id="9224" w:name="_Toc23811829"/>
              <w:bookmarkStart w:id="9225" w:name="_Toc23881492"/>
              <w:bookmarkEnd w:id="9222"/>
              <w:bookmarkEnd w:id="9223"/>
              <w:bookmarkEnd w:id="9224"/>
              <w:bookmarkEnd w:id="9225"/>
            </w:del>
          </w:p>
        </w:tc>
        <w:tc>
          <w:tcPr>
            <w:tcW w:w="851" w:type="dxa"/>
          </w:tcPr>
          <w:p w14:paraId="3AD5877D" w14:textId="715468DB" w:rsidR="007B2CA9" w:rsidRPr="0033182C" w:rsidDel="00E14759" w:rsidRDefault="00981EAA" w:rsidP="00981EAA">
            <w:pPr>
              <w:pStyle w:val="Default"/>
              <w:jc w:val="center"/>
              <w:rPr>
                <w:del w:id="9226" w:author="Windows User" w:date="2019-09-19T04:16:00Z"/>
                <w:color w:val="auto"/>
                <w:sz w:val="22"/>
                <w:szCs w:val="22"/>
              </w:rPr>
            </w:pPr>
            <w:del w:id="9227" w:author="Windows User" w:date="2019-09-19T04:16:00Z">
              <w:r w:rsidRPr="0033182C" w:rsidDel="00E14759">
                <w:rPr>
                  <w:color w:val="auto"/>
                  <w:sz w:val="22"/>
                  <w:szCs w:val="22"/>
                </w:rPr>
                <w:delText>NB</w:delText>
              </w:r>
              <w:bookmarkStart w:id="9228" w:name="_Toc23497293"/>
              <w:bookmarkStart w:id="9229" w:name="_Toc23553477"/>
              <w:bookmarkStart w:id="9230" w:name="_Toc23811830"/>
              <w:bookmarkStart w:id="9231" w:name="_Toc23881493"/>
              <w:bookmarkEnd w:id="9228"/>
              <w:bookmarkEnd w:id="9229"/>
              <w:bookmarkEnd w:id="9230"/>
              <w:bookmarkEnd w:id="9231"/>
            </w:del>
          </w:p>
        </w:tc>
        <w:tc>
          <w:tcPr>
            <w:tcW w:w="850" w:type="dxa"/>
          </w:tcPr>
          <w:p w14:paraId="2CBB9443" w14:textId="2905A07E" w:rsidR="007B2CA9" w:rsidRPr="0033182C" w:rsidDel="00E14759" w:rsidRDefault="00981EAA" w:rsidP="00981EAA">
            <w:pPr>
              <w:pStyle w:val="Default"/>
              <w:jc w:val="center"/>
              <w:rPr>
                <w:del w:id="9232" w:author="Windows User" w:date="2019-09-19T04:16:00Z"/>
                <w:color w:val="auto"/>
                <w:sz w:val="22"/>
                <w:szCs w:val="22"/>
              </w:rPr>
            </w:pPr>
            <w:del w:id="9233" w:author="Windows User" w:date="2019-09-19T04:16:00Z">
              <w:r w:rsidRPr="0033182C" w:rsidDel="00E14759">
                <w:rPr>
                  <w:color w:val="auto"/>
                  <w:sz w:val="22"/>
                  <w:szCs w:val="22"/>
                </w:rPr>
                <w:delText>NB</w:delText>
              </w:r>
              <w:bookmarkStart w:id="9234" w:name="_Toc23497294"/>
              <w:bookmarkStart w:id="9235" w:name="_Toc23553478"/>
              <w:bookmarkStart w:id="9236" w:name="_Toc23811831"/>
              <w:bookmarkStart w:id="9237" w:name="_Toc23881494"/>
              <w:bookmarkEnd w:id="9234"/>
              <w:bookmarkEnd w:id="9235"/>
              <w:bookmarkEnd w:id="9236"/>
              <w:bookmarkEnd w:id="9237"/>
            </w:del>
          </w:p>
        </w:tc>
        <w:tc>
          <w:tcPr>
            <w:tcW w:w="851" w:type="dxa"/>
          </w:tcPr>
          <w:p w14:paraId="33339D9D" w14:textId="6468B0B4" w:rsidR="007B2CA9" w:rsidRPr="0033182C" w:rsidDel="00E14759" w:rsidRDefault="00981EAA" w:rsidP="00981EAA">
            <w:pPr>
              <w:pStyle w:val="Default"/>
              <w:jc w:val="center"/>
              <w:rPr>
                <w:del w:id="9238" w:author="Windows User" w:date="2019-09-19T04:16:00Z"/>
                <w:color w:val="auto"/>
                <w:sz w:val="22"/>
                <w:szCs w:val="22"/>
              </w:rPr>
            </w:pPr>
            <w:del w:id="9239" w:author="Windows User" w:date="2019-09-19T04:16:00Z">
              <w:r w:rsidRPr="0033182C" w:rsidDel="00E14759">
                <w:rPr>
                  <w:color w:val="auto"/>
                  <w:sz w:val="22"/>
                  <w:szCs w:val="22"/>
                </w:rPr>
                <w:delText>NM</w:delText>
              </w:r>
              <w:bookmarkStart w:id="9240" w:name="_Toc23497295"/>
              <w:bookmarkStart w:id="9241" w:name="_Toc23553479"/>
              <w:bookmarkStart w:id="9242" w:name="_Toc23811832"/>
              <w:bookmarkStart w:id="9243" w:name="_Toc23881495"/>
              <w:bookmarkEnd w:id="9240"/>
              <w:bookmarkEnd w:id="9241"/>
              <w:bookmarkEnd w:id="9242"/>
              <w:bookmarkEnd w:id="9243"/>
            </w:del>
          </w:p>
        </w:tc>
        <w:tc>
          <w:tcPr>
            <w:tcW w:w="850" w:type="dxa"/>
          </w:tcPr>
          <w:p w14:paraId="5E32709E" w14:textId="523DDD64" w:rsidR="007B2CA9" w:rsidRPr="0033182C" w:rsidDel="00E14759" w:rsidRDefault="00981EAA" w:rsidP="00981EAA">
            <w:pPr>
              <w:pStyle w:val="Default"/>
              <w:jc w:val="center"/>
              <w:rPr>
                <w:del w:id="9244" w:author="Windows User" w:date="2019-09-19T04:16:00Z"/>
                <w:color w:val="auto"/>
                <w:sz w:val="22"/>
                <w:szCs w:val="22"/>
              </w:rPr>
            </w:pPr>
            <w:del w:id="9245" w:author="Windows User" w:date="2019-09-19T04:16:00Z">
              <w:r w:rsidRPr="0033182C" w:rsidDel="00E14759">
                <w:rPr>
                  <w:color w:val="auto"/>
                  <w:sz w:val="22"/>
                  <w:szCs w:val="22"/>
                </w:rPr>
                <w:delText>NS</w:delText>
              </w:r>
              <w:bookmarkStart w:id="9246" w:name="_Toc23497296"/>
              <w:bookmarkStart w:id="9247" w:name="_Toc23553480"/>
              <w:bookmarkStart w:id="9248" w:name="_Toc23811833"/>
              <w:bookmarkStart w:id="9249" w:name="_Toc23881496"/>
              <w:bookmarkEnd w:id="9246"/>
              <w:bookmarkEnd w:id="9247"/>
              <w:bookmarkEnd w:id="9248"/>
              <w:bookmarkEnd w:id="9249"/>
            </w:del>
          </w:p>
        </w:tc>
        <w:tc>
          <w:tcPr>
            <w:tcW w:w="851" w:type="dxa"/>
          </w:tcPr>
          <w:p w14:paraId="50173C68" w14:textId="3625B803" w:rsidR="007B2CA9" w:rsidRPr="0033182C" w:rsidDel="00E14759" w:rsidRDefault="00981EAA" w:rsidP="00981EAA">
            <w:pPr>
              <w:pStyle w:val="Default"/>
              <w:jc w:val="center"/>
              <w:rPr>
                <w:del w:id="9250" w:author="Windows User" w:date="2019-09-19T04:16:00Z"/>
                <w:color w:val="auto"/>
                <w:sz w:val="22"/>
                <w:szCs w:val="22"/>
              </w:rPr>
            </w:pPr>
            <w:del w:id="9251" w:author="Windows User" w:date="2019-09-19T04:16:00Z">
              <w:r w:rsidRPr="0033182C" w:rsidDel="00E14759">
                <w:rPr>
                  <w:color w:val="auto"/>
                  <w:sz w:val="22"/>
                  <w:szCs w:val="22"/>
                </w:rPr>
                <w:delText>ZE</w:delText>
              </w:r>
              <w:bookmarkStart w:id="9252" w:name="_Toc23497297"/>
              <w:bookmarkStart w:id="9253" w:name="_Toc23553481"/>
              <w:bookmarkStart w:id="9254" w:name="_Toc23811834"/>
              <w:bookmarkStart w:id="9255" w:name="_Toc23881497"/>
              <w:bookmarkEnd w:id="9252"/>
              <w:bookmarkEnd w:id="9253"/>
              <w:bookmarkEnd w:id="9254"/>
              <w:bookmarkEnd w:id="9255"/>
            </w:del>
          </w:p>
        </w:tc>
        <w:bookmarkStart w:id="9256" w:name="_Toc23497298"/>
        <w:bookmarkStart w:id="9257" w:name="_Toc23553482"/>
        <w:bookmarkStart w:id="9258" w:name="_Toc23811835"/>
        <w:bookmarkStart w:id="9259" w:name="_Toc23881498"/>
        <w:bookmarkEnd w:id="9256"/>
        <w:bookmarkEnd w:id="9257"/>
        <w:bookmarkEnd w:id="9258"/>
        <w:bookmarkEnd w:id="9259"/>
      </w:tr>
      <w:tr w:rsidR="007B2CA9" w:rsidRPr="0033182C" w:rsidDel="00E14759" w14:paraId="32BB976F" w14:textId="1D3FF5FE" w:rsidTr="00335BD4">
        <w:trPr>
          <w:jc w:val="center"/>
          <w:del w:id="9260" w:author="Windows User" w:date="2019-09-19T04:16:00Z"/>
        </w:trPr>
        <w:tc>
          <w:tcPr>
            <w:tcW w:w="850" w:type="dxa"/>
          </w:tcPr>
          <w:p w14:paraId="7C547F39" w14:textId="1397CC41" w:rsidR="007B2CA9" w:rsidRPr="0033182C" w:rsidDel="00E14759" w:rsidRDefault="00981EAA" w:rsidP="00981EAA">
            <w:pPr>
              <w:pStyle w:val="Default"/>
              <w:jc w:val="center"/>
              <w:rPr>
                <w:del w:id="9261" w:author="Windows User" w:date="2019-09-19T04:16:00Z"/>
                <w:b/>
                <w:color w:val="auto"/>
                <w:sz w:val="22"/>
                <w:szCs w:val="22"/>
              </w:rPr>
            </w:pPr>
            <w:del w:id="9262" w:author="Windows User" w:date="2019-09-19T04:16:00Z">
              <w:r w:rsidRPr="0033182C" w:rsidDel="00E14759">
                <w:rPr>
                  <w:b/>
                  <w:color w:val="auto"/>
                  <w:sz w:val="22"/>
                  <w:szCs w:val="22"/>
                </w:rPr>
                <w:delText>NM</w:delText>
              </w:r>
              <w:bookmarkStart w:id="9263" w:name="_Toc23497299"/>
              <w:bookmarkStart w:id="9264" w:name="_Toc23553483"/>
              <w:bookmarkStart w:id="9265" w:name="_Toc23811836"/>
              <w:bookmarkStart w:id="9266" w:name="_Toc23881499"/>
              <w:bookmarkEnd w:id="9263"/>
              <w:bookmarkEnd w:id="9264"/>
              <w:bookmarkEnd w:id="9265"/>
              <w:bookmarkEnd w:id="9266"/>
            </w:del>
          </w:p>
        </w:tc>
        <w:tc>
          <w:tcPr>
            <w:tcW w:w="709" w:type="dxa"/>
          </w:tcPr>
          <w:p w14:paraId="50A195C8" w14:textId="70102E48" w:rsidR="007B2CA9" w:rsidRPr="0033182C" w:rsidDel="00E14759" w:rsidRDefault="00981EAA" w:rsidP="00981EAA">
            <w:pPr>
              <w:pStyle w:val="Default"/>
              <w:jc w:val="center"/>
              <w:rPr>
                <w:del w:id="9267" w:author="Windows User" w:date="2019-09-19T04:16:00Z"/>
                <w:color w:val="auto"/>
                <w:sz w:val="22"/>
                <w:szCs w:val="22"/>
              </w:rPr>
            </w:pPr>
            <w:del w:id="9268" w:author="Windows User" w:date="2019-09-19T04:16:00Z">
              <w:r w:rsidRPr="0033182C" w:rsidDel="00E14759">
                <w:rPr>
                  <w:color w:val="auto"/>
                  <w:sz w:val="22"/>
                  <w:szCs w:val="22"/>
                </w:rPr>
                <w:delText>NB</w:delText>
              </w:r>
              <w:bookmarkStart w:id="9269" w:name="_Toc23497300"/>
              <w:bookmarkStart w:id="9270" w:name="_Toc23553484"/>
              <w:bookmarkStart w:id="9271" w:name="_Toc23811837"/>
              <w:bookmarkStart w:id="9272" w:name="_Toc23881500"/>
              <w:bookmarkEnd w:id="9269"/>
              <w:bookmarkEnd w:id="9270"/>
              <w:bookmarkEnd w:id="9271"/>
              <w:bookmarkEnd w:id="9272"/>
            </w:del>
          </w:p>
        </w:tc>
        <w:tc>
          <w:tcPr>
            <w:tcW w:w="850" w:type="dxa"/>
          </w:tcPr>
          <w:p w14:paraId="61FBFF08" w14:textId="39E9AC3E" w:rsidR="007B2CA9" w:rsidRPr="0033182C" w:rsidDel="00E14759" w:rsidRDefault="00981EAA" w:rsidP="00981EAA">
            <w:pPr>
              <w:pStyle w:val="Default"/>
              <w:jc w:val="center"/>
              <w:rPr>
                <w:del w:id="9273" w:author="Windows User" w:date="2019-09-19T04:16:00Z"/>
                <w:color w:val="auto"/>
                <w:sz w:val="22"/>
                <w:szCs w:val="22"/>
              </w:rPr>
            </w:pPr>
            <w:del w:id="9274" w:author="Windows User" w:date="2019-09-19T04:16:00Z">
              <w:r w:rsidRPr="0033182C" w:rsidDel="00E14759">
                <w:rPr>
                  <w:color w:val="auto"/>
                  <w:sz w:val="22"/>
                  <w:szCs w:val="22"/>
                </w:rPr>
                <w:delText>NB</w:delText>
              </w:r>
              <w:bookmarkStart w:id="9275" w:name="_Toc23497301"/>
              <w:bookmarkStart w:id="9276" w:name="_Toc23553485"/>
              <w:bookmarkStart w:id="9277" w:name="_Toc23811838"/>
              <w:bookmarkStart w:id="9278" w:name="_Toc23881501"/>
              <w:bookmarkEnd w:id="9275"/>
              <w:bookmarkEnd w:id="9276"/>
              <w:bookmarkEnd w:id="9277"/>
              <w:bookmarkEnd w:id="9278"/>
            </w:del>
          </w:p>
        </w:tc>
        <w:tc>
          <w:tcPr>
            <w:tcW w:w="851" w:type="dxa"/>
          </w:tcPr>
          <w:p w14:paraId="1B73CCE5" w14:textId="0834AC87" w:rsidR="007B2CA9" w:rsidRPr="0033182C" w:rsidDel="00E14759" w:rsidRDefault="00981EAA" w:rsidP="00981EAA">
            <w:pPr>
              <w:pStyle w:val="Default"/>
              <w:jc w:val="center"/>
              <w:rPr>
                <w:del w:id="9279" w:author="Windows User" w:date="2019-09-19T04:16:00Z"/>
                <w:color w:val="auto"/>
                <w:sz w:val="22"/>
                <w:szCs w:val="22"/>
              </w:rPr>
            </w:pPr>
            <w:del w:id="9280" w:author="Windows User" w:date="2019-09-19T04:16:00Z">
              <w:r w:rsidRPr="0033182C" w:rsidDel="00E14759">
                <w:rPr>
                  <w:color w:val="auto"/>
                  <w:sz w:val="22"/>
                  <w:szCs w:val="22"/>
                </w:rPr>
                <w:delText>NM</w:delText>
              </w:r>
              <w:bookmarkStart w:id="9281" w:name="_Toc23497302"/>
              <w:bookmarkStart w:id="9282" w:name="_Toc23553486"/>
              <w:bookmarkStart w:id="9283" w:name="_Toc23811839"/>
              <w:bookmarkStart w:id="9284" w:name="_Toc23881502"/>
              <w:bookmarkEnd w:id="9281"/>
              <w:bookmarkEnd w:id="9282"/>
              <w:bookmarkEnd w:id="9283"/>
              <w:bookmarkEnd w:id="9284"/>
            </w:del>
          </w:p>
        </w:tc>
        <w:tc>
          <w:tcPr>
            <w:tcW w:w="850" w:type="dxa"/>
          </w:tcPr>
          <w:p w14:paraId="448831C0" w14:textId="0060B1E6" w:rsidR="007B2CA9" w:rsidRPr="0033182C" w:rsidDel="00E14759" w:rsidRDefault="00981EAA" w:rsidP="00981EAA">
            <w:pPr>
              <w:pStyle w:val="Default"/>
              <w:jc w:val="center"/>
              <w:rPr>
                <w:del w:id="9285" w:author="Windows User" w:date="2019-09-19T04:16:00Z"/>
                <w:color w:val="auto"/>
                <w:sz w:val="22"/>
                <w:szCs w:val="22"/>
              </w:rPr>
            </w:pPr>
            <w:del w:id="9286" w:author="Windows User" w:date="2019-09-19T04:16:00Z">
              <w:r w:rsidRPr="0033182C" w:rsidDel="00E14759">
                <w:rPr>
                  <w:color w:val="auto"/>
                  <w:sz w:val="22"/>
                  <w:szCs w:val="22"/>
                </w:rPr>
                <w:delText>NM</w:delText>
              </w:r>
              <w:bookmarkStart w:id="9287" w:name="_Toc23497303"/>
              <w:bookmarkStart w:id="9288" w:name="_Toc23553487"/>
              <w:bookmarkStart w:id="9289" w:name="_Toc23811840"/>
              <w:bookmarkStart w:id="9290" w:name="_Toc23881503"/>
              <w:bookmarkEnd w:id="9287"/>
              <w:bookmarkEnd w:id="9288"/>
              <w:bookmarkEnd w:id="9289"/>
              <w:bookmarkEnd w:id="9290"/>
            </w:del>
          </w:p>
        </w:tc>
        <w:tc>
          <w:tcPr>
            <w:tcW w:w="851" w:type="dxa"/>
          </w:tcPr>
          <w:p w14:paraId="37E9744F" w14:textId="3A52AF42" w:rsidR="007B2CA9" w:rsidRPr="0033182C" w:rsidDel="00E14759" w:rsidRDefault="00981EAA" w:rsidP="00981EAA">
            <w:pPr>
              <w:pStyle w:val="Default"/>
              <w:jc w:val="center"/>
              <w:rPr>
                <w:del w:id="9291" w:author="Windows User" w:date="2019-09-19T04:16:00Z"/>
                <w:color w:val="auto"/>
                <w:sz w:val="22"/>
                <w:szCs w:val="22"/>
              </w:rPr>
            </w:pPr>
            <w:del w:id="9292" w:author="Windows User" w:date="2019-09-19T04:16:00Z">
              <w:r w:rsidRPr="0033182C" w:rsidDel="00E14759">
                <w:rPr>
                  <w:color w:val="auto"/>
                  <w:sz w:val="22"/>
                  <w:szCs w:val="22"/>
                </w:rPr>
                <w:delText>NS</w:delText>
              </w:r>
              <w:bookmarkStart w:id="9293" w:name="_Toc23497304"/>
              <w:bookmarkStart w:id="9294" w:name="_Toc23553488"/>
              <w:bookmarkStart w:id="9295" w:name="_Toc23811841"/>
              <w:bookmarkStart w:id="9296" w:name="_Toc23881504"/>
              <w:bookmarkEnd w:id="9293"/>
              <w:bookmarkEnd w:id="9294"/>
              <w:bookmarkEnd w:id="9295"/>
              <w:bookmarkEnd w:id="9296"/>
            </w:del>
          </w:p>
        </w:tc>
        <w:tc>
          <w:tcPr>
            <w:tcW w:w="850" w:type="dxa"/>
          </w:tcPr>
          <w:p w14:paraId="121FC136" w14:textId="3B5247DD" w:rsidR="007B2CA9" w:rsidRPr="0033182C" w:rsidDel="00E14759" w:rsidRDefault="00981EAA" w:rsidP="00981EAA">
            <w:pPr>
              <w:pStyle w:val="Default"/>
              <w:jc w:val="center"/>
              <w:rPr>
                <w:del w:id="9297" w:author="Windows User" w:date="2019-09-19T04:16:00Z"/>
                <w:color w:val="auto"/>
                <w:sz w:val="22"/>
                <w:szCs w:val="22"/>
              </w:rPr>
            </w:pPr>
            <w:del w:id="9298" w:author="Windows User" w:date="2019-09-19T04:16:00Z">
              <w:r w:rsidRPr="0033182C" w:rsidDel="00E14759">
                <w:rPr>
                  <w:color w:val="auto"/>
                  <w:sz w:val="22"/>
                  <w:szCs w:val="22"/>
                </w:rPr>
                <w:delText>ZE</w:delText>
              </w:r>
              <w:bookmarkStart w:id="9299" w:name="_Toc23497305"/>
              <w:bookmarkStart w:id="9300" w:name="_Toc23553489"/>
              <w:bookmarkStart w:id="9301" w:name="_Toc23811842"/>
              <w:bookmarkStart w:id="9302" w:name="_Toc23881505"/>
              <w:bookmarkEnd w:id="9299"/>
              <w:bookmarkEnd w:id="9300"/>
              <w:bookmarkEnd w:id="9301"/>
              <w:bookmarkEnd w:id="9302"/>
            </w:del>
          </w:p>
        </w:tc>
        <w:tc>
          <w:tcPr>
            <w:tcW w:w="851" w:type="dxa"/>
          </w:tcPr>
          <w:p w14:paraId="6743E52B" w14:textId="16718D21" w:rsidR="007B2CA9" w:rsidRPr="0033182C" w:rsidDel="00E14759" w:rsidRDefault="00981EAA" w:rsidP="00981EAA">
            <w:pPr>
              <w:pStyle w:val="Default"/>
              <w:jc w:val="center"/>
              <w:rPr>
                <w:del w:id="9303" w:author="Windows User" w:date="2019-09-19T04:16:00Z"/>
                <w:color w:val="auto"/>
                <w:sz w:val="22"/>
                <w:szCs w:val="22"/>
              </w:rPr>
            </w:pPr>
            <w:del w:id="9304" w:author="Windows User" w:date="2019-09-19T04:16:00Z">
              <w:r w:rsidRPr="0033182C" w:rsidDel="00E14759">
                <w:rPr>
                  <w:color w:val="auto"/>
                  <w:sz w:val="22"/>
                  <w:szCs w:val="22"/>
                </w:rPr>
                <w:delText>PS</w:delText>
              </w:r>
              <w:bookmarkStart w:id="9305" w:name="_Toc23497306"/>
              <w:bookmarkStart w:id="9306" w:name="_Toc23553490"/>
              <w:bookmarkStart w:id="9307" w:name="_Toc23811843"/>
              <w:bookmarkStart w:id="9308" w:name="_Toc23881506"/>
              <w:bookmarkEnd w:id="9305"/>
              <w:bookmarkEnd w:id="9306"/>
              <w:bookmarkEnd w:id="9307"/>
              <w:bookmarkEnd w:id="9308"/>
            </w:del>
          </w:p>
        </w:tc>
        <w:bookmarkStart w:id="9309" w:name="_Toc23497307"/>
        <w:bookmarkStart w:id="9310" w:name="_Toc23553491"/>
        <w:bookmarkStart w:id="9311" w:name="_Toc23811844"/>
        <w:bookmarkStart w:id="9312" w:name="_Toc23881507"/>
        <w:bookmarkEnd w:id="9309"/>
        <w:bookmarkEnd w:id="9310"/>
        <w:bookmarkEnd w:id="9311"/>
        <w:bookmarkEnd w:id="9312"/>
      </w:tr>
      <w:tr w:rsidR="007B2CA9" w:rsidRPr="0033182C" w:rsidDel="00E14759" w14:paraId="2A39B571" w14:textId="52694407" w:rsidTr="00335BD4">
        <w:trPr>
          <w:jc w:val="center"/>
          <w:del w:id="9313" w:author="Windows User" w:date="2019-09-19T04:16:00Z"/>
        </w:trPr>
        <w:tc>
          <w:tcPr>
            <w:tcW w:w="850" w:type="dxa"/>
          </w:tcPr>
          <w:p w14:paraId="61AD5DFB" w14:textId="045EF4FB" w:rsidR="007B2CA9" w:rsidRPr="0033182C" w:rsidDel="00E14759" w:rsidRDefault="00981EAA" w:rsidP="00981EAA">
            <w:pPr>
              <w:pStyle w:val="Default"/>
              <w:jc w:val="center"/>
              <w:rPr>
                <w:del w:id="9314" w:author="Windows User" w:date="2019-09-19T04:16:00Z"/>
                <w:b/>
                <w:color w:val="auto"/>
                <w:sz w:val="22"/>
                <w:szCs w:val="22"/>
              </w:rPr>
            </w:pPr>
            <w:del w:id="9315" w:author="Windows User" w:date="2019-09-19T04:16:00Z">
              <w:r w:rsidRPr="0033182C" w:rsidDel="00E14759">
                <w:rPr>
                  <w:b/>
                  <w:color w:val="auto"/>
                  <w:sz w:val="22"/>
                  <w:szCs w:val="22"/>
                </w:rPr>
                <w:delText>NS</w:delText>
              </w:r>
              <w:bookmarkStart w:id="9316" w:name="_Toc23497308"/>
              <w:bookmarkStart w:id="9317" w:name="_Toc23553492"/>
              <w:bookmarkStart w:id="9318" w:name="_Toc23811845"/>
              <w:bookmarkStart w:id="9319" w:name="_Toc23881508"/>
              <w:bookmarkEnd w:id="9316"/>
              <w:bookmarkEnd w:id="9317"/>
              <w:bookmarkEnd w:id="9318"/>
              <w:bookmarkEnd w:id="9319"/>
            </w:del>
          </w:p>
        </w:tc>
        <w:tc>
          <w:tcPr>
            <w:tcW w:w="709" w:type="dxa"/>
          </w:tcPr>
          <w:p w14:paraId="52FB4C29" w14:textId="07A2F8B8" w:rsidR="007B2CA9" w:rsidRPr="0033182C" w:rsidDel="00E14759" w:rsidRDefault="00981EAA" w:rsidP="00981EAA">
            <w:pPr>
              <w:pStyle w:val="Default"/>
              <w:jc w:val="center"/>
              <w:rPr>
                <w:del w:id="9320" w:author="Windows User" w:date="2019-09-19T04:16:00Z"/>
                <w:color w:val="auto"/>
                <w:sz w:val="22"/>
                <w:szCs w:val="22"/>
              </w:rPr>
            </w:pPr>
            <w:del w:id="9321" w:author="Windows User" w:date="2019-09-19T04:16:00Z">
              <w:r w:rsidRPr="0033182C" w:rsidDel="00E14759">
                <w:rPr>
                  <w:color w:val="auto"/>
                  <w:sz w:val="22"/>
                  <w:szCs w:val="22"/>
                </w:rPr>
                <w:delText>NB</w:delText>
              </w:r>
              <w:bookmarkStart w:id="9322" w:name="_Toc23497309"/>
              <w:bookmarkStart w:id="9323" w:name="_Toc23553493"/>
              <w:bookmarkStart w:id="9324" w:name="_Toc23811846"/>
              <w:bookmarkStart w:id="9325" w:name="_Toc23881509"/>
              <w:bookmarkEnd w:id="9322"/>
              <w:bookmarkEnd w:id="9323"/>
              <w:bookmarkEnd w:id="9324"/>
              <w:bookmarkEnd w:id="9325"/>
            </w:del>
          </w:p>
        </w:tc>
        <w:tc>
          <w:tcPr>
            <w:tcW w:w="850" w:type="dxa"/>
          </w:tcPr>
          <w:p w14:paraId="0DA5A2E7" w14:textId="4B17225E" w:rsidR="007B2CA9" w:rsidRPr="0033182C" w:rsidDel="00E14759" w:rsidRDefault="00981EAA" w:rsidP="00981EAA">
            <w:pPr>
              <w:pStyle w:val="Default"/>
              <w:jc w:val="center"/>
              <w:rPr>
                <w:del w:id="9326" w:author="Windows User" w:date="2019-09-19T04:16:00Z"/>
                <w:color w:val="auto"/>
                <w:sz w:val="22"/>
                <w:szCs w:val="22"/>
              </w:rPr>
            </w:pPr>
            <w:del w:id="9327" w:author="Windows User" w:date="2019-09-19T04:16:00Z">
              <w:r w:rsidRPr="0033182C" w:rsidDel="00E14759">
                <w:rPr>
                  <w:color w:val="auto"/>
                  <w:sz w:val="22"/>
                  <w:szCs w:val="22"/>
                </w:rPr>
                <w:delText>NM</w:delText>
              </w:r>
              <w:bookmarkStart w:id="9328" w:name="_Toc23497310"/>
              <w:bookmarkStart w:id="9329" w:name="_Toc23553494"/>
              <w:bookmarkStart w:id="9330" w:name="_Toc23811847"/>
              <w:bookmarkStart w:id="9331" w:name="_Toc23881510"/>
              <w:bookmarkEnd w:id="9328"/>
              <w:bookmarkEnd w:id="9329"/>
              <w:bookmarkEnd w:id="9330"/>
              <w:bookmarkEnd w:id="9331"/>
            </w:del>
          </w:p>
        </w:tc>
        <w:tc>
          <w:tcPr>
            <w:tcW w:w="851" w:type="dxa"/>
          </w:tcPr>
          <w:p w14:paraId="266741E0" w14:textId="593AF1C8" w:rsidR="007B2CA9" w:rsidRPr="0033182C" w:rsidDel="00E14759" w:rsidRDefault="00EE37F7" w:rsidP="00981EAA">
            <w:pPr>
              <w:pStyle w:val="Default"/>
              <w:jc w:val="center"/>
              <w:rPr>
                <w:del w:id="9332" w:author="Windows User" w:date="2019-09-19T04:16:00Z"/>
                <w:color w:val="auto"/>
                <w:sz w:val="22"/>
                <w:szCs w:val="22"/>
              </w:rPr>
            </w:pPr>
            <w:del w:id="9333" w:author="Windows User" w:date="2019-09-19T04:16:00Z">
              <w:r w:rsidRPr="0033182C" w:rsidDel="00E14759">
                <w:rPr>
                  <w:color w:val="auto"/>
                  <w:sz w:val="22"/>
                  <w:szCs w:val="22"/>
                </w:rPr>
                <w:delText>NS</w:delText>
              </w:r>
              <w:bookmarkStart w:id="9334" w:name="_Toc23497311"/>
              <w:bookmarkStart w:id="9335" w:name="_Toc23553495"/>
              <w:bookmarkStart w:id="9336" w:name="_Toc23811848"/>
              <w:bookmarkStart w:id="9337" w:name="_Toc23881511"/>
              <w:bookmarkEnd w:id="9334"/>
              <w:bookmarkEnd w:id="9335"/>
              <w:bookmarkEnd w:id="9336"/>
              <w:bookmarkEnd w:id="9337"/>
            </w:del>
          </w:p>
        </w:tc>
        <w:tc>
          <w:tcPr>
            <w:tcW w:w="850" w:type="dxa"/>
          </w:tcPr>
          <w:p w14:paraId="6256EC90" w14:textId="38A3AA93" w:rsidR="007B2CA9" w:rsidRPr="0033182C" w:rsidDel="00E14759" w:rsidRDefault="00EE37F7" w:rsidP="00981EAA">
            <w:pPr>
              <w:pStyle w:val="Default"/>
              <w:jc w:val="center"/>
              <w:rPr>
                <w:del w:id="9338" w:author="Windows User" w:date="2019-09-19T04:16:00Z"/>
                <w:color w:val="auto"/>
                <w:sz w:val="22"/>
                <w:szCs w:val="22"/>
              </w:rPr>
            </w:pPr>
            <w:del w:id="9339" w:author="Windows User" w:date="2019-09-19T04:16:00Z">
              <w:r w:rsidRPr="0033182C" w:rsidDel="00E14759">
                <w:rPr>
                  <w:color w:val="auto"/>
                  <w:sz w:val="22"/>
                  <w:szCs w:val="22"/>
                </w:rPr>
                <w:delText>NS</w:delText>
              </w:r>
              <w:bookmarkStart w:id="9340" w:name="_Toc23497312"/>
              <w:bookmarkStart w:id="9341" w:name="_Toc23553496"/>
              <w:bookmarkStart w:id="9342" w:name="_Toc23811849"/>
              <w:bookmarkStart w:id="9343" w:name="_Toc23881512"/>
              <w:bookmarkEnd w:id="9340"/>
              <w:bookmarkEnd w:id="9341"/>
              <w:bookmarkEnd w:id="9342"/>
              <w:bookmarkEnd w:id="9343"/>
            </w:del>
          </w:p>
        </w:tc>
        <w:tc>
          <w:tcPr>
            <w:tcW w:w="851" w:type="dxa"/>
          </w:tcPr>
          <w:p w14:paraId="3BBE4760" w14:textId="46417DAC" w:rsidR="007B2CA9" w:rsidRPr="0033182C" w:rsidDel="00E14759" w:rsidRDefault="00EE37F7" w:rsidP="00981EAA">
            <w:pPr>
              <w:pStyle w:val="Default"/>
              <w:jc w:val="center"/>
              <w:rPr>
                <w:del w:id="9344" w:author="Windows User" w:date="2019-09-19T04:16:00Z"/>
                <w:color w:val="auto"/>
                <w:sz w:val="22"/>
                <w:szCs w:val="22"/>
              </w:rPr>
            </w:pPr>
            <w:del w:id="9345" w:author="Windows User" w:date="2019-09-19T04:16:00Z">
              <w:r w:rsidRPr="0033182C" w:rsidDel="00E14759">
                <w:rPr>
                  <w:color w:val="auto"/>
                  <w:sz w:val="22"/>
                  <w:szCs w:val="22"/>
                </w:rPr>
                <w:delText>ZE</w:delText>
              </w:r>
              <w:bookmarkStart w:id="9346" w:name="_Toc23497313"/>
              <w:bookmarkStart w:id="9347" w:name="_Toc23553497"/>
              <w:bookmarkStart w:id="9348" w:name="_Toc23811850"/>
              <w:bookmarkStart w:id="9349" w:name="_Toc23881513"/>
              <w:bookmarkEnd w:id="9346"/>
              <w:bookmarkEnd w:id="9347"/>
              <w:bookmarkEnd w:id="9348"/>
              <w:bookmarkEnd w:id="9349"/>
            </w:del>
          </w:p>
        </w:tc>
        <w:tc>
          <w:tcPr>
            <w:tcW w:w="850" w:type="dxa"/>
          </w:tcPr>
          <w:p w14:paraId="0DC4F968" w14:textId="77CF5B41" w:rsidR="007B2CA9" w:rsidRPr="0033182C" w:rsidDel="00E14759" w:rsidRDefault="00EE37F7" w:rsidP="00981EAA">
            <w:pPr>
              <w:pStyle w:val="Default"/>
              <w:jc w:val="center"/>
              <w:rPr>
                <w:del w:id="9350" w:author="Windows User" w:date="2019-09-19T04:16:00Z"/>
                <w:color w:val="auto"/>
                <w:sz w:val="22"/>
                <w:szCs w:val="22"/>
              </w:rPr>
            </w:pPr>
            <w:del w:id="9351" w:author="Windows User" w:date="2019-09-19T04:16:00Z">
              <w:r w:rsidRPr="0033182C" w:rsidDel="00E14759">
                <w:rPr>
                  <w:color w:val="auto"/>
                  <w:sz w:val="22"/>
                  <w:szCs w:val="22"/>
                </w:rPr>
                <w:delText>PS</w:delText>
              </w:r>
              <w:bookmarkStart w:id="9352" w:name="_Toc23497314"/>
              <w:bookmarkStart w:id="9353" w:name="_Toc23553498"/>
              <w:bookmarkStart w:id="9354" w:name="_Toc23811851"/>
              <w:bookmarkStart w:id="9355" w:name="_Toc23881514"/>
              <w:bookmarkEnd w:id="9352"/>
              <w:bookmarkEnd w:id="9353"/>
              <w:bookmarkEnd w:id="9354"/>
              <w:bookmarkEnd w:id="9355"/>
            </w:del>
          </w:p>
        </w:tc>
        <w:tc>
          <w:tcPr>
            <w:tcW w:w="851" w:type="dxa"/>
          </w:tcPr>
          <w:p w14:paraId="58A0C1DA" w14:textId="5F40C242" w:rsidR="007B2CA9" w:rsidRPr="0033182C" w:rsidDel="00E14759" w:rsidRDefault="00EE37F7" w:rsidP="00981EAA">
            <w:pPr>
              <w:pStyle w:val="Default"/>
              <w:jc w:val="center"/>
              <w:rPr>
                <w:del w:id="9356" w:author="Windows User" w:date="2019-09-19T04:16:00Z"/>
                <w:color w:val="auto"/>
                <w:sz w:val="22"/>
                <w:szCs w:val="22"/>
              </w:rPr>
            </w:pPr>
            <w:del w:id="9357" w:author="Windows User" w:date="2019-09-19T04:16:00Z">
              <w:r w:rsidRPr="0033182C" w:rsidDel="00E14759">
                <w:rPr>
                  <w:color w:val="auto"/>
                  <w:sz w:val="22"/>
                  <w:szCs w:val="22"/>
                </w:rPr>
                <w:delText>PM</w:delText>
              </w:r>
              <w:bookmarkStart w:id="9358" w:name="_Toc23497315"/>
              <w:bookmarkStart w:id="9359" w:name="_Toc23553499"/>
              <w:bookmarkStart w:id="9360" w:name="_Toc23811852"/>
              <w:bookmarkStart w:id="9361" w:name="_Toc23881515"/>
              <w:bookmarkEnd w:id="9358"/>
              <w:bookmarkEnd w:id="9359"/>
              <w:bookmarkEnd w:id="9360"/>
              <w:bookmarkEnd w:id="9361"/>
            </w:del>
          </w:p>
        </w:tc>
        <w:bookmarkStart w:id="9362" w:name="_Toc23497316"/>
        <w:bookmarkStart w:id="9363" w:name="_Toc23553500"/>
        <w:bookmarkStart w:id="9364" w:name="_Toc23811853"/>
        <w:bookmarkStart w:id="9365" w:name="_Toc23881516"/>
        <w:bookmarkEnd w:id="9362"/>
        <w:bookmarkEnd w:id="9363"/>
        <w:bookmarkEnd w:id="9364"/>
        <w:bookmarkEnd w:id="9365"/>
      </w:tr>
      <w:tr w:rsidR="007B2CA9" w:rsidRPr="0033182C" w:rsidDel="00E14759" w14:paraId="233DBDDA" w14:textId="778E6C90" w:rsidTr="00335BD4">
        <w:trPr>
          <w:jc w:val="center"/>
          <w:del w:id="9366" w:author="Windows User" w:date="2019-09-19T04:16:00Z"/>
        </w:trPr>
        <w:tc>
          <w:tcPr>
            <w:tcW w:w="850" w:type="dxa"/>
          </w:tcPr>
          <w:p w14:paraId="02F28373" w14:textId="296B1927" w:rsidR="007B2CA9" w:rsidRPr="0033182C" w:rsidDel="00E14759" w:rsidRDefault="00981EAA" w:rsidP="00981EAA">
            <w:pPr>
              <w:pStyle w:val="Default"/>
              <w:jc w:val="center"/>
              <w:rPr>
                <w:del w:id="9367" w:author="Windows User" w:date="2019-09-19T04:16:00Z"/>
                <w:b/>
                <w:color w:val="auto"/>
                <w:sz w:val="22"/>
                <w:szCs w:val="22"/>
              </w:rPr>
            </w:pPr>
            <w:del w:id="9368" w:author="Windows User" w:date="2019-09-19T04:16:00Z">
              <w:r w:rsidRPr="0033182C" w:rsidDel="00E14759">
                <w:rPr>
                  <w:b/>
                  <w:color w:val="auto"/>
                  <w:sz w:val="22"/>
                  <w:szCs w:val="22"/>
                </w:rPr>
                <w:delText>ZE</w:delText>
              </w:r>
              <w:bookmarkStart w:id="9369" w:name="_Toc23497317"/>
              <w:bookmarkStart w:id="9370" w:name="_Toc23553501"/>
              <w:bookmarkStart w:id="9371" w:name="_Toc23811854"/>
              <w:bookmarkStart w:id="9372" w:name="_Toc23881517"/>
              <w:bookmarkEnd w:id="9369"/>
              <w:bookmarkEnd w:id="9370"/>
              <w:bookmarkEnd w:id="9371"/>
              <w:bookmarkEnd w:id="9372"/>
            </w:del>
          </w:p>
        </w:tc>
        <w:tc>
          <w:tcPr>
            <w:tcW w:w="709" w:type="dxa"/>
          </w:tcPr>
          <w:p w14:paraId="2CA98CA0" w14:textId="70B91878" w:rsidR="007B2CA9" w:rsidRPr="0033182C" w:rsidDel="00E14759" w:rsidRDefault="00981EAA" w:rsidP="00981EAA">
            <w:pPr>
              <w:pStyle w:val="Default"/>
              <w:jc w:val="center"/>
              <w:rPr>
                <w:del w:id="9373" w:author="Windows User" w:date="2019-09-19T04:16:00Z"/>
                <w:color w:val="auto"/>
                <w:sz w:val="22"/>
                <w:szCs w:val="22"/>
              </w:rPr>
            </w:pPr>
            <w:del w:id="9374" w:author="Windows User" w:date="2019-09-19T04:16:00Z">
              <w:r w:rsidRPr="0033182C" w:rsidDel="00E14759">
                <w:rPr>
                  <w:color w:val="auto"/>
                  <w:sz w:val="22"/>
                  <w:szCs w:val="22"/>
                </w:rPr>
                <w:delText>NB</w:delText>
              </w:r>
              <w:bookmarkStart w:id="9375" w:name="_Toc23497318"/>
              <w:bookmarkStart w:id="9376" w:name="_Toc23553502"/>
              <w:bookmarkStart w:id="9377" w:name="_Toc23811855"/>
              <w:bookmarkStart w:id="9378" w:name="_Toc23881518"/>
              <w:bookmarkEnd w:id="9375"/>
              <w:bookmarkEnd w:id="9376"/>
              <w:bookmarkEnd w:id="9377"/>
              <w:bookmarkEnd w:id="9378"/>
            </w:del>
          </w:p>
        </w:tc>
        <w:tc>
          <w:tcPr>
            <w:tcW w:w="850" w:type="dxa"/>
          </w:tcPr>
          <w:p w14:paraId="7F84924B" w14:textId="1F3EA4E9" w:rsidR="007B2CA9" w:rsidRPr="0033182C" w:rsidDel="00E14759" w:rsidRDefault="00981EAA" w:rsidP="00981EAA">
            <w:pPr>
              <w:pStyle w:val="Default"/>
              <w:jc w:val="center"/>
              <w:rPr>
                <w:del w:id="9379" w:author="Windows User" w:date="2019-09-19T04:16:00Z"/>
                <w:color w:val="auto"/>
                <w:sz w:val="22"/>
                <w:szCs w:val="22"/>
              </w:rPr>
            </w:pPr>
            <w:del w:id="9380" w:author="Windows User" w:date="2019-09-19T04:16:00Z">
              <w:r w:rsidRPr="0033182C" w:rsidDel="00E14759">
                <w:rPr>
                  <w:color w:val="auto"/>
                  <w:sz w:val="22"/>
                  <w:szCs w:val="22"/>
                </w:rPr>
                <w:delText>NM</w:delText>
              </w:r>
              <w:bookmarkStart w:id="9381" w:name="_Toc23497319"/>
              <w:bookmarkStart w:id="9382" w:name="_Toc23553503"/>
              <w:bookmarkStart w:id="9383" w:name="_Toc23811856"/>
              <w:bookmarkStart w:id="9384" w:name="_Toc23881519"/>
              <w:bookmarkEnd w:id="9381"/>
              <w:bookmarkEnd w:id="9382"/>
              <w:bookmarkEnd w:id="9383"/>
              <w:bookmarkEnd w:id="9384"/>
            </w:del>
          </w:p>
        </w:tc>
        <w:tc>
          <w:tcPr>
            <w:tcW w:w="851" w:type="dxa"/>
          </w:tcPr>
          <w:p w14:paraId="1BED329F" w14:textId="3164F1CE" w:rsidR="007B2CA9" w:rsidRPr="0033182C" w:rsidDel="00E14759" w:rsidRDefault="00EE37F7" w:rsidP="00981EAA">
            <w:pPr>
              <w:pStyle w:val="Default"/>
              <w:jc w:val="center"/>
              <w:rPr>
                <w:del w:id="9385" w:author="Windows User" w:date="2019-09-19T04:16:00Z"/>
                <w:color w:val="auto"/>
                <w:sz w:val="22"/>
                <w:szCs w:val="22"/>
              </w:rPr>
            </w:pPr>
            <w:del w:id="9386" w:author="Windows User" w:date="2019-09-19T04:16:00Z">
              <w:r w:rsidRPr="0033182C" w:rsidDel="00E14759">
                <w:rPr>
                  <w:color w:val="auto"/>
                  <w:sz w:val="22"/>
                  <w:szCs w:val="22"/>
                </w:rPr>
                <w:delText>NS</w:delText>
              </w:r>
              <w:bookmarkStart w:id="9387" w:name="_Toc23497320"/>
              <w:bookmarkStart w:id="9388" w:name="_Toc23553504"/>
              <w:bookmarkStart w:id="9389" w:name="_Toc23811857"/>
              <w:bookmarkStart w:id="9390" w:name="_Toc23881520"/>
              <w:bookmarkEnd w:id="9387"/>
              <w:bookmarkEnd w:id="9388"/>
              <w:bookmarkEnd w:id="9389"/>
              <w:bookmarkEnd w:id="9390"/>
            </w:del>
          </w:p>
        </w:tc>
        <w:tc>
          <w:tcPr>
            <w:tcW w:w="850" w:type="dxa"/>
          </w:tcPr>
          <w:p w14:paraId="75BBBC79" w14:textId="113115EF" w:rsidR="007B2CA9" w:rsidRPr="0033182C" w:rsidDel="00E14759" w:rsidRDefault="00EE37F7" w:rsidP="00981EAA">
            <w:pPr>
              <w:pStyle w:val="Default"/>
              <w:jc w:val="center"/>
              <w:rPr>
                <w:del w:id="9391" w:author="Windows User" w:date="2019-09-19T04:16:00Z"/>
                <w:color w:val="auto"/>
                <w:sz w:val="22"/>
                <w:szCs w:val="22"/>
              </w:rPr>
            </w:pPr>
            <w:del w:id="9392" w:author="Windows User" w:date="2019-09-19T04:16:00Z">
              <w:r w:rsidRPr="0033182C" w:rsidDel="00E14759">
                <w:rPr>
                  <w:color w:val="auto"/>
                  <w:sz w:val="22"/>
                  <w:szCs w:val="22"/>
                </w:rPr>
                <w:delText>ZE</w:delText>
              </w:r>
              <w:bookmarkStart w:id="9393" w:name="_Toc23497321"/>
              <w:bookmarkStart w:id="9394" w:name="_Toc23553505"/>
              <w:bookmarkStart w:id="9395" w:name="_Toc23811858"/>
              <w:bookmarkStart w:id="9396" w:name="_Toc23881521"/>
              <w:bookmarkEnd w:id="9393"/>
              <w:bookmarkEnd w:id="9394"/>
              <w:bookmarkEnd w:id="9395"/>
              <w:bookmarkEnd w:id="9396"/>
            </w:del>
          </w:p>
        </w:tc>
        <w:tc>
          <w:tcPr>
            <w:tcW w:w="851" w:type="dxa"/>
          </w:tcPr>
          <w:p w14:paraId="3E3A6F6F" w14:textId="15BCB3C3" w:rsidR="007B2CA9" w:rsidRPr="0033182C" w:rsidDel="00E14759" w:rsidRDefault="00EE37F7" w:rsidP="00981EAA">
            <w:pPr>
              <w:pStyle w:val="Default"/>
              <w:jc w:val="center"/>
              <w:rPr>
                <w:del w:id="9397" w:author="Windows User" w:date="2019-09-19T04:16:00Z"/>
                <w:color w:val="auto"/>
                <w:sz w:val="22"/>
                <w:szCs w:val="22"/>
              </w:rPr>
            </w:pPr>
            <w:del w:id="9398" w:author="Windows User" w:date="2019-09-19T04:16:00Z">
              <w:r w:rsidRPr="0033182C" w:rsidDel="00E14759">
                <w:rPr>
                  <w:color w:val="auto"/>
                  <w:sz w:val="22"/>
                  <w:szCs w:val="22"/>
                </w:rPr>
                <w:delText>PS</w:delText>
              </w:r>
              <w:bookmarkStart w:id="9399" w:name="_Toc23497322"/>
              <w:bookmarkStart w:id="9400" w:name="_Toc23553506"/>
              <w:bookmarkStart w:id="9401" w:name="_Toc23811859"/>
              <w:bookmarkStart w:id="9402" w:name="_Toc23881522"/>
              <w:bookmarkEnd w:id="9399"/>
              <w:bookmarkEnd w:id="9400"/>
              <w:bookmarkEnd w:id="9401"/>
              <w:bookmarkEnd w:id="9402"/>
            </w:del>
          </w:p>
        </w:tc>
        <w:tc>
          <w:tcPr>
            <w:tcW w:w="850" w:type="dxa"/>
          </w:tcPr>
          <w:p w14:paraId="62D1CA5E" w14:textId="2012E2F4" w:rsidR="007B2CA9" w:rsidRPr="0033182C" w:rsidDel="00E14759" w:rsidRDefault="00EE37F7" w:rsidP="00981EAA">
            <w:pPr>
              <w:pStyle w:val="Default"/>
              <w:jc w:val="center"/>
              <w:rPr>
                <w:del w:id="9403" w:author="Windows User" w:date="2019-09-19T04:16:00Z"/>
                <w:color w:val="auto"/>
                <w:sz w:val="22"/>
                <w:szCs w:val="22"/>
              </w:rPr>
            </w:pPr>
            <w:del w:id="9404" w:author="Windows User" w:date="2019-09-19T04:16:00Z">
              <w:r w:rsidRPr="0033182C" w:rsidDel="00E14759">
                <w:rPr>
                  <w:color w:val="auto"/>
                  <w:sz w:val="22"/>
                  <w:szCs w:val="22"/>
                </w:rPr>
                <w:delText>PM</w:delText>
              </w:r>
              <w:bookmarkStart w:id="9405" w:name="_Toc23497323"/>
              <w:bookmarkStart w:id="9406" w:name="_Toc23553507"/>
              <w:bookmarkStart w:id="9407" w:name="_Toc23811860"/>
              <w:bookmarkStart w:id="9408" w:name="_Toc23881523"/>
              <w:bookmarkEnd w:id="9405"/>
              <w:bookmarkEnd w:id="9406"/>
              <w:bookmarkEnd w:id="9407"/>
              <w:bookmarkEnd w:id="9408"/>
            </w:del>
          </w:p>
        </w:tc>
        <w:tc>
          <w:tcPr>
            <w:tcW w:w="851" w:type="dxa"/>
          </w:tcPr>
          <w:p w14:paraId="254D5835" w14:textId="0DA7C071" w:rsidR="007B2CA9" w:rsidRPr="0033182C" w:rsidDel="00E14759" w:rsidRDefault="00981EAA" w:rsidP="00981EAA">
            <w:pPr>
              <w:pStyle w:val="Default"/>
              <w:jc w:val="center"/>
              <w:rPr>
                <w:del w:id="9409" w:author="Windows User" w:date="2019-09-19T04:16:00Z"/>
                <w:color w:val="auto"/>
                <w:sz w:val="22"/>
                <w:szCs w:val="22"/>
              </w:rPr>
            </w:pPr>
            <w:del w:id="9410" w:author="Windows User" w:date="2019-09-19T04:16:00Z">
              <w:r w:rsidRPr="0033182C" w:rsidDel="00E14759">
                <w:rPr>
                  <w:color w:val="auto"/>
                  <w:sz w:val="22"/>
                  <w:szCs w:val="22"/>
                </w:rPr>
                <w:delText>PB</w:delText>
              </w:r>
              <w:bookmarkStart w:id="9411" w:name="_Toc23497324"/>
              <w:bookmarkStart w:id="9412" w:name="_Toc23553508"/>
              <w:bookmarkStart w:id="9413" w:name="_Toc23811861"/>
              <w:bookmarkStart w:id="9414" w:name="_Toc23881524"/>
              <w:bookmarkEnd w:id="9411"/>
              <w:bookmarkEnd w:id="9412"/>
              <w:bookmarkEnd w:id="9413"/>
              <w:bookmarkEnd w:id="9414"/>
            </w:del>
          </w:p>
        </w:tc>
        <w:bookmarkStart w:id="9415" w:name="_Toc23497325"/>
        <w:bookmarkStart w:id="9416" w:name="_Toc23553509"/>
        <w:bookmarkStart w:id="9417" w:name="_Toc23811862"/>
        <w:bookmarkStart w:id="9418" w:name="_Toc23881525"/>
        <w:bookmarkEnd w:id="9415"/>
        <w:bookmarkEnd w:id="9416"/>
        <w:bookmarkEnd w:id="9417"/>
        <w:bookmarkEnd w:id="9418"/>
      </w:tr>
      <w:tr w:rsidR="007B2CA9" w:rsidRPr="0033182C" w:rsidDel="00E14759" w14:paraId="5DD773ED" w14:textId="3E0B230A" w:rsidTr="00335BD4">
        <w:trPr>
          <w:jc w:val="center"/>
          <w:del w:id="9419" w:author="Windows User" w:date="2019-09-19T04:16:00Z"/>
        </w:trPr>
        <w:tc>
          <w:tcPr>
            <w:tcW w:w="850" w:type="dxa"/>
          </w:tcPr>
          <w:p w14:paraId="12A90A72" w14:textId="31F20138" w:rsidR="007B2CA9" w:rsidRPr="0033182C" w:rsidDel="00E14759" w:rsidRDefault="00981EAA" w:rsidP="00981EAA">
            <w:pPr>
              <w:pStyle w:val="Default"/>
              <w:jc w:val="center"/>
              <w:rPr>
                <w:del w:id="9420" w:author="Windows User" w:date="2019-09-19T04:16:00Z"/>
                <w:b/>
                <w:color w:val="auto"/>
                <w:sz w:val="22"/>
                <w:szCs w:val="22"/>
              </w:rPr>
            </w:pPr>
            <w:del w:id="9421" w:author="Windows User" w:date="2019-09-19T04:16:00Z">
              <w:r w:rsidRPr="0033182C" w:rsidDel="00E14759">
                <w:rPr>
                  <w:b/>
                  <w:color w:val="auto"/>
                  <w:sz w:val="22"/>
                  <w:szCs w:val="22"/>
                </w:rPr>
                <w:delText>PS</w:delText>
              </w:r>
              <w:bookmarkStart w:id="9422" w:name="_Toc23497326"/>
              <w:bookmarkStart w:id="9423" w:name="_Toc23553510"/>
              <w:bookmarkStart w:id="9424" w:name="_Toc23811863"/>
              <w:bookmarkStart w:id="9425" w:name="_Toc23881526"/>
              <w:bookmarkEnd w:id="9422"/>
              <w:bookmarkEnd w:id="9423"/>
              <w:bookmarkEnd w:id="9424"/>
              <w:bookmarkEnd w:id="9425"/>
            </w:del>
          </w:p>
        </w:tc>
        <w:tc>
          <w:tcPr>
            <w:tcW w:w="709" w:type="dxa"/>
          </w:tcPr>
          <w:p w14:paraId="7A027E5E" w14:textId="39C7CB5C" w:rsidR="007B2CA9" w:rsidRPr="0033182C" w:rsidDel="00E14759" w:rsidRDefault="00981EAA" w:rsidP="00981EAA">
            <w:pPr>
              <w:pStyle w:val="Default"/>
              <w:jc w:val="center"/>
              <w:rPr>
                <w:del w:id="9426" w:author="Windows User" w:date="2019-09-19T04:16:00Z"/>
                <w:color w:val="auto"/>
                <w:sz w:val="22"/>
                <w:szCs w:val="22"/>
              </w:rPr>
            </w:pPr>
            <w:del w:id="9427" w:author="Windows User" w:date="2019-09-19T04:16:00Z">
              <w:r w:rsidRPr="0033182C" w:rsidDel="00E14759">
                <w:rPr>
                  <w:color w:val="auto"/>
                  <w:sz w:val="22"/>
                  <w:szCs w:val="22"/>
                </w:rPr>
                <w:delText>NM</w:delText>
              </w:r>
              <w:bookmarkStart w:id="9428" w:name="_Toc23497327"/>
              <w:bookmarkStart w:id="9429" w:name="_Toc23553511"/>
              <w:bookmarkStart w:id="9430" w:name="_Toc23811864"/>
              <w:bookmarkStart w:id="9431" w:name="_Toc23881527"/>
              <w:bookmarkEnd w:id="9428"/>
              <w:bookmarkEnd w:id="9429"/>
              <w:bookmarkEnd w:id="9430"/>
              <w:bookmarkEnd w:id="9431"/>
            </w:del>
          </w:p>
        </w:tc>
        <w:tc>
          <w:tcPr>
            <w:tcW w:w="850" w:type="dxa"/>
          </w:tcPr>
          <w:p w14:paraId="4CB6DCE0" w14:textId="39C7EC21" w:rsidR="007B2CA9" w:rsidRPr="0033182C" w:rsidDel="00E14759" w:rsidRDefault="00981EAA" w:rsidP="00981EAA">
            <w:pPr>
              <w:pStyle w:val="Default"/>
              <w:jc w:val="center"/>
              <w:rPr>
                <w:del w:id="9432" w:author="Windows User" w:date="2019-09-19T04:16:00Z"/>
                <w:color w:val="auto"/>
                <w:sz w:val="22"/>
                <w:szCs w:val="22"/>
              </w:rPr>
            </w:pPr>
            <w:del w:id="9433" w:author="Windows User" w:date="2019-09-19T04:16:00Z">
              <w:r w:rsidRPr="0033182C" w:rsidDel="00E14759">
                <w:rPr>
                  <w:color w:val="auto"/>
                  <w:sz w:val="22"/>
                  <w:szCs w:val="22"/>
                </w:rPr>
                <w:delText>NS</w:delText>
              </w:r>
              <w:bookmarkStart w:id="9434" w:name="_Toc23497328"/>
              <w:bookmarkStart w:id="9435" w:name="_Toc23553512"/>
              <w:bookmarkStart w:id="9436" w:name="_Toc23811865"/>
              <w:bookmarkStart w:id="9437" w:name="_Toc23881528"/>
              <w:bookmarkEnd w:id="9434"/>
              <w:bookmarkEnd w:id="9435"/>
              <w:bookmarkEnd w:id="9436"/>
              <w:bookmarkEnd w:id="9437"/>
            </w:del>
          </w:p>
        </w:tc>
        <w:tc>
          <w:tcPr>
            <w:tcW w:w="851" w:type="dxa"/>
          </w:tcPr>
          <w:p w14:paraId="1E44599D" w14:textId="1C47EC3D" w:rsidR="007B2CA9" w:rsidRPr="0033182C" w:rsidDel="00E14759" w:rsidRDefault="00EE37F7" w:rsidP="00981EAA">
            <w:pPr>
              <w:pStyle w:val="Default"/>
              <w:jc w:val="center"/>
              <w:rPr>
                <w:del w:id="9438" w:author="Windows User" w:date="2019-09-19T04:16:00Z"/>
                <w:color w:val="auto"/>
                <w:sz w:val="22"/>
                <w:szCs w:val="22"/>
              </w:rPr>
            </w:pPr>
            <w:del w:id="9439" w:author="Windows User" w:date="2019-09-19T04:16:00Z">
              <w:r w:rsidRPr="0033182C" w:rsidDel="00E14759">
                <w:rPr>
                  <w:color w:val="auto"/>
                  <w:sz w:val="22"/>
                  <w:szCs w:val="22"/>
                </w:rPr>
                <w:delText>ZE</w:delText>
              </w:r>
              <w:bookmarkStart w:id="9440" w:name="_Toc23497329"/>
              <w:bookmarkStart w:id="9441" w:name="_Toc23553513"/>
              <w:bookmarkStart w:id="9442" w:name="_Toc23811866"/>
              <w:bookmarkStart w:id="9443" w:name="_Toc23881529"/>
              <w:bookmarkEnd w:id="9440"/>
              <w:bookmarkEnd w:id="9441"/>
              <w:bookmarkEnd w:id="9442"/>
              <w:bookmarkEnd w:id="9443"/>
            </w:del>
          </w:p>
        </w:tc>
        <w:tc>
          <w:tcPr>
            <w:tcW w:w="850" w:type="dxa"/>
          </w:tcPr>
          <w:p w14:paraId="3F2EA684" w14:textId="13987009" w:rsidR="007B2CA9" w:rsidRPr="0033182C" w:rsidDel="00E14759" w:rsidRDefault="00EE37F7" w:rsidP="00981EAA">
            <w:pPr>
              <w:pStyle w:val="Default"/>
              <w:jc w:val="center"/>
              <w:rPr>
                <w:del w:id="9444" w:author="Windows User" w:date="2019-09-19T04:16:00Z"/>
                <w:color w:val="auto"/>
                <w:sz w:val="22"/>
                <w:szCs w:val="22"/>
              </w:rPr>
            </w:pPr>
            <w:del w:id="9445" w:author="Windows User" w:date="2019-09-19T04:16:00Z">
              <w:r w:rsidRPr="0033182C" w:rsidDel="00E14759">
                <w:rPr>
                  <w:color w:val="auto"/>
                  <w:sz w:val="22"/>
                  <w:szCs w:val="22"/>
                </w:rPr>
                <w:delText>PS</w:delText>
              </w:r>
              <w:bookmarkStart w:id="9446" w:name="_Toc23497330"/>
              <w:bookmarkStart w:id="9447" w:name="_Toc23553514"/>
              <w:bookmarkStart w:id="9448" w:name="_Toc23811867"/>
              <w:bookmarkStart w:id="9449" w:name="_Toc23881530"/>
              <w:bookmarkEnd w:id="9446"/>
              <w:bookmarkEnd w:id="9447"/>
              <w:bookmarkEnd w:id="9448"/>
              <w:bookmarkEnd w:id="9449"/>
            </w:del>
          </w:p>
        </w:tc>
        <w:tc>
          <w:tcPr>
            <w:tcW w:w="851" w:type="dxa"/>
          </w:tcPr>
          <w:p w14:paraId="7BB6DE8E" w14:textId="0177680E" w:rsidR="007B2CA9" w:rsidRPr="0033182C" w:rsidDel="00E14759" w:rsidRDefault="00EE37F7" w:rsidP="00981EAA">
            <w:pPr>
              <w:pStyle w:val="Default"/>
              <w:jc w:val="center"/>
              <w:rPr>
                <w:del w:id="9450" w:author="Windows User" w:date="2019-09-19T04:16:00Z"/>
                <w:color w:val="auto"/>
                <w:sz w:val="22"/>
                <w:szCs w:val="22"/>
              </w:rPr>
            </w:pPr>
            <w:del w:id="9451" w:author="Windows User" w:date="2019-09-19T04:16:00Z">
              <w:r w:rsidRPr="0033182C" w:rsidDel="00E14759">
                <w:rPr>
                  <w:color w:val="auto"/>
                  <w:sz w:val="22"/>
                  <w:szCs w:val="22"/>
                </w:rPr>
                <w:delText>PS</w:delText>
              </w:r>
              <w:bookmarkStart w:id="9452" w:name="_Toc23497331"/>
              <w:bookmarkStart w:id="9453" w:name="_Toc23553515"/>
              <w:bookmarkStart w:id="9454" w:name="_Toc23811868"/>
              <w:bookmarkStart w:id="9455" w:name="_Toc23881531"/>
              <w:bookmarkEnd w:id="9452"/>
              <w:bookmarkEnd w:id="9453"/>
              <w:bookmarkEnd w:id="9454"/>
              <w:bookmarkEnd w:id="9455"/>
            </w:del>
          </w:p>
        </w:tc>
        <w:tc>
          <w:tcPr>
            <w:tcW w:w="850" w:type="dxa"/>
          </w:tcPr>
          <w:p w14:paraId="3184EE2A" w14:textId="0902821A" w:rsidR="007B2CA9" w:rsidRPr="0033182C" w:rsidDel="00E14759" w:rsidRDefault="00EE37F7" w:rsidP="00981EAA">
            <w:pPr>
              <w:pStyle w:val="Default"/>
              <w:jc w:val="center"/>
              <w:rPr>
                <w:del w:id="9456" w:author="Windows User" w:date="2019-09-19T04:16:00Z"/>
                <w:color w:val="auto"/>
                <w:sz w:val="22"/>
                <w:szCs w:val="22"/>
              </w:rPr>
            </w:pPr>
            <w:del w:id="9457" w:author="Windows User" w:date="2019-09-19T04:16:00Z">
              <w:r w:rsidRPr="0033182C" w:rsidDel="00E14759">
                <w:rPr>
                  <w:color w:val="auto"/>
                  <w:sz w:val="22"/>
                  <w:szCs w:val="22"/>
                </w:rPr>
                <w:delText>PB</w:delText>
              </w:r>
              <w:bookmarkStart w:id="9458" w:name="_Toc23497332"/>
              <w:bookmarkStart w:id="9459" w:name="_Toc23553516"/>
              <w:bookmarkStart w:id="9460" w:name="_Toc23811869"/>
              <w:bookmarkStart w:id="9461" w:name="_Toc23881532"/>
              <w:bookmarkEnd w:id="9458"/>
              <w:bookmarkEnd w:id="9459"/>
              <w:bookmarkEnd w:id="9460"/>
              <w:bookmarkEnd w:id="9461"/>
            </w:del>
          </w:p>
        </w:tc>
        <w:tc>
          <w:tcPr>
            <w:tcW w:w="851" w:type="dxa"/>
          </w:tcPr>
          <w:p w14:paraId="53B18F68" w14:textId="50328AFE" w:rsidR="007B2CA9" w:rsidRPr="0033182C" w:rsidDel="00E14759" w:rsidRDefault="00981EAA" w:rsidP="00981EAA">
            <w:pPr>
              <w:pStyle w:val="Default"/>
              <w:jc w:val="center"/>
              <w:rPr>
                <w:del w:id="9462" w:author="Windows User" w:date="2019-09-19T04:16:00Z"/>
                <w:color w:val="auto"/>
                <w:sz w:val="22"/>
                <w:szCs w:val="22"/>
              </w:rPr>
            </w:pPr>
            <w:del w:id="9463" w:author="Windows User" w:date="2019-09-19T04:16:00Z">
              <w:r w:rsidRPr="0033182C" w:rsidDel="00E14759">
                <w:rPr>
                  <w:color w:val="auto"/>
                  <w:sz w:val="22"/>
                  <w:szCs w:val="22"/>
                </w:rPr>
                <w:delText>PB</w:delText>
              </w:r>
              <w:bookmarkStart w:id="9464" w:name="_Toc23497333"/>
              <w:bookmarkStart w:id="9465" w:name="_Toc23553517"/>
              <w:bookmarkStart w:id="9466" w:name="_Toc23811870"/>
              <w:bookmarkStart w:id="9467" w:name="_Toc23881533"/>
              <w:bookmarkEnd w:id="9464"/>
              <w:bookmarkEnd w:id="9465"/>
              <w:bookmarkEnd w:id="9466"/>
              <w:bookmarkEnd w:id="9467"/>
            </w:del>
          </w:p>
        </w:tc>
        <w:bookmarkStart w:id="9468" w:name="_Toc23497334"/>
        <w:bookmarkStart w:id="9469" w:name="_Toc23553518"/>
        <w:bookmarkStart w:id="9470" w:name="_Toc23811871"/>
        <w:bookmarkStart w:id="9471" w:name="_Toc23881534"/>
        <w:bookmarkEnd w:id="9468"/>
        <w:bookmarkEnd w:id="9469"/>
        <w:bookmarkEnd w:id="9470"/>
        <w:bookmarkEnd w:id="9471"/>
      </w:tr>
      <w:tr w:rsidR="007B2CA9" w:rsidRPr="0033182C" w:rsidDel="00E14759" w14:paraId="5C8EB655" w14:textId="3B4F5F41" w:rsidTr="00335BD4">
        <w:trPr>
          <w:jc w:val="center"/>
          <w:del w:id="9472" w:author="Windows User" w:date="2019-09-19T04:16:00Z"/>
        </w:trPr>
        <w:tc>
          <w:tcPr>
            <w:tcW w:w="850" w:type="dxa"/>
          </w:tcPr>
          <w:p w14:paraId="2D874190" w14:textId="1F400B30" w:rsidR="007B2CA9" w:rsidRPr="0033182C" w:rsidDel="00E14759" w:rsidRDefault="00981EAA" w:rsidP="00981EAA">
            <w:pPr>
              <w:pStyle w:val="Default"/>
              <w:jc w:val="center"/>
              <w:rPr>
                <w:del w:id="9473" w:author="Windows User" w:date="2019-09-19T04:16:00Z"/>
                <w:b/>
                <w:color w:val="auto"/>
                <w:sz w:val="22"/>
                <w:szCs w:val="22"/>
              </w:rPr>
            </w:pPr>
            <w:del w:id="9474" w:author="Windows User" w:date="2019-09-19T04:16:00Z">
              <w:r w:rsidRPr="0033182C" w:rsidDel="00E14759">
                <w:rPr>
                  <w:b/>
                  <w:color w:val="auto"/>
                  <w:sz w:val="22"/>
                  <w:szCs w:val="22"/>
                </w:rPr>
                <w:delText>PM</w:delText>
              </w:r>
              <w:bookmarkStart w:id="9475" w:name="_Toc23497335"/>
              <w:bookmarkStart w:id="9476" w:name="_Toc23553519"/>
              <w:bookmarkStart w:id="9477" w:name="_Toc23811872"/>
              <w:bookmarkStart w:id="9478" w:name="_Toc23881535"/>
              <w:bookmarkEnd w:id="9475"/>
              <w:bookmarkEnd w:id="9476"/>
              <w:bookmarkEnd w:id="9477"/>
              <w:bookmarkEnd w:id="9478"/>
            </w:del>
          </w:p>
        </w:tc>
        <w:tc>
          <w:tcPr>
            <w:tcW w:w="709" w:type="dxa"/>
          </w:tcPr>
          <w:p w14:paraId="38EAEB75" w14:textId="6F9A4C49" w:rsidR="007B2CA9" w:rsidRPr="0033182C" w:rsidDel="00E14759" w:rsidRDefault="00981EAA" w:rsidP="00981EAA">
            <w:pPr>
              <w:pStyle w:val="Default"/>
              <w:jc w:val="center"/>
              <w:rPr>
                <w:del w:id="9479" w:author="Windows User" w:date="2019-09-19T04:16:00Z"/>
                <w:color w:val="auto"/>
                <w:sz w:val="22"/>
                <w:szCs w:val="22"/>
              </w:rPr>
            </w:pPr>
            <w:del w:id="9480" w:author="Windows User" w:date="2019-09-19T04:16:00Z">
              <w:r w:rsidRPr="0033182C" w:rsidDel="00E14759">
                <w:rPr>
                  <w:color w:val="auto"/>
                  <w:sz w:val="22"/>
                  <w:szCs w:val="22"/>
                </w:rPr>
                <w:delText>NS</w:delText>
              </w:r>
              <w:bookmarkStart w:id="9481" w:name="_Toc23497336"/>
              <w:bookmarkStart w:id="9482" w:name="_Toc23553520"/>
              <w:bookmarkStart w:id="9483" w:name="_Toc23811873"/>
              <w:bookmarkStart w:id="9484" w:name="_Toc23881536"/>
              <w:bookmarkEnd w:id="9481"/>
              <w:bookmarkEnd w:id="9482"/>
              <w:bookmarkEnd w:id="9483"/>
              <w:bookmarkEnd w:id="9484"/>
            </w:del>
          </w:p>
        </w:tc>
        <w:tc>
          <w:tcPr>
            <w:tcW w:w="850" w:type="dxa"/>
          </w:tcPr>
          <w:p w14:paraId="2757BF8C" w14:textId="3AA0564A" w:rsidR="007B2CA9" w:rsidRPr="0033182C" w:rsidDel="00E14759" w:rsidRDefault="00981EAA" w:rsidP="00981EAA">
            <w:pPr>
              <w:pStyle w:val="Default"/>
              <w:jc w:val="center"/>
              <w:rPr>
                <w:del w:id="9485" w:author="Windows User" w:date="2019-09-19T04:16:00Z"/>
                <w:color w:val="auto"/>
                <w:sz w:val="22"/>
                <w:szCs w:val="22"/>
              </w:rPr>
            </w:pPr>
            <w:del w:id="9486" w:author="Windows User" w:date="2019-09-19T04:16:00Z">
              <w:r w:rsidRPr="0033182C" w:rsidDel="00E14759">
                <w:rPr>
                  <w:color w:val="auto"/>
                  <w:sz w:val="22"/>
                  <w:szCs w:val="22"/>
                </w:rPr>
                <w:delText>ZE</w:delText>
              </w:r>
              <w:bookmarkStart w:id="9487" w:name="_Toc23497337"/>
              <w:bookmarkStart w:id="9488" w:name="_Toc23553521"/>
              <w:bookmarkStart w:id="9489" w:name="_Toc23811874"/>
              <w:bookmarkStart w:id="9490" w:name="_Toc23881537"/>
              <w:bookmarkEnd w:id="9487"/>
              <w:bookmarkEnd w:id="9488"/>
              <w:bookmarkEnd w:id="9489"/>
              <w:bookmarkEnd w:id="9490"/>
            </w:del>
          </w:p>
        </w:tc>
        <w:tc>
          <w:tcPr>
            <w:tcW w:w="851" w:type="dxa"/>
          </w:tcPr>
          <w:p w14:paraId="6C5C21BE" w14:textId="0EE842E5" w:rsidR="007B2CA9" w:rsidRPr="0033182C" w:rsidDel="00E14759" w:rsidRDefault="00EE37F7" w:rsidP="00981EAA">
            <w:pPr>
              <w:pStyle w:val="Default"/>
              <w:jc w:val="center"/>
              <w:rPr>
                <w:del w:id="9491" w:author="Windows User" w:date="2019-09-19T04:16:00Z"/>
                <w:color w:val="auto"/>
                <w:sz w:val="22"/>
                <w:szCs w:val="22"/>
              </w:rPr>
            </w:pPr>
            <w:del w:id="9492" w:author="Windows User" w:date="2019-09-19T04:16:00Z">
              <w:r w:rsidRPr="0033182C" w:rsidDel="00E14759">
                <w:rPr>
                  <w:color w:val="auto"/>
                  <w:sz w:val="22"/>
                  <w:szCs w:val="22"/>
                </w:rPr>
                <w:delText>PS</w:delText>
              </w:r>
              <w:bookmarkStart w:id="9493" w:name="_Toc23497338"/>
              <w:bookmarkStart w:id="9494" w:name="_Toc23553522"/>
              <w:bookmarkStart w:id="9495" w:name="_Toc23811875"/>
              <w:bookmarkStart w:id="9496" w:name="_Toc23881538"/>
              <w:bookmarkEnd w:id="9493"/>
              <w:bookmarkEnd w:id="9494"/>
              <w:bookmarkEnd w:id="9495"/>
              <w:bookmarkEnd w:id="9496"/>
            </w:del>
          </w:p>
        </w:tc>
        <w:tc>
          <w:tcPr>
            <w:tcW w:w="850" w:type="dxa"/>
          </w:tcPr>
          <w:p w14:paraId="25876598" w14:textId="624A47E2" w:rsidR="007B2CA9" w:rsidRPr="0033182C" w:rsidDel="00E14759" w:rsidRDefault="00EE37F7" w:rsidP="00981EAA">
            <w:pPr>
              <w:pStyle w:val="Default"/>
              <w:jc w:val="center"/>
              <w:rPr>
                <w:del w:id="9497" w:author="Windows User" w:date="2019-09-19T04:16:00Z"/>
                <w:color w:val="auto"/>
                <w:sz w:val="22"/>
                <w:szCs w:val="22"/>
              </w:rPr>
            </w:pPr>
            <w:del w:id="9498" w:author="Windows User" w:date="2019-09-19T04:16:00Z">
              <w:r w:rsidRPr="0033182C" w:rsidDel="00E14759">
                <w:rPr>
                  <w:color w:val="auto"/>
                  <w:sz w:val="22"/>
                  <w:szCs w:val="22"/>
                </w:rPr>
                <w:delText>PM</w:delText>
              </w:r>
              <w:bookmarkStart w:id="9499" w:name="_Toc23497339"/>
              <w:bookmarkStart w:id="9500" w:name="_Toc23553523"/>
              <w:bookmarkStart w:id="9501" w:name="_Toc23811876"/>
              <w:bookmarkStart w:id="9502" w:name="_Toc23881539"/>
              <w:bookmarkEnd w:id="9499"/>
              <w:bookmarkEnd w:id="9500"/>
              <w:bookmarkEnd w:id="9501"/>
              <w:bookmarkEnd w:id="9502"/>
            </w:del>
          </w:p>
        </w:tc>
        <w:tc>
          <w:tcPr>
            <w:tcW w:w="851" w:type="dxa"/>
          </w:tcPr>
          <w:p w14:paraId="56513D87" w14:textId="6A8835C0" w:rsidR="007B2CA9" w:rsidRPr="0033182C" w:rsidDel="00E14759" w:rsidRDefault="00EE37F7" w:rsidP="00981EAA">
            <w:pPr>
              <w:pStyle w:val="Default"/>
              <w:jc w:val="center"/>
              <w:rPr>
                <w:del w:id="9503" w:author="Windows User" w:date="2019-09-19T04:16:00Z"/>
                <w:color w:val="auto"/>
                <w:sz w:val="22"/>
                <w:szCs w:val="22"/>
              </w:rPr>
            </w:pPr>
            <w:del w:id="9504" w:author="Windows User" w:date="2019-09-19T04:16:00Z">
              <w:r w:rsidRPr="0033182C" w:rsidDel="00E14759">
                <w:rPr>
                  <w:color w:val="auto"/>
                  <w:sz w:val="22"/>
                  <w:szCs w:val="22"/>
                </w:rPr>
                <w:delText>PB</w:delText>
              </w:r>
              <w:bookmarkStart w:id="9505" w:name="_Toc23497340"/>
              <w:bookmarkStart w:id="9506" w:name="_Toc23553524"/>
              <w:bookmarkStart w:id="9507" w:name="_Toc23811877"/>
              <w:bookmarkStart w:id="9508" w:name="_Toc23881540"/>
              <w:bookmarkEnd w:id="9505"/>
              <w:bookmarkEnd w:id="9506"/>
              <w:bookmarkEnd w:id="9507"/>
              <w:bookmarkEnd w:id="9508"/>
            </w:del>
          </w:p>
        </w:tc>
        <w:tc>
          <w:tcPr>
            <w:tcW w:w="850" w:type="dxa"/>
          </w:tcPr>
          <w:p w14:paraId="05B23E8F" w14:textId="6747C302" w:rsidR="007B2CA9" w:rsidRPr="0033182C" w:rsidDel="00E14759" w:rsidRDefault="00EE37F7" w:rsidP="00981EAA">
            <w:pPr>
              <w:pStyle w:val="Default"/>
              <w:jc w:val="center"/>
              <w:rPr>
                <w:del w:id="9509" w:author="Windows User" w:date="2019-09-19T04:16:00Z"/>
                <w:color w:val="auto"/>
                <w:sz w:val="22"/>
                <w:szCs w:val="22"/>
              </w:rPr>
            </w:pPr>
            <w:del w:id="9510" w:author="Windows User" w:date="2019-09-19T04:16:00Z">
              <w:r w:rsidRPr="0033182C" w:rsidDel="00E14759">
                <w:rPr>
                  <w:color w:val="auto"/>
                  <w:sz w:val="22"/>
                  <w:szCs w:val="22"/>
                </w:rPr>
                <w:delText>PB</w:delText>
              </w:r>
              <w:bookmarkStart w:id="9511" w:name="_Toc23497341"/>
              <w:bookmarkStart w:id="9512" w:name="_Toc23553525"/>
              <w:bookmarkStart w:id="9513" w:name="_Toc23811878"/>
              <w:bookmarkStart w:id="9514" w:name="_Toc23881541"/>
              <w:bookmarkEnd w:id="9511"/>
              <w:bookmarkEnd w:id="9512"/>
              <w:bookmarkEnd w:id="9513"/>
              <w:bookmarkEnd w:id="9514"/>
            </w:del>
          </w:p>
        </w:tc>
        <w:tc>
          <w:tcPr>
            <w:tcW w:w="851" w:type="dxa"/>
          </w:tcPr>
          <w:p w14:paraId="2216B79D" w14:textId="726C2EE1" w:rsidR="007B2CA9" w:rsidRPr="0033182C" w:rsidDel="00E14759" w:rsidRDefault="00981EAA" w:rsidP="00981EAA">
            <w:pPr>
              <w:pStyle w:val="Default"/>
              <w:jc w:val="center"/>
              <w:rPr>
                <w:del w:id="9515" w:author="Windows User" w:date="2019-09-19T04:16:00Z"/>
                <w:color w:val="auto"/>
                <w:sz w:val="22"/>
                <w:szCs w:val="22"/>
              </w:rPr>
            </w:pPr>
            <w:del w:id="9516" w:author="Windows User" w:date="2019-09-19T04:16:00Z">
              <w:r w:rsidRPr="0033182C" w:rsidDel="00E14759">
                <w:rPr>
                  <w:color w:val="auto"/>
                  <w:sz w:val="22"/>
                  <w:szCs w:val="22"/>
                </w:rPr>
                <w:delText>PB</w:delText>
              </w:r>
              <w:bookmarkStart w:id="9517" w:name="_Toc23497342"/>
              <w:bookmarkStart w:id="9518" w:name="_Toc23553526"/>
              <w:bookmarkStart w:id="9519" w:name="_Toc23811879"/>
              <w:bookmarkStart w:id="9520" w:name="_Toc23881542"/>
              <w:bookmarkEnd w:id="9517"/>
              <w:bookmarkEnd w:id="9518"/>
              <w:bookmarkEnd w:id="9519"/>
              <w:bookmarkEnd w:id="9520"/>
            </w:del>
          </w:p>
        </w:tc>
        <w:bookmarkStart w:id="9521" w:name="_Toc23497343"/>
        <w:bookmarkStart w:id="9522" w:name="_Toc23553527"/>
        <w:bookmarkStart w:id="9523" w:name="_Toc23811880"/>
        <w:bookmarkStart w:id="9524" w:name="_Toc23881543"/>
        <w:bookmarkEnd w:id="9521"/>
        <w:bookmarkEnd w:id="9522"/>
        <w:bookmarkEnd w:id="9523"/>
        <w:bookmarkEnd w:id="9524"/>
      </w:tr>
      <w:tr w:rsidR="007B2CA9" w:rsidRPr="0033182C" w:rsidDel="00E14759" w14:paraId="3FE58705" w14:textId="559B8963" w:rsidTr="00335BD4">
        <w:trPr>
          <w:jc w:val="center"/>
          <w:del w:id="9525" w:author="Windows User" w:date="2019-09-19T04:16:00Z"/>
        </w:trPr>
        <w:tc>
          <w:tcPr>
            <w:tcW w:w="850" w:type="dxa"/>
          </w:tcPr>
          <w:p w14:paraId="69F5D2D6" w14:textId="59459965" w:rsidR="007B2CA9" w:rsidRPr="0033182C" w:rsidDel="00E14759" w:rsidRDefault="00981EAA" w:rsidP="00981EAA">
            <w:pPr>
              <w:pStyle w:val="Default"/>
              <w:jc w:val="center"/>
              <w:rPr>
                <w:del w:id="9526" w:author="Windows User" w:date="2019-09-19T04:16:00Z"/>
                <w:b/>
                <w:color w:val="auto"/>
                <w:sz w:val="22"/>
                <w:szCs w:val="22"/>
              </w:rPr>
            </w:pPr>
            <w:del w:id="9527" w:author="Windows User" w:date="2019-09-19T04:16:00Z">
              <w:r w:rsidRPr="0033182C" w:rsidDel="00E14759">
                <w:rPr>
                  <w:b/>
                  <w:color w:val="auto"/>
                  <w:sz w:val="22"/>
                  <w:szCs w:val="22"/>
                </w:rPr>
                <w:delText>PB</w:delText>
              </w:r>
              <w:bookmarkStart w:id="9528" w:name="_Toc23497344"/>
              <w:bookmarkStart w:id="9529" w:name="_Toc23553528"/>
              <w:bookmarkStart w:id="9530" w:name="_Toc23811881"/>
              <w:bookmarkStart w:id="9531" w:name="_Toc23881544"/>
              <w:bookmarkEnd w:id="9528"/>
              <w:bookmarkEnd w:id="9529"/>
              <w:bookmarkEnd w:id="9530"/>
              <w:bookmarkEnd w:id="9531"/>
            </w:del>
          </w:p>
        </w:tc>
        <w:tc>
          <w:tcPr>
            <w:tcW w:w="709" w:type="dxa"/>
          </w:tcPr>
          <w:p w14:paraId="16A65488" w14:textId="40363313" w:rsidR="007B2CA9" w:rsidRPr="0033182C" w:rsidDel="00E14759" w:rsidRDefault="00981EAA" w:rsidP="00981EAA">
            <w:pPr>
              <w:pStyle w:val="Default"/>
              <w:jc w:val="center"/>
              <w:rPr>
                <w:del w:id="9532" w:author="Windows User" w:date="2019-09-19T04:16:00Z"/>
                <w:color w:val="auto"/>
                <w:sz w:val="22"/>
                <w:szCs w:val="22"/>
              </w:rPr>
            </w:pPr>
            <w:del w:id="9533" w:author="Windows User" w:date="2019-09-19T04:16:00Z">
              <w:r w:rsidRPr="0033182C" w:rsidDel="00E14759">
                <w:rPr>
                  <w:color w:val="auto"/>
                  <w:sz w:val="22"/>
                  <w:szCs w:val="22"/>
                </w:rPr>
                <w:delText>ZE</w:delText>
              </w:r>
              <w:bookmarkStart w:id="9534" w:name="_Toc23497345"/>
              <w:bookmarkStart w:id="9535" w:name="_Toc23553529"/>
              <w:bookmarkStart w:id="9536" w:name="_Toc23811882"/>
              <w:bookmarkStart w:id="9537" w:name="_Toc23881545"/>
              <w:bookmarkEnd w:id="9534"/>
              <w:bookmarkEnd w:id="9535"/>
              <w:bookmarkEnd w:id="9536"/>
              <w:bookmarkEnd w:id="9537"/>
            </w:del>
          </w:p>
        </w:tc>
        <w:tc>
          <w:tcPr>
            <w:tcW w:w="850" w:type="dxa"/>
          </w:tcPr>
          <w:p w14:paraId="06059165" w14:textId="3D3959D2" w:rsidR="007B2CA9" w:rsidRPr="0033182C" w:rsidDel="00E14759" w:rsidRDefault="00981EAA" w:rsidP="00981EAA">
            <w:pPr>
              <w:pStyle w:val="Default"/>
              <w:jc w:val="center"/>
              <w:rPr>
                <w:del w:id="9538" w:author="Windows User" w:date="2019-09-19T04:16:00Z"/>
                <w:color w:val="auto"/>
                <w:sz w:val="22"/>
                <w:szCs w:val="22"/>
              </w:rPr>
            </w:pPr>
            <w:del w:id="9539" w:author="Windows User" w:date="2019-09-19T04:16:00Z">
              <w:r w:rsidRPr="0033182C" w:rsidDel="00E14759">
                <w:rPr>
                  <w:color w:val="auto"/>
                  <w:sz w:val="22"/>
                  <w:szCs w:val="22"/>
                </w:rPr>
                <w:delText>PS</w:delText>
              </w:r>
              <w:bookmarkStart w:id="9540" w:name="_Toc23497346"/>
              <w:bookmarkStart w:id="9541" w:name="_Toc23553530"/>
              <w:bookmarkStart w:id="9542" w:name="_Toc23811883"/>
              <w:bookmarkStart w:id="9543" w:name="_Toc23881546"/>
              <w:bookmarkEnd w:id="9540"/>
              <w:bookmarkEnd w:id="9541"/>
              <w:bookmarkEnd w:id="9542"/>
              <w:bookmarkEnd w:id="9543"/>
            </w:del>
          </w:p>
        </w:tc>
        <w:tc>
          <w:tcPr>
            <w:tcW w:w="851" w:type="dxa"/>
          </w:tcPr>
          <w:p w14:paraId="1EA774B5" w14:textId="5C47835A" w:rsidR="007B2CA9" w:rsidRPr="0033182C" w:rsidDel="00E14759" w:rsidRDefault="00981EAA" w:rsidP="00981EAA">
            <w:pPr>
              <w:pStyle w:val="Default"/>
              <w:jc w:val="center"/>
              <w:rPr>
                <w:del w:id="9544" w:author="Windows User" w:date="2019-09-19T04:16:00Z"/>
                <w:color w:val="auto"/>
                <w:sz w:val="22"/>
                <w:szCs w:val="22"/>
              </w:rPr>
            </w:pPr>
            <w:del w:id="9545" w:author="Windows User" w:date="2019-09-19T04:16:00Z">
              <w:r w:rsidRPr="0033182C" w:rsidDel="00E14759">
                <w:rPr>
                  <w:color w:val="auto"/>
                  <w:sz w:val="22"/>
                  <w:szCs w:val="22"/>
                </w:rPr>
                <w:delText>PM</w:delText>
              </w:r>
              <w:bookmarkStart w:id="9546" w:name="_Toc23497347"/>
              <w:bookmarkStart w:id="9547" w:name="_Toc23553531"/>
              <w:bookmarkStart w:id="9548" w:name="_Toc23811884"/>
              <w:bookmarkStart w:id="9549" w:name="_Toc23881547"/>
              <w:bookmarkEnd w:id="9546"/>
              <w:bookmarkEnd w:id="9547"/>
              <w:bookmarkEnd w:id="9548"/>
              <w:bookmarkEnd w:id="9549"/>
            </w:del>
          </w:p>
        </w:tc>
        <w:tc>
          <w:tcPr>
            <w:tcW w:w="850" w:type="dxa"/>
          </w:tcPr>
          <w:p w14:paraId="19351341" w14:textId="5A5626CD" w:rsidR="007B2CA9" w:rsidRPr="0033182C" w:rsidDel="00E14759" w:rsidRDefault="00981EAA" w:rsidP="00EE37F7">
            <w:pPr>
              <w:pStyle w:val="Default"/>
              <w:jc w:val="center"/>
              <w:rPr>
                <w:del w:id="9550" w:author="Windows User" w:date="2019-09-19T04:16:00Z"/>
                <w:color w:val="auto"/>
                <w:sz w:val="22"/>
                <w:szCs w:val="22"/>
              </w:rPr>
            </w:pPr>
            <w:del w:id="9551" w:author="Windows User" w:date="2019-09-19T04:16:00Z">
              <w:r w:rsidRPr="0033182C" w:rsidDel="00E14759">
                <w:rPr>
                  <w:color w:val="auto"/>
                  <w:sz w:val="22"/>
                  <w:szCs w:val="22"/>
                </w:rPr>
                <w:delText>PB</w:delText>
              </w:r>
              <w:bookmarkStart w:id="9552" w:name="_Toc23497348"/>
              <w:bookmarkStart w:id="9553" w:name="_Toc23553532"/>
              <w:bookmarkStart w:id="9554" w:name="_Toc23811885"/>
              <w:bookmarkStart w:id="9555" w:name="_Toc23881548"/>
              <w:bookmarkEnd w:id="9552"/>
              <w:bookmarkEnd w:id="9553"/>
              <w:bookmarkEnd w:id="9554"/>
              <w:bookmarkEnd w:id="9555"/>
            </w:del>
          </w:p>
        </w:tc>
        <w:tc>
          <w:tcPr>
            <w:tcW w:w="851" w:type="dxa"/>
          </w:tcPr>
          <w:p w14:paraId="243073BD" w14:textId="55221986" w:rsidR="007B2CA9" w:rsidRPr="0033182C" w:rsidDel="00E14759" w:rsidRDefault="00981EAA" w:rsidP="00EE37F7">
            <w:pPr>
              <w:pStyle w:val="Default"/>
              <w:jc w:val="center"/>
              <w:rPr>
                <w:del w:id="9556" w:author="Windows User" w:date="2019-09-19T04:16:00Z"/>
                <w:color w:val="auto"/>
                <w:sz w:val="22"/>
                <w:szCs w:val="22"/>
              </w:rPr>
            </w:pPr>
            <w:del w:id="9557" w:author="Windows User" w:date="2019-09-19T04:16:00Z">
              <w:r w:rsidRPr="0033182C" w:rsidDel="00E14759">
                <w:rPr>
                  <w:color w:val="auto"/>
                  <w:sz w:val="22"/>
                  <w:szCs w:val="22"/>
                </w:rPr>
                <w:delText>PB</w:delText>
              </w:r>
              <w:bookmarkStart w:id="9558" w:name="_Toc23497349"/>
              <w:bookmarkStart w:id="9559" w:name="_Toc23553533"/>
              <w:bookmarkStart w:id="9560" w:name="_Toc23811886"/>
              <w:bookmarkStart w:id="9561" w:name="_Toc23881549"/>
              <w:bookmarkEnd w:id="9558"/>
              <w:bookmarkEnd w:id="9559"/>
              <w:bookmarkEnd w:id="9560"/>
              <w:bookmarkEnd w:id="9561"/>
            </w:del>
          </w:p>
        </w:tc>
        <w:tc>
          <w:tcPr>
            <w:tcW w:w="850" w:type="dxa"/>
          </w:tcPr>
          <w:p w14:paraId="71D4EC4E" w14:textId="06C7FE6C" w:rsidR="007B2CA9" w:rsidRPr="0033182C" w:rsidDel="00E14759" w:rsidRDefault="00981EAA" w:rsidP="00EE37F7">
            <w:pPr>
              <w:pStyle w:val="Default"/>
              <w:jc w:val="center"/>
              <w:rPr>
                <w:del w:id="9562" w:author="Windows User" w:date="2019-09-19T04:16:00Z"/>
                <w:color w:val="auto"/>
                <w:sz w:val="22"/>
                <w:szCs w:val="22"/>
              </w:rPr>
            </w:pPr>
            <w:del w:id="9563" w:author="Windows User" w:date="2019-09-19T04:16:00Z">
              <w:r w:rsidRPr="0033182C" w:rsidDel="00E14759">
                <w:rPr>
                  <w:color w:val="auto"/>
                  <w:sz w:val="22"/>
                  <w:szCs w:val="22"/>
                </w:rPr>
                <w:delText>PB</w:delText>
              </w:r>
              <w:bookmarkStart w:id="9564" w:name="_Toc23497350"/>
              <w:bookmarkStart w:id="9565" w:name="_Toc23553534"/>
              <w:bookmarkStart w:id="9566" w:name="_Toc23811887"/>
              <w:bookmarkStart w:id="9567" w:name="_Toc23881550"/>
              <w:bookmarkEnd w:id="9564"/>
              <w:bookmarkEnd w:id="9565"/>
              <w:bookmarkEnd w:id="9566"/>
              <w:bookmarkEnd w:id="9567"/>
            </w:del>
          </w:p>
        </w:tc>
        <w:tc>
          <w:tcPr>
            <w:tcW w:w="851" w:type="dxa"/>
          </w:tcPr>
          <w:p w14:paraId="107A5397" w14:textId="3751BBB9" w:rsidR="007B2CA9" w:rsidRPr="0033182C" w:rsidDel="00E14759" w:rsidRDefault="00981EAA" w:rsidP="00981EAA">
            <w:pPr>
              <w:pStyle w:val="Default"/>
              <w:jc w:val="center"/>
              <w:rPr>
                <w:del w:id="9568" w:author="Windows User" w:date="2019-09-19T04:16:00Z"/>
                <w:color w:val="auto"/>
                <w:sz w:val="22"/>
                <w:szCs w:val="22"/>
              </w:rPr>
            </w:pPr>
            <w:del w:id="9569" w:author="Windows User" w:date="2019-09-19T04:16:00Z">
              <w:r w:rsidRPr="0033182C" w:rsidDel="00E14759">
                <w:rPr>
                  <w:color w:val="auto"/>
                  <w:sz w:val="22"/>
                  <w:szCs w:val="22"/>
                </w:rPr>
                <w:delText>PB</w:delText>
              </w:r>
              <w:bookmarkStart w:id="9570" w:name="_Toc23497351"/>
              <w:bookmarkStart w:id="9571" w:name="_Toc23553535"/>
              <w:bookmarkStart w:id="9572" w:name="_Toc23811888"/>
              <w:bookmarkStart w:id="9573" w:name="_Toc23881551"/>
              <w:bookmarkEnd w:id="9570"/>
              <w:bookmarkEnd w:id="9571"/>
              <w:bookmarkEnd w:id="9572"/>
              <w:bookmarkEnd w:id="9573"/>
            </w:del>
          </w:p>
        </w:tc>
        <w:bookmarkStart w:id="9574" w:name="_Toc23497352"/>
        <w:bookmarkStart w:id="9575" w:name="_Toc23553536"/>
        <w:bookmarkStart w:id="9576" w:name="_Toc23811889"/>
        <w:bookmarkStart w:id="9577" w:name="_Toc23881552"/>
        <w:bookmarkEnd w:id="9574"/>
        <w:bookmarkEnd w:id="9575"/>
        <w:bookmarkEnd w:id="9576"/>
        <w:bookmarkEnd w:id="9577"/>
      </w:tr>
    </w:tbl>
    <w:p w14:paraId="0A31CB02" w14:textId="4AF28B5B" w:rsidR="002931AA" w:rsidRPr="0033182C" w:rsidDel="00E14759" w:rsidRDefault="002931AA" w:rsidP="007620D8">
      <w:pPr>
        <w:pStyle w:val="Default"/>
        <w:spacing w:line="360" w:lineRule="auto"/>
        <w:ind w:firstLine="426"/>
        <w:jc w:val="both"/>
        <w:rPr>
          <w:del w:id="9578" w:author="Windows User" w:date="2019-09-19T04:16:00Z"/>
          <w:color w:val="auto"/>
        </w:rPr>
      </w:pPr>
      <w:bookmarkStart w:id="9579" w:name="_Toc23497353"/>
      <w:bookmarkStart w:id="9580" w:name="_Toc23553537"/>
      <w:bookmarkStart w:id="9581" w:name="_Toc23811890"/>
      <w:bookmarkStart w:id="9582" w:name="_Toc23881553"/>
      <w:bookmarkEnd w:id="9579"/>
      <w:bookmarkEnd w:id="9580"/>
      <w:bookmarkEnd w:id="9581"/>
      <w:bookmarkEnd w:id="9582"/>
    </w:p>
    <w:p w14:paraId="68E869D5" w14:textId="02EAD9B6" w:rsidR="007B2CA9" w:rsidRPr="0033182C" w:rsidDel="00E14759" w:rsidRDefault="002931AA" w:rsidP="002931AA">
      <w:pPr>
        <w:spacing w:after="160" w:line="259" w:lineRule="auto"/>
        <w:jc w:val="left"/>
        <w:rPr>
          <w:del w:id="9583" w:author="Windows User" w:date="2019-09-19T04:16:00Z"/>
          <w:rFonts w:cs="Times New Roman"/>
          <w:szCs w:val="24"/>
        </w:rPr>
      </w:pPr>
      <w:del w:id="9584" w:author="Windows User" w:date="2019-09-19T04:16:00Z">
        <w:r w:rsidRPr="0033182C" w:rsidDel="00E14759">
          <w:rPr>
            <w:rFonts w:cs="Times New Roman"/>
          </w:rPr>
          <w:br w:type="page"/>
        </w:r>
      </w:del>
    </w:p>
    <w:p w14:paraId="769E0ACF" w14:textId="7921C6F2" w:rsidR="002931AA" w:rsidRPr="0033182C" w:rsidDel="00E14759" w:rsidRDefault="007620D8" w:rsidP="002931AA">
      <w:pPr>
        <w:pStyle w:val="ListParagraph"/>
        <w:numPr>
          <w:ilvl w:val="0"/>
          <w:numId w:val="35"/>
        </w:numPr>
        <w:ind w:left="426"/>
        <w:rPr>
          <w:del w:id="9585" w:author="Windows User" w:date="2019-09-19T04:16:00Z"/>
          <w:rFonts w:cs="Times New Roman"/>
          <w:sz w:val="22"/>
        </w:rPr>
      </w:pPr>
      <w:del w:id="9586" w:author="Windows User" w:date="2019-09-19T04:16:00Z">
        <w:r w:rsidRPr="0033182C" w:rsidDel="00E14759">
          <w:rPr>
            <w:rFonts w:cs="Times New Roman"/>
            <w:sz w:val="22"/>
          </w:rPr>
          <w:delText>Defuzzifikasi</w:delText>
        </w:r>
        <w:bookmarkStart w:id="9587" w:name="_Toc23497354"/>
        <w:bookmarkStart w:id="9588" w:name="_Toc23553538"/>
        <w:bookmarkStart w:id="9589" w:name="_Toc23811891"/>
        <w:bookmarkStart w:id="9590" w:name="_Toc23881554"/>
        <w:bookmarkEnd w:id="9587"/>
        <w:bookmarkEnd w:id="9588"/>
        <w:bookmarkEnd w:id="9589"/>
        <w:bookmarkEnd w:id="9590"/>
      </w:del>
    </w:p>
    <w:p w14:paraId="4F96AC3B" w14:textId="0E47B70B" w:rsidR="002931AA" w:rsidRPr="0033182C" w:rsidDel="00E14759" w:rsidRDefault="002931AA" w:rsidP="002931AA">
      <w:pPr>
        <w:pStyle w:val="ListParagraph"/>
        <w:ind w:left="426"/>
        <w:rPr>
          <w:del w:id="9591" w:author="Windows User" w:date="2019-09-19T04:16:00Z"/>
          <w:rFonts w:eastAsia="Times New Roman" w:cs="Times New Roman"/>
          <w:szCs w:val="24"/>
        </w:rPr>
      </w:pPr>
      <w:del w:id="9592" w:author="Windows User" w:date="2019-09-19T04:16:00Z">
        <w:r w:rsidRPr="0033182C" w:rsidDel="00E14759">
          <w:rPr>
            <w:rFonts w:eastAsia="Times New Roman" w:cs="Times New Roman"/>
            <w:szCs w:val="24"/>
          </w:rPr>
          <w:delText xml:space="preserve">Defuzzifikasi adalah suatu himpunan </w:delText>
        </w:r>
      </w:del>
      <w:del w:id="9593" w:author="Windows User" w:date="2019-09-14T03:53:00Z">
        <w:r w:rsidRPr="0033182C" w:rsidDel="00451BA0">
          <w:rPr>
            <w:rFonts w:eastAsia="Times New Roman" w:cs="Times New Roman"/>
            <w:szCs w:val="24"/>
          </w:rPr>
          <w:delText>fuzzy</w:delText>
        </w:r>
      </w:del>
      <w:del w:id="9594" w:author="Windows User" w:date="2019-09-19T04:16:00Z">
        <w:r w:rsidRPr="0033182C" w:rsidDel="00E14759">
          <w:rPr>
            <w:rFonts w:eastAsia="Times New Roman" w:cs="Times New Roman"/>
            <w:szCs w:val="24"/>
          </w:rPr>
          <w:delText xml:space="preserve"> yang diperoleh dari perhitungan kombinasi </w:delText>
        </w:r>
        <w:r w:rsidRPr="0033182C" w:rsidDel="00E14759">
          <w:rPr>
            <w:rFonts w:eastAsia="Times New Roman" w:cs="Times New Roman"/>
            <w:i/>
            <w:szCs w:val="24"/>
          </w:rPr>
          <w:delText>control rule base</w:delText>
        </w:r>
        <w:r w:rsidRPr="0033182C" w:rsidDel="00E14759">
          <w:rPr>
            <w:rFonts w:eastAsia="Times New Roman" w:cs="Times New Roman"/>
            <w:szCs w:val="24"/>
          </w:rPr>
          <w:delText xml:space="preserve">, sedangkan output yang dihasilkan merupakan suatu bilangan pada domain himpunan </w:delText>
        </w:r>
      </w:del>
      <w:del w:id="9595" w:author="Windows User" w:date="2019-09-14T03:53:00Z">
        <w:r w:rsidRPr="0033182C" w:rsidDel="00451BA0">
          <w:rPr>
            <w:rFonts w:eastAsia="Times New Roman" w:cs="Times New Roman"/>
            <w:szCs w:val="24"/>
          </w:rPr>
          <w:delText>fuzzy</w:delText>
        </w:r>
      </w:del>
      <w:del w:id="9596" w:author="Windows User" w:date="2019-09-19T04:16:00Z">
        <w:r w:rsidRPr="0033182C" w:rsidDel="00E14759">
          <w:rPr>
            <w:rFonts w:eastAsia="Times New Roman" w:cs="Times New Roman"/>
            <w:szCs w:val="24"/>
          </w:rPr>
          <w:delText xml:space="preserve"> tersebut, sehingga jika diberikan suatu himpunan </w:delText>
        </w:r>
      </w:del>
      <w:del w:id="9597" w:author="Windows User" w:date="2019-09-14T03:53:00Z">
        <w:r w:rsidRPr="0033182C" w:rsidDel="00451BA0">
          <w:rPr>
            <w:rFonts w:eastAsia="Times New Roman" w:cs="Times New Roman"/>
            <w:szCs w:val="24"/>
          </w:rPr>
          <w:delText>fuzzy</w:delText>
        </w:r>
      </w:del>
      <w:del w:id="9598" w:author="Windows User" w:date="2019-09-19T04:16:00Z">
        <w:r w:rsidRPr="0033182C" w:rsidDel="00E14759">
          <w:rPr>
            <w:rFonts w:eastAsia="Times New Roman" w:cs="Times New Roman"/>
            <w:szCs w:val="24"/>
          </w:rPr>
          <w:delText xml:space="preserve"> dalam range tertentu, maka harus dapat diambil suatu nilai crisp tertentu sebagai keluarannya.</w:delText>
        </w:r>
        <w:bookmarkStart w:id="9599" w:name="_Toc23497355"/>
        <w:bookmarkStart w:id="9600" w:name="_Toc23553539"/>
        <w:bookmarkStart w:id="9601" w:name="_Toc23811892"/>
        <w:bookmarkStart w:id="9602" w:name="_Toc23881555"/>
        <w:bookmarkEnd w:id="9599"/>
        <w:bookmarkEnd w:id="9600"/>
        <w:bookmarkEnd w:id="9601"/>
        <w:bookmarkEnd w:id="9602"/>
      </w:del>
    </w:p>
    <w:p w14:paraId="1BAB2387" w14:textId="5B193437" w:rsidR="00650E8D" w:rsidRPr="0033182C" w:rsidDel="00E14759" w:rsidRDefault="00650E8D" w:rsidP="002931AA">
      <w:pPr>
        <w:pStyle w:val="ListParagraph"/>
        <w:ind w:left="426"/>
        <w:rPr>
          <w:del w:id="9603" w:author="Windows User" w:date="2019-09-19T04:16:00Z"/>
          <w:rFonts w:cs="Times New Roman"/>
          <w:sz w:val="22"/>
        </w:rPr>
      </w:pPr>
      <m:oMathPara>
        <m:oMath>
          <m:r>
            <w:del w:id="9604" w:author="Windows User" w:date="2019-09-19T04:16:00Z">
              <w:rPr>
                <w:rFonts w:ascii="Cambria Math" w:hAnsi="Cambria Math" w:cs="Times New Roman"/>
                <w:sz w:val="22"/>
              </w:rPr>
              <m:t>Z</m:t>
            </w:del>
          </m:r>
          <m:r>
            <w:del w:id="9605" w:author="Windows User" w:date="2019-09-19T04:16:00Z">
              <m:rPr>
                <m:sty m:val="p"/>
              </m:rPr>
              <w:rPr>
                <w:rFonts w:ascii="Cambria Math" w:hAnsi="Cambria Math" w:cs="Times New Roman"/>
                <w:sz w:val="22"/>
              </w:rPr>
              <m:t>=</m:t>
            </w:del>
          </m:r>
          <m:f>
            <m:fPr>
              <m:ctrlPr>
                <w:del w:id="9606" w:author="Windows User" w:date="2019-09-19T04:16:00Z">
                  <w:rPr>
                    <w:rFonts w:ascii="Cambria Math" w:hAnsi="Cambria Math" w:cs="Times New Roman"/>
                    <w:sz w:val="22"/>
                  </w:rPr>
                </w:del>
              </m:ctrlPr>
            </m:fPr>
            <m:num>
              <m:sSub>
                <m:sSubPr>
                  <m:ctrlPr>
                    <w:del w:id="9607" w:author="Windows User" w:date="2019-09-19T04:16:00Z">
                      <w:rPr>
                        <w:rFonts w:ascii="Cambria Math" w:hAnsi="Cambria Math" w:cs="Times New Roman"/>
                        <w:i/>
                        <w:sz w:val="22"/>
                      </w:rPr>
                    </w:del>
                  </m:ctrlPr>
                </m:sSubPr>
                <m:e/>
                <m:sub>
                  <m:r>
                    <w:del w:id="9608" w:author="Windows User" w:date="2019-09-19T04:16:00Z">
                      <w:rPr>
                        <w:rFonts w:ascii="Cambria Math" w:hAnsi="Cambria Math" w:cs="Times New Roman"/>
                        <w:sz w:val="22"/>
                      </w:rPr>
                      <m:t xml:space="preserve"> </m:t>
                    </w:del>
                  </m:r>
                  <m:sSub>
                    <m:sSubPr>
                      <m:ctrlPr>
                        <w:del w:id="9609" w:author="Windows User" w:date="2019-09-19T04:16:00Z">
                          <w:rPr>
                            <w:rFonts w:ascii="Cambria Math" w:hAnsi="Cambria Math" w:cs="Times New Roman"/>
                            <w:i/>
                            <w:sz w:val="22"/>
                          </w:rPr>
                        </w:del>
                      </m:ctrlPr>
                    </m:sSubPr>
                    <m:e>
                      <m:r>
                        <w:del w:id="9610" w:author="Windows User" w:date="2019-09-19T04:16:00Z">
                          <w:rPr>
                            <w:rFonts w:ascii="Cambria Math" w:hAnsi="Cambria Math" w:cs="Times New Roman"/>
                            <w:sz w:val="22"/>
                          </w:rPr>
                          <m:t>(a</m:t>
                        </w:del>
                      </m:r>
                    </m:e>
                    <m:sub>
                      <m:r>
                        <w:del w:id="9611" w:author="Windows User" w:date="2019-09-19T04:16:00Z">
                          <w:rPr>
                            <w:rFonts w:ascii="Cambria Math" w:hAnsi="Cambria Math" w:cs="Times New Roman"/>
                            <w:sz w:val="22"/>
                          </w:rPr>
                          <m:t>pred1 .  z1)+</m:t>
                        </w:del>
                      </m:r>
                    </m:sub>
                  </m:sSub>
                  <m:sSub>
                    <m:sSubPr>
                      <m:ctrlPr>
                        <w:del w:id="9612" w:author="Windows User" w:date="2019-09-19T04:16:00Z">
                          <w:rPr>
                            <w:rFonts w:ascii="Cambria Math" w:hAnsi="Cambria Math" w:cs="Times New Roman"/>
                            <w:i/>
                            <w:sz w:val="22"/>
                          </w:rPr>
                        </w:del>
                      </m:ctrlPr>
                    </m:sSubPr>
                    <m:e>
                      <m:r>
                        <w:del w:id="9613" w:author="Windows User" w:date="2019-09-19T04:16:00Z">
                          <w:rPr>
                            <w:rFonts w:ascii="Cambria Math" w:hAnsi="Cambria Math" w:cs="Times New Roman"/>
                            <w:sz w:val="22"/>
                          </w:rPr>
                          <m:t>(a</m:t>
                        </w:del>
                      </m:r>
                    </m:e>
                    <m:sub>
                      <m:r>
                        <w:del w:id="9614" w:author="Windows User" w:date="2019-09-19T04:16:00Z">
                          <w:rPr>
                            <w:rFonts w:ascii="Cambria Math" w:hAnsi="Cambria Math" w:cs="Times New Roman"/>
                            <w:sz w:val="22"/>
                          </w:rPr>
                          <m:t>pred2 .  z2)+…+</m:t>
                        </w:del>
                      </m:r>
                    </m:sub>
                  </m:sSub>
                  <m:sSub>
                    <m:sSubPr>
                      <m:ctrlPr>
                        <w:del w:id="9615" w:author="Windows User" w:date="2019-09-19T04:16:00Z">
                          <w:rPr>
                            <w:rFonts w:ascii="Cambria Math" w:hAnsi="Cambria Math" w:cs="Times New Roman"/>
                            <w:i/>
                            <w:sz w:val="22"/>
                          </w:rPr>
                        </w:del>
                      </m:ctrlPr>
                    </m:sSubPr>
                    <m:e>
                      <m:r>
                        <w:del w:id="9616" w:author="Windows User" w:date="2019-09-19T04:16:00Z">
                          <w:rPr>
                            <w:rFonts w:ascii="Cambria Math" w:hAnsi="Cambria Math" w:cs="Times New Roman"/>
                            <w:sz w:val="22"/>
                          </w:rPr>
                          <m:t>(a</m:t>
                        </w:del>
                      </m:r>
                    </m:e>
                    <m:sub>
                      <m:r>
                        <w:del w:id="9617" w:author="Windows User" w:date="2019-09-19T04:16:00Z">
                          <w:rPr>
                            <w:rFonts w:ascii="Cambria Math" w:hAnsi="Cambria Math" w:cs="Times New Roman"/>
                            <w:sz w:val="22"/>
                          </w:rPr>
                          <m:t>pred .  zi)</m:t>
                        </w:del>
                      </m:r>
                    </m:sub>
                  </m:sSub>
                </m:sub>
              </m:sSub>
            </m:num>
            <m:den>
              <m:sSub>
                <m:sSubPr>
                  <m:ctrlPr>
                    <w:del w:id="9618" w:author="Windows User" w:date="2019-09-19T04:16:00Z">
                      <w:rPr>
                        <w:rFonts w:ascii="Cambria Math" w:hAnsi="Cambria Math" w:cs="Times New Roman"/>
                        <w:i/>
                        <w:sz w:val="22"/>
                      </w:rPr>
                    </w:del>
                  </m:ctrlPr>
                </m:sSubPr>
                <m:e>
                  <m:r>
                    <w:del w:id="9619" w:author="Windows User" w:date="2019-09-19T04:16:00Z">
                      <w:rPr>
                        <w:rFonts w:ascii="Cambria Math" w:hAnsi="Cambria Math" w:cs="Times New Roman"/>
                        <w:sz w:val="22"/>
                      </w:rPr>
                      <m:t>a</m:t>
                    </w:del>
                  </m:r>
                </m:e>
                <m:sub>
                  <m:r>
                    <w:del w:id="9620" w:author="Windows User" w:date="2019-09-19T04:16:00Z">
                      <w:rPr>
                        <w:rFonts w:ascii="Cambria Math" w:hAnsi="Cambria Math" w:cs="Times New Roman"/>
                        <w:sz w:val="22"/>
                      </w:rPr>
                      <m:t>pred1+</m:t>
                    </w:del>
                  </m:r>
                </m:sub>
              </m:sSub>
              <m:sSub>
                <m:sSubPr>
                  <m:ctrlPr>
                    <w:del w:id="9621" w:author="Windows User" w:date="2019-09-19T04:16:00Z">
                      <w:rPr>
                        <w:rFonts w:ascii="Cambria Math" w:hAnsi="Cambria Math" w:cs="Times New Roman"/>
                        <w:i/>
                        <w:sz w:val="22"/>
                      </w:rPr>
                    </w:del>
                  </m:ctrlPr>
                </m:sSubPr>
                <m:e>
                  <m:r>
                    <w:del w:id="9622" w:author="Windows User" w:date="2019-09-19T04:16:00Z">
                      <w:rPr>
                        <w:rFonts w:ascii="Cambria Math" w:hAnsi="Cambria Math" w:cs="Times New Roman"/>
                        <w:sz w:val="22"/>
                      </w:rPr>
                      <m:t>a</m:t>
                    </w:del>
                  </m:r>
                </m:e>
                <m:sub>
                  <m:r>
                    <w:del w:id="9623" w:author="Windows User" w:date="2019-09-19T04:16:00Z">
                      <w:rPr>
                        <w:rFonts w:ascii="Cambria Math" w:hAnsi="Cambria Math" w:cs="Times New Roman"/>
                        <w:sz w:val="22"/>
                      </w:rPr>
                      <m:t>pred1+</m:t>
                    </w:del>
                  </m:r>
                </m:sub>
              </m:sSub>
              <m:sSub>
                <m:sSubPr>
                  <m:ctrlPr>
                    <w:del w:id="9624" w:author="Windows User" w:date="2019-09-19T04:16:00Z">
                      <w:rPr>
                        <w:rFonts w:ascii="Cambria Math" w:hAnsi="Cambria Math" w:cs="Times New Roman"/>
                        <w:i/>
                        <w:sz w:val="22"/>
                      </w:rPr>
                    </w:del>
                  </m:ctrlPr>
                </m:sSubPr>
                <m:e>
                  <m:r>
                    <w:del w:id="9625" w:author="Windows User" w:date="2019-09-19T04:16:00Z">
                      <w:rPr>
                        <w:rFonts w:ascii="Cambria Math" w:hAnsi="Cambria Math" w:cs="Times New Roman"/>
                        <w:sz w:val="22"/>
                      </w:rPr>
                      <m:t>….+a</m:t>
                    </w:del>
                  </m:r>
                </m:e>
                <m:sub>
                  <m:r>
                    <w:del w:id="9626" w:author="Windows User" w:date="2019-09-19T04:16:00Z">
                      <w:rPr>
                        <w:rFonts w:ascii="Cambria Math" w:hAnsi="Cambria Math" w:cs="Times New Roman"/>
                        <w:sz w:val="22"/>
                      </w:rPr>
                      <m:t>predi</m:t>
                    </w:del>
                  </m:r>
                </m:sub>
              </m:sSub>
            </m:den>
          </m:f>
        </m:oMath>
      </m:oMathPara>
      <w:bookmarkStart w:id="9627" w:name="_Toc23497356"/>
      <w:bookmarkStart w:id="9628" w:name="_Toc23553540"/>
      <w:bookmarkStart w:id="9629" w:name="_Toc23811893"/>
      <w:bookmarkStart w:id="9630" w:name="_Toc23881556"/>
      <w:bookmarkEnd w:id="9627"/>
      <w:bookmarkEnd w:id="9628"/>
      <w:bookmarkEnd w:id="9629"/>
      <w:bookmarkEnd w:id="9630"/>
    </w:p>
    <w:p w14:paraId="0537E5B4" w14:textId="70F50BED" w:rsidR="002931AA" w:rsidRPr="0033182C" w:rsidDel="00E14759" w:rsidRDefault="002931AA" w:rsidP="002931AA">
      <w:pPr>
        <w:pStyle w:val="ListParagraph"/>
        <w:ind w:left="426"/>
        <w:rPr>
          <w:del w:id="9631" w:author="Windows User" w:date="2019-09-19T04:16:00Z"/>
          <w:rFonts w:cs="Times New Roman"/>
          <w:sz w:val="22"/>
        </w:rPr>
      </w:pPr>
      <w:bookmarkStart w:id="9632" w:name="_Toc23497357"/>
      <w:bookmarkStart w:id="9633" w:name="_Toc23553541"/>
      <w:bookmarkStart w:id="9634" w:name="_Toc23811894"/>
      <w:bookmarkStart w:id="9635" w:name="_Toc23881557"/>
      <w:bookmarkEnd w:id="9632"/>
      <w:bookmarkEnd w:id="9633"/>
      <w:bookmarkEnd w:id="9634"/>
      <w:bookmarkEnd w:id="9635"/>
    </w:p>
    <w:p w14:paraId="4329C5BD" w14:textId="2D2D6DD9" w:rsidR="00411AC3" w:rsidRPr="0033182C" w:rsidDel="00750347" w:rsidRDefault="005555BB">
      <w:pPr>
        <w:pStyle w:val="Heading3"/>
        <w:numPr>
          <w:ilvl w:val="2"/>
          <w:numId w:val="45"/>
        </w:numPr>
        <w:ind w:left="357" w:hanging="357"/>
        <w:rPr>
          <w:del w:id="9636" w:author="Windows User" w:date="2019-09-20T01:38:00Z"/>
          <w:rFonts w:cs="Times New Roman"/>
          <w:highlight w:val="yellow"/>
          <w:rPrChange w:id="9637" w:author="nova" w:date="2019-09-02T07:58:00Z">
            <w:rPr>
              <w:del w:id="9638" w:author="Windows User" w:date="2019-09-20T01:38:00Z"/>
            </w:rPr>
          </w:rPrChange>
        </w:rPr>
        <w:pPrChange w:id="9639" w:author="Windows User" w:date="2019-09-19T03:35:00Z">
          <w:pPr>
            <w:pStyle w:val="Heading3"/>
          </w:pPr>
        </w:pPrChange>
      </w:pPr>
      <w:del w:id="9640" w:author="Windows User" w:date="2019-09-20T01:38:00Z">
        <w:r w:rsidRPr="0033182C" w:rsidDel="00750347">
          <w:rPr>
            <w:rFonts w:cs="Times New Roman"/>
            <w:b w:val="0"/>
            <w:highlight w:val="yellow"/>
            <w:rPrChange w:id="9641" w:author="nova" w:date="2019-09-02T07:58:00Z">
              <w:rPr>
                <w:b w:val="0"/>
              </w:rPr>
            </w:rPrChange>
          </w:rPr>
          <w:delText>Metode PID pada aktuator</w:delText>
        </w:r>
        <w:bookmarkStart w:id="9642" w:name="_Toc23497358"/>
        <w:bookmarkStart w:id="9643" w:name="_Toc23553542"/>
        <w:bookmarkStart w:id="9644" w:name="_Toc23811895"/>
        <w:bookmarkStart w:id="9645" w:name="_Toc23881558"/>
        <w:bookmarkEnd w:id="9642"/>
        <w:bookmarkEnd w:id="9643"/>
        <w:bookmarkEnd w:id="9644"/>
        <w:bookmarkEnd w:id="9645"/>
      </w:del>
    </w:p>
    <w:p w14:paraId="520A72B0" w14:textId="653FD635" w:rsidR="00703896" w:rsidRPr="0033182C" w:rsidDel="00750347" w:rsidRDefault="00703896">
      <w:pPr>
        <w:pStyle w:val="Heading2"/>
        <w:numPr>
          <w:ilvl w:val="1"/>
          <w:numId w:val="45"/>
        </w:numPr>
        <w:ind w:left="357" w:hanging="357"/>
        <w:rPr>
          <w:del w:id="9646" w:author="Windows User" w:date="2019-09-20T01:38:00Z"/>
          <w:rFonts w:cs="Times New Roman"/>
        </w:rPr>
        <w:pPrChange w:id="9647" w:author="Windows User" w:date="2019-09-19T03:35:00Z">
          <w:pPr>
            <w:pStyle w:val="Heading2"/>
          </w:pPr>
        </w:pPrChange>
      </w:pPr>
      <w:del w:id="9648" w:author="Windows User" w:date="2019-09-20T01:38:00Z">
        <w:r w:rsidRPr="0033182C" w:rsidDel="00750347">
          <w:rPr>
            <w:rFonts w:cs="Times New Roman"/>
          </w:rPr>
          <w:delText>Uji Simulasi</w:delText>
        </w:r>
        <w:bookmarkStart w:id="9649" w:name="_Toc23497359"/>
        <w:bookmarkStart w:id="9650" w:name="_Toc23553543"/>
        <w:bookmarkStart w:id="9651" w:name="_Toc23811896"/>
        <w:bookmarkStart w:id="9652" w:name="_Toc23881559"/>
        <w:bookmarkEnd w:id="9649"/>
        <w:bookmarkEnd w:id="9650"/>
        <w:bookmarkEnd w:id="9651"/>
        <w:bookmarkEnd w:id="9652"/>
      </w:del>
    </w:p>
    <w:p w14:paraId="56022FA0" w14:textId="434C13F0" w:rsidR="00411AC3" w:rsidRPr="0033182C" w:rsidDel="00750347" w:rsidRDefault="00411AC3" w:rsidP="00411AC3">
      <w:pPr>
        <w:spacing w:after="0"/>
        <w:ind w:firstLine="709"/>
        <w:rPr>
          <w:del w:id="9653" w:author="Windows User" w:date="2019-09-20T01:38:00Z"/>
          <w:rFonts w:eastAsia="Times New Roman" w:cs="Times New Roman"/>
          <w:szCs w:val="24"/>
          <w:lang w:val="en-ID" w:eastAsia="id-ID"/>
        </w:rPr>
      </w:pPr>
      <w:del w:id="9654" w:author="Windows User" w:date="2019-09-20T01:38:00Z">
        <w:r w:rsidRPr="0033182C" w:rsidDel="00750347">
          <w:rPr>
            <w:rFonts w:eastAsia="Times New Roman" w:cs="Times New Roman"/>
            <w:szCs w:val="24"/>
            <w:lang w:val="id-ID" w:eastAsia="id-ID"/>
          </w:rPr>
          <w:delText xml:space="preserve">Simulasi menggunakan </w:delText>
        </w:r>
        <w:r w:rsidRPr="0033182C" w:rsidDel="00750347">
          <w:rPr>
            <w:rFonts w:eastAsia="Times New Roman" w:cs="Times New Roman"/>
            <w:i/>
            <w:szCs w:val="24"/>
            <w:lang w:val="en-ID" w:eastAsia="id-ID"/>
          </w:rPr>
          <w:delText>prototype</w:delText>
        </w:r>
        <w:r w:rsidRPr="0033182C" w:rsidDel="00750347">
          <w:rPr>
            <w:rFonts w:eastAsia="Times New Roman" w:cs="Times New Roman"/>
            <w:i/>
            <w:szCs w:val="24"/>
            <w:lang w:val="id-ID" w:eastAsia="id-ID"/>
          </w:rPr>
          <w:delText xml:space="preserve"> </w:delText>
        </w:r>
        <w:r w:rsidRPr="0033182C" w:rsidDel="00750347">
          <w:rPr>
            <w:rFonts w:eastAsia="Times New Roman" w:cs="Times New Roman"/>
            <w:szCs w:val="24"/>
            <w:lang w:val="en-ID" w:eastAsia="id-ID"/>
          </w:rPr>
          <w:delText>dan web digunakan untuk menampikan perhitungan</w:delText>
        </w:r>
        <w:r w:rsidRPr="0033182C" w:rsidDel="00750347">
          <w:rPr>
            <w:rFonts w:eastAsia="Times New Roman" w:cs="Times New Roman"/>
            <w:szCs w:val="24"/>
            <w:lang w:val="id-ID" w:eastAsia="id-ID"/>
          </w:rPr>
          <w:delText xml:space="preserve"> performansi sistem </w:delText>
        </w:r>
        <w:r w:rsidRPr="0033182C" w:rsidDel="00750347">
          <w:rPr>
            <w:rFonts w:eastAsia="Times New Roman" w:cs="Times New Roman"/>
            <w:szCs w:val="24"/>
            <w:lang w:val="en-ID" w:eastAsia="id-ID"/>
          </w:rPr>
          <w:delText xml:space="preserve">kontrol posisi pada panel surya. Hal ini dilakukan dengan cara membandingkan seberapa </w:delText>
        </w:r>
        <w:r w:rsidR="00CD6E7C" w:rsidRPr="0033182C" w:rsidDel="00750347">
          <w:rPr>
            <w:rFonts w:eastAsia="Times New Roman" w:cs="Times New Roman"/>
            <w:szCs w:val="24"/>
            <w:lang w:val="id-ID" w:eastAsia="id-ID"/>
          </w:rPr>
          <w:delText xml:space="preserve">kinerja dan </w:delText>
        </w:r>
        <w:r w:rsidR="00CD6E7C" w:rsidRPr="0033182C" w:rsidDel="00750347">
          <w:rPr>
            <w:rFonts w:eastAsia="Times New Roman" w:cs="Times New Roman"/>
            <w:i/>
            <w:szCs w:val="24"/>
            <w:lang w:val="id-ID" w:eastAsia="id-ID"/>
          </w:rPr>
          <w:delText xml:space="preserve">respons time </w:delText>
        </w:r>
        <w:r w:rsidR="00CD6E7C" w:rsidRPr="0033182C" w:rsidDel="00750347">
          <w:rPr>
            <w:rFonts w:eastAsia="Times New Roman" w:cs="Times New Roman"/>
            <w:szCs w:val="24"/>
            <w:lang w:val="id-ID" w:eastAsia="id-ID"/>
          </w:rPr>
          <w:delText xml:space="preserve">dari kedua solar tracker. </w:delText>
        </w:r>
        <w:r w:rsidRPr="0033182C" w:rsidDel="00750347">
          <w:rPr>
            <w:rFonts w:eastAsia="Times New Roman" w:cs="Times New Roman"/>
            <w:szCs w:val="24"/>
            <w:lang w:val="en-ID" w:eastAsia="id-ID"/>
          </w:rPr>
          <w:delText xml:space="preserve">Proses tersebut dapat dilihat langsung melalui web pada grafik setiap periode </w:delText>
        </w:r>
        <w:commentRangeStart w:id="9655"/>
        <w:r w:rsidRPr="0033182C" w:rsidDel="00750347">
          <w:rPr>
            <w:rFonts w:eastAsia="Times New Roman" w:cs="Times New Roman"/>
            <w:szCs w:val="24"/>
            <w:lang w:val="en-ID" w:eastAsia="id-ID"/>
          </w:rPr>
          <w:delText>waktu</w:delText>
        </w:r>
        <w:commentRangeEnd w:id="9655"/>
        <w:r w:rsidR="00DD7B26" w:rsidRPr="0033182C" w:rsidDel="00750347">
          <w:rPr>
            <w:rStyle w:val="CommentReference"/>
            <w:rFonts w:cs="Times New Roman"/>
          </w:rPr>
          <w:commentReference w:id="9655"/>
        </w:r>
        <w:r w:rsidRPr="0033182C" w:rsidDel="00750347">
          <w:rPr>
            <w:rFonts w:eastAsia="Times New Roman" w:cs="Times New Roman"/>
            <w:szCs w:val="24"/>
            <w:lang w:val="en-ID" w:eastAsia="id-ID"/>
          </w:rPr>
          <w:delText>.</w:delText>
        </w:r>
        <w:bookmarkStart w:id="9656" w:name="_Toc23497360"/>
        <w:bookmarkStart w:id="9657" w:name="_Toc23553544"/>
        <w:bookmarkStart w:id="9658" w:name="_Toc23811897"/>
        <w:bookmarkStart w:id="9659" w:name="_Toc23881560"/>
        <w:bookmarkEnd w:id="9656"/>
        <w:bookmarkEnd w:id="9657"/>
        <w:bookmarkEnd w:id="9658"/>
        <w:bookmarkEnd w:id="9659"/>
      </w:del>
    </w:p>
    <w:p w14:paraId="74B4AAD4" w14:textId="58A5BC72" w:rsidR="00703896" w:rsidRPr="0033182C" w:rsidDel="00750347" w:rsidRDefault="00703896" w:rsidP="00703896">
      <w:pPr>
        <w:rPr>
          <w:del w:id="9660" w:author="Windows User" w:date="2019-09-20T01:38:00Z"/>
          <w:rFonts w:cs="Times New Roman"/>
        </w:rPr>
      </w:pPr>
      <w:bookmarkStart w:id="9661" w:name="_Toc23497361"/>
      <w:bookmarkStart w:id="9662" w:name="_Toc23553545"/>
      <w:bookmarkStart w:id="9663" w:name="_Toc23811898"/>
      <w:bookmarkStart w:id="9664" w:name="_Toc23881561"/>
      <w:bookmarkEnd w:id="9661"/>
      <w:bookmarkEnd w:id="9662"/>
      <w:bookmarkEnd w:id="9663"/>
      <w:bookmarkEnd w:id="9664"/>
    </w:p>
    <w:p w14:paraId="3F49192E" w14:textId="23429CEC" w:rsidR="00310DF9" w:rsidRPr="0033182C" w:rsidDel="00750347" w:rsidRDefault="00757C1E" w:rsidP="00757C1E">
      <w:pPr>
        <w:spacing w:after="160" w:line="259" w:lineRule="auto"/>
        <w:jc w:val="left"/>
        <w:rPr>
          <w:del w:id="9665" w:author="Windows User" w:date="2019-09-20T01:38:00Z"/>
          <w:rFonts w:eastAsia="Times New Roman" w:cs="Times New Roman"/>
          <w:b/>
          <w:szCs w:val="32"/>
          <w:lang w:val="en-ID" w:eastAsia="id-ID"/>
        </w:rPr>
      </w:pPr>
      <w:del w:id="9666" w:author="Windows User" w:date="2019-09-20T01:38:00Z">
        <w:r w:rsidRPr="0033182C" w:rsidDel="00750347">
          <w:rPr>
            <w:rFonts w:eastAsia="Times New Roman" w:cs="Times New Roman"/>
            <w:b/>
            <w:szCs w:val="32"/>
            <w:lang w:val="en-ID" w:eastAsia="id-ID"/>
          </w:rPr>
          <w:br w:type="page"/>
        </w:r>
      </w:del>
    </w:p>
    <w:p w14:paraId="410EF3E0" w14:textId="4D8AC7B3" w:rsidR="0010463E" w:rsidRPr="0033182C" w:rsidDel="00750347" w:rsidRDefault="0010463E">
      <w:pPr>
        <w:pStyle w:val="Heading1"/>
        <w:numPr>
          <w:ilvl w:val="0"/>
          <w:numId w:val="45"/>
        </w:numPr>
        <w:ind w:left="426" w:hanging="426"/>
        <w:rPr>
          <w:del w:id="9667" w:author="Windows User" w:date="2019-09-20T01:38:00Z"/>
        </w:rPr>
        <w:sectPr w:rsidR="0010463E" w:rsidRPr="0033182C" w:rsidDel="00750347" w:rsidSect="00CF5B06">
          <w:pgSz w:w="11906" w:h="16838" w:code="9"/>
          <w:pgMar w:top="2268" w:right="1701" w:bottom="1701" w:left="2268" w:header="720" w:footer="720" w:gutter="0"/>
          <w:cols w:space="720"/>
          <w:titlePg/>
          <w:docGrid w:linePitch="360"/>
        </w:sectPr>
        <w:pPrChange w:id="9668" w:author="Windows User" w:date="2019-09-19T03:35:00Z">
          <w:pPr>
            <w:pStyle w:val="Heading1"/>
          </w:pPr>
        </w:pPrChange>
      </w:pPr>
    </w:p>
    <w:p w14:paraId="260E6B0D" w14:textId="6D895E5B" w:rsidR="00310DF9" w:rsidRPr="0033182C" w:rsidDel="00750347" w:rsidRDefault="00310DF9">
      <w:pPr>
        <w:pStyle w:val="Heading1"/>
        <w:numPr>
          <w:ilvl w:val="0"/>
          <w:numId w:val="45"/>
        </w:numPr>
        <w:ind w:left="426" w:hanging="426"/>
        <w:rPr>
          <w:del w:id="9669" w:author="Windows User" w:date="2019-09-20T01:37:00Z"/>
        </w:rPr>
        <w:pPrChange w:id="9670" w:author="Windows User" w:date="2019-09-19T03:35:00Z">
          <w:pPr>
            <w:pStyle w:val="Heading1"/>
          </w:pPr>
        </w:pPrChange>
      </w:pPr>
      <w:commentRangeStart w:id="9671"/>
      <w:del w:id="9672" w:author="Windows User" w:date="2019-09-20T01:37:00Z">
        <w:r w:rsidRPr="0033182C" w:rsidDel="00750347">
          <w:delText>HASIL DAN PEMBAHASAN</w:delText>
        </w:r>
        <w:commentRangeEnd w:id="9671"/>
        <w:r w:rsidR="00DD7B26" w:rsidRPr="0033182C" w:rsidDel="00750347">
          <w:rPr>
            <w:rStyle w:val="CommentReference"/>
            <w:rFonts w:eastAsiaTheme="minorHAnsi"/>
            <w:b w:val="0"/>
            <w:lang w:val="en-US" w:eastAsia="en-US"/>
          </w:rPr>
          <w:commentReference w:id="9671"/>
        </w:r>
        <w:bookmarkStart w:id="9673" w:name="_Toc23497362"/>
        <w:bookmarkStart w:id="9674" w:name="_Toc23553546"/>
        <w:bookmarkStart w:id="9675" w:name="_Toc23811899"/>
        <w:bookmarkStart w:id="9676" w:name="_Toc23881562"/>
        <w:bookmarkEnd w:id="9673"/>
        <w:bookmarkEnd w:id="9674"/>
        <w:bookmarkEnd w:id="9675"/>
        <w:bookmarkEnd w:id="9676"/>
      </w:del>
    </w:p>
    <w:p w14:paraId="35EB113B" w14:textId="062EB948" w:rsidR="001631D5" w:rsidRPr="0033182C" w:rsidDel="00750347" w:rsidRDefault="001631D5" w:rsidP="001631D5">
      <w:pPr>
        <w:rPr>
          <w:del w:id="9677" w:author="Windows User" w:date="2019-09-20T01:37:00Z"/>
          <w:rFonts w:cs="Times New Roman"/>
          <w:lang w:val="en-ID" w:eastAsia="id-ID"/>
        </w:rPr>
      </w:pPr>
      <w:bookmarkStart w:id="9678" w:name="_Toc23497363"/>
      <w:bookmarkStart w:id="9679" w:name="_Toc23553547"/>
      <w:bookmarkStart w:id="9680" w:name="_Toc23811900"/>
      <w:bookmarkStart w:id="9681" w:name="_Toc23881563"/>
      <w:bookmarkEnd w:id="9678"/>
      <w:bookmarkEnd w:id="9679"/>
      <w:bookmarkEnd w:id="9680"/>
      <w:bookmarkEnd w:id="9681"/>
    </w:p>
    <w:p w14:paraId="7526A6C2" w14:textId="5C07483A" w:rsidR="001631D5" w:rsidRPr="0033182C" w:rsidDel="00750347" w:rsidRDefault="001631D5" w:rsidP="00CF5B06">
      <w:pPr>
        <w:ind w:right="-1" w:firstLine="720"/>
        <w:rPr>
          <w:del w:id="9682" w:author="Windows User" w:date="2019-09-20T01:37:00Z"/>
          <w:rFonts w:cs="Times New Roman"/>
          <w:szCs w:val="24"/>
          <w:lang w:eastAsia="id-ID"/>
        </w:rPr>
      </w:pPr>
      <w:del w:id="9683" w:author="Windows User" w:date="2019-09-20T01:37:00Z">
        <w:r w:rsidRPr="0033182C" w:rsidDel="00750347">
          <w:rPr>
            <w:rFonts w:cs="Times New Roman"/>
            <w:szCs w:val="24"/>
            <w:lang w:eastAsia="id-ID"/>
          </w:rPr>
          <w:delText xml:space="preserve">Bab  ini </w:delText>
        </w:r>
        <w:r w:rsidR="00E41CE5" w:rsidRPr="0033182C" w:rsidDel="00750347">
          <w:rPr>
            <w:rFonts w:cs="Times New Roman"/>
            <w:szCs w:val="24"/>
            <w:lang w:eastAsia="id-ID"/>
          </w:rPr>
          <w:delText xml:space="preserve">membahas tentang pengujian sistem yang dilakukan untuk mengevaluasi program yang telah di buat. Pengujian ini mulai dari penerapan desain kontrol posisi sampai uji simulasi </w:delText>
        </w:r>
        <w:r w:rsidR="00E41CE5" w:rsidRPr="0033182C" w:rsidDel="00750347">
          <w:rPr>
            <w:rFonts w:cs="Times New Roman"/>
            <w:i/>
            <w:szCs w:val="24"/>
            <w:lang w:eastAsia="id-ID"/>
          </w:rPr>
          <w:delText>solar tracker</w:delText>
        </w:r>
        <w:r w:rsidR="00E41CE5" w:rsidRPr="0033182C" w:rsidDel="00750347">
          <w:rPr>
            <w:rFonts w:cs="Times New Roman"/>
            <w:szCs w:val="24"/>
            <w:lang w:eastAsia="id-ID"/>
          </w:rPr>
          <w:delText xml:space="preserve"> berbasis web.</w:delText>
        </w:r>
        <w:bookmarkStart w:id="9684" w:name="_Toc23497364"/>
        <w:bookmarkStart w:id="9685" w:name="_Toc23553548"/>
        <w:bookmarkStart w:id="9686" w:name="_Toc23811901"/>
        <w:bookmarkStart w:id="9687" w:name="_Toc23881564"/>
        <w:bookmarkEnd w:id="9684"/>
        <w:bookmarkEnd w:id="9685"/>
        <w:bookmarkEnd w:id="9686"/>
        <w:bookmarkEnd w:id="9687"/>
      </w:del>
    </w:p>
    <w:p w14:paraId="1720918A" w14:textId="1E6ABBE7" w:rsidR="0049091B" w:rsidRPr="0033182C" w:rsidDel="00750347" w:rsidRDefault="0049091B" w:rsidP="008177D7">
      <w:pPr>
        <w:pStyle w:val="ListParagraph"/>
        <w:keepNext/>
        <w:keepLines/>
        <w:numPr>
          <w:ilvl w:val="0"/>
          <w:numId w:val="3"/>
        </w:numPr>
        <w:spacing w:before="240" w:after="0"/>
        <w:contextualSpacing w:val="0"/>
        <w:outlineLvl w:val="0"/>
        <w:rPr>
          <w:del w:id="9688" w:author="Windows User" w:date="2019-09-20T01:37:00Z"/>
          <w:rFonts w:eastAsiaTheme="majorEastAsia" w:cs="Times New Roman"/>
          <w:b/>
          <w:vanish/>
          <w:szCs w:val="24"/>
        </w:rPr>
      </w:pPr>
      <w:bookmarkStart w:id="9689" w:name="_Toc15843266"/>
      <w:bookmarkStart w:id="9690" w:name="_Toc17267683"/>
      <w:bookmarkStart w:id="9691" w:name="_Toc17267783"/>
      <w:bookmarkStart w:id="9692" w:name="_Toc17267882"/>
      <w:bookmarkStart w:id="9693" w:name="_Toc17267987"/>
      <w:bookmarkStart w:id="9694" w:name="_Toc17268087"/>
      <w:bookmarkStart w:id="9695" w:name="_Toc17312969"/>
      <w:bookmarkStart w:id="9696" w:name="_Toc19329677"/>
      <w:bookmarkStart w:id="9697" w:name="_Toc23497365"/>
      <w:bookmarkStart w:id="9698" w:name="_Toc23553549"/>
      <w:bookmarkStart w:id="9699" w:name="_Toc23811902"/>
      <w:bookmarkStart w:id="9700" w:name="_Toc23881565"/>
      <w:bookmarkEnd w:id="9689"/>
      <w:bookmarkEnd w:id="9690"/>
      <w:bookmarkEnd w:id="9691"/>
      <w:bookmarkEnd w:id="9692"/>
      <w:bookmarkEnd w:id="9693"/>
      <w:bookmarkEnd w:id="9694"/>
      <w:bookmarkEnd w:id="9695"/>
      <w:bookmarkEnd w:id="9696"/>
      <w:bookmarkEnd w:id="9697"/>
      <w:bookmarkEnd w:id="9698"/>
      <w:bookmarkEnd w:id="9699"/>
      <w:bookmarkEnd w:id="9700"/>
    </w:p>
    <w:p w14:paraId="4C967E6C" w14:textId="2873F213" w:rsidR="001B6CA2" w:rsidRPr="0033182C" w:rsidDel="00750347" w:rsidRDefault="0049091B">
      <w:pPr>
        <w:pStyle w:val="Heading2"/>
        <w:numPr>
          <w:ilvl w:val="1"/>
          <w:numId w:val="45"/>
        </w:numPr>
        <w:ind w:left="357" w:hanging="357"/>
        <w:rPr>
          <w:del w:id="9701" w:author="Windows User" w:date="2019-09-20T01:37:00Z"/>
          <w:rFonts w:cs="Times New Roman"/>
          <w:i/>
        </w:rPr>
        <w:pPrChange w:id="9702" w:author="Windows User" w:date="2019-09-19T03:35:00Z">
          <w:pPr>
            <w:pStyle w:val="Heading2"/>
          </w:pPr>
        </w:pPrChange>
      </w:pPr>
      <w:del w:id="9703" w:author="Windows User" w:date="2019-09-20T01:37:00Z">
        <w:r w:rsidRPr="0033182C" w:rsidDel="00750347">
          <w:rPr>
            <w:rFonts w:cs="Times New Roman"/>
          </w:rPr>
          <w:delText xml:space="preserve">Hasil Implementasi Desain </w:delText>
        </w:r>
        <w:r w:rsidR="00A706CD" w:rsidRPr="0033182C" w:rsidDel="00750347">
          <w:rPr>
            <w:rFonts w:cs="Times New Roman"/>
            <w:i/>
          </w:rPr>
          <w:delText xml:space="preserve">Prototype </w:delText>
        </w:r>
        <w:r w:rsidR="005176F5" w:rsidRPr="0033182C" w:rsidDel="00750347">
          <w:rPr>
            <w:rFonts w:cs="Times New Roman"/>
            <w:i/>
          </w:rPr>
          <w:delText>Hardware</w:delText>
        </w:r>
        <w:bookmarkStart w:id="9704" w:name="_Toc23497366"/>
        <w:bookmarkStart w:id="9705" w:name="_Toc23553550"/>
        <w:bookmarkStart w:id="9706" w:name="_Toc23811903"/>
        <w:bookmarkStart w:id="9707" w:name="_Toc23881566"/>
        <w:bookmarkEnd w:id="9704"/>
        <w:bookmarkEnd w:id="9705"/>
        <w:bookmarkEnd w:id="9706"/>
        <w:bookmarkEnd w:id="9707"/>
      </w:del>
    </w:p>
    <w:p w14:paraId="7A9105BD" w14:textId="17C56CAE" w:rsidR="00A706CD" w:rsidRPr="0033182C" w:rsidDel="00750347" w:rsidRDefault="00A706CD" w:rsidP="00A706CD">
      <w:pPr>
        <w:ind w:firstLine="357"/>
        <w:rPr>
          <w:del w:id="9708" w:author="Windows User" w:date="2019-09-20T01:37:00Z"/>
          <w:rFonts w:cs="Times New Roman"/>
          <w:b/>
        </w:rPr>
      </w:pPr>
      <w:del w:id="9709" w:author="Windows User" w:date="2019-09-20T01:37:00Z">
        <w:r w:rsidRPr="0033182C" w:rsidDel="00750347">
          <w:rPr>
            <w:rFonts w:cs="Times New Roman"/>
            <w:szCs w:val="24"/>
            <w:lang w:eastAsia="id-ID"/>
          </w:rPr>
          <w:delText xml:space="preserve">Prototype ini terdiri dari tracker yang berfungsi untuk menentukan sudut mana yang paling optimal, sedangkan aktuator digunakan untuk memproses sudut yang dihasilkan oleh tracker menggunakan metode </w:delText>
        </w:r>
      </w:del>
      <w:del w:id="9710" w:author="Windows User" w:date="2019-09-14T03:53:00Z">
        <w:r w:rsidRPr="0033182C" w:rsidDel="00451BA0">
          <w:rPr>
            <w:rFonts w:cs="Times New Roman"/>
            <w:szCs w:val="24"/>
            <w:lang w:eastAsia="id-ID"/>
          </w:rPr>
          <w:delText>fuzzy</w:delText>
        </w:r>
      </w:del>
      <w:del w:id="9711" w:author="Windows User" w:date="2019-09-20T01:37:00Z">
        <w:r w:rsidRPr="0033182C" w:rsidDel="00750347">
          <w:rPr>
            <w:rFonts w:cs="Times New Roman"/>
            <w:szCs w:val="24"/>
            <w:lang w:eastAsia="id-ID"/>
          </w:rPr>
          <w:delText>.  Sumber daya yang digunakan menggunakan powerbank.</w:delText>
        </w:r>
        <w:bookmarkStart w:id="9712" w:name="_Toc23497367"/>
        <w:bookmarkStart w:id="9713" w:name="_Toc23553551"/>
        <w:bookmarkStart w:id="9714" w:name="_Toc23811904"/>
        <w:bookmarkStart w:id="9715" w:name="_Toc23881567"/>
        <w:bookmarkEnd w:id="9712"/>
        <w:bookmarkEnd w:id="9713"/>
        <w:bookmarkEnd w:id="9714"/>
        <w:bookmarkEnd w:id="9715"/>
      </w:del>
    </w:p>
    <w:p w14:paraId="306A8DC8" w14:textId="5215CF02" w:rsidR="00EE16C5" w:rsidRPr="0033182C" w:rsidDel="00750347" w:rsidRDefault="00F0029C" w:rsidP="00EE16C5">
      <w:pPr>
        <w:rPr>
          <w:del w:id="9716" w:author="Windows User" w:date="2019-09-20T01:37:00Z"/>
          <w:rFonts w:cs="Times New Roman"/>
          <w:noProof/>
        </w:rPr>
      </w:pPr>
      <w:del w:id="9717" w:author="Windows User" w:date="2019-09-20T01:37:00Z">
        <w:r w:rsidRPr="0033182C" w:rsidDel="00750347">
          <w:rPr>
            <w:rFonts w:cs="Times New Roman"/>
            <w:noProof/>
          </w:rPr>
          <w:drawing>
            <wp:inline distT="0" distB="0" distL="0" distR="0" wp14:anchorId="0FE53B0A" wp14:editId="027672BD">
              <wp:extent cx="2409646" cy="2867025"/>
              <wp:effectExtent l="0" t="0" r="0" b="0"/>
              <wp:docPr id="48" name="Picture 48"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8452" b="4639"/>
                      <a:stretch/>
                    </pic:blipFill>
                    <pic:spPr bwMode="auto">
                      <a:xfrm>
                        <a:off x="0" y="0"/>
                        <a:ext cx="2411645" cy="2869403"/>
                      </a:xfrm>
                      <a:prstGeom prst="rect">
                        <a:avLst/>
                      </a:prstGeom>
                      <a:noFill/>
                      <a:ln>
                        <a:noFill/>
                      </a:ln>
                      <a:extLst>
                        <a:ext uri="{53640926-AAD7-44D8-BBD7-CCE9431645EC}">
                          <a14:shadowObscured xmlns:a14="http://schemas.microsoft.com/office/drawing/2010/main"/>
                        </a:ext>
                      </a:extLst>
                    </pic:spPr>
                  </pic:pic>
                </a:graphicData>
              </a:graphic>
            </wp:inline>
          </w:drawing>
        </w:r>
        <w:r w:rsidRPr="0033182C" w:rsidDel="00750347">
          <w:rPr>
            <w:rFonts w:cs="Times New Roman"/>
            <w:noProof/>
            <w:lang w:val="id-ID"/>
          </w:rPr>
          <w:delText xml:space="preserve">     </w:delText>
        </w:r>
        <w:r w:rsidRPr="0033182C" w:rsidDel="00750347">
          <w:rPr>
            <w:rFonts w:cs="Times New Roman"/>
            <w:noProof/>
          </w:rPr>
          <w:drawing>
            <wp:inline distT="0" distB="0" distL="0" distR="0" wp14:anchorId="3C713983" wp14:editId="151C79E1">
              <wp:extent cx="2390721" cy="2874010"/>
              <wp:effectExtent l="0" t="0" r="0" b="2540"/>
              <wp:docPr id="51" name="Picture 51" descr="C:\Users\ACER\Downloads\IMG_20190821_02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IMG_20190821_021116.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4349" b="18046"/>
                      <a:stretch/>
                    </pic:blipFill>
                    <pic:spPr bwMode="auto">
                      <a:xfrm>
                        <a:off x="0" y="0"/>
                        <a:ext cx="2394595" cy="287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9718" w:name="_Toc23497368"/>
        <w:bookmarkStart w:id="9719" w:name="_Toc23553552"/>
        <w:bookmarkStart w:id="9720" w:name="_Toc23811905"/>
        <w:bookmarkStart w:id="9721" w:name="_Toc23881568"/>
        <w:bookmarkEnd w:id="9718"/>
        <w:bookmarkEnd w:id="9719"/>
        <w:bookmarkEnd w:id="9720"/>
        <w:bookmarkEnd w:id="9721"/>
      </w:del>
    </w:p>
    <w:p w14:paraId="42F6AE8E" w14:textId="0AFFDC99" w:rsidR="00185B71" w:rsidRPr="0033182C" w:rsidDel="00750347" w:rsidRDefault="00185B71">
      <w:pPr>
        <w:pStyle w:val="Heading2"/>
        <w:numPr>
          <w:ilvl w:val="1"/>
          <w:numId w:val="45"/>
        </w:numPr>
        <w:ind w:left="357" w:hanging="357"/>
        <w:rPr>
          <w:del w:id="9722" w:author="Windows User" w:date="2019-09-20T01:37:00Z"/>
          <w:rFonts w:cs="Times New Roman"/>
        </w:rPr>
        <w:pPrChange w:id="9723" w:author="Windows User" w:date="2019-09-19T03:35:00Z">
          <w:pPr>
            <w:pStyle w:val="Heading2"/>
          </w:pPr>
        </w:pPrChange>
      </w:pPr>
      <w:del w:id="9724" w:author="Windows User" w:date="2019-09-20T01:37:00Z">
        <w:r w:rsidRPr="0033182C" w:rsidDel="00750347">
          <w:rPr>
            <w:rFonts w:cs="Times New Roman"/>
          </w:rPr>
          <w:delText xml:space="preserve">Hasil Implementasi Desain User Interface Kontrol Posisi Berbasis Web </w:delText>
        </w:r>
        <w:bookmarkStart w:id="9725" w:name="_Toc23497369"/>
        <w:bookmarkStart w:id="9726" w:name="_Toc23553553"/>
        <w:bookmarkStart w:id="9727" w:name="_Toc23811906"/>
        <w:bookmarkStart w:id="9728" w:name="_Toc23881569"/>
        <w:bookmarkEnd w:id="9725"/>
        <w:bookmarkEnd w:id="9726"/>
        <w:bookmarkEnd w:id="9727"/>
        <w:bookmarkEnd w:id="9728"/>
      </w:del>
    </w:p>
    <w:p w14:paraId="05496011" w14:textId="3CB5A46B" w:rsidR="00E03988" w:rsidRPr="0033182C" w:rsidDel="00750347" w:rsidRDefault="00E03988" w:rsidP="00E03988">
      <w:pPr>
        <w:ind w:left="284"/>
        <w:rPr>
          <w:del w:id="9729" w:author="Windows User" w:date="2019-09-20T01:37:00Z"/>
          <w:rFonts w:cs="Times New Roman"/>
        </w:rPr>
      </w:pPr>
      <w:del w:id="9730" w:author="Windows User" w:date="2019-09-20T01:37:00Z">
        <w:r w:rsidRPr="0033182C" w:rsidDel="00750347">
          <w:rPr>
            <w:rFonts w:cs="Times New Roman"/>
            <w:noProof/>
          </w:rPr>
          <w:drawing>
            <wp:inline distT="0" distB="0" distL="0" distR="0" wp14:anchorId="7E00EB35" wp14:editId="007C6F95">
              <wp:extent cx="3924300" cy="1825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0695" cy="1828415"/>
                      </a:xfrm>
                      <a:prstGeom prst="rect">
                        <a:avLst/>
                      </a:prstGeom>
                    </pic:spPr>
                  </pic:pic>
                </a:graphicData>
              </a:graphic>
            </wp:inline>
          </w:drawing>
        </w:r>
        <w:bookmarkStart w:id="9731" w:name="_Toc23497370"/>
        <w:bookmarkStart w:id="9732" w:name="_Toc23553554"/>
        <w:bookmarkStart w:id="9733" w:name="_Toc23811907"/>
        <w:bookmarkStart w:id="9734" w:name="_Toc23881570"/>
        <w:bookmarkEnd w:id="9731"/>
        <w:bookmarkEnd w:id="9732"/>
        <w:bookmarkEnd w:id="9733"/>
        <w:bookmarkEnd w:id="9734"/>
      </w:del>
    </w:p>
    <w:p w14:paraId="19D4F90C" w14:textId="4FD7F7B6" w:rsidR="005176F5" w:rsidRPr="0033182C" w:rsidDel="00750347" w:rsidRDefault="005176F5">
      <w:pPr>
        <w:pStyle w:val="Heading2"/>
        <w:numPr>
          <w:ilvl w:val="1"/>
          <w:numId w:val="45"/>
        </w:numPr>
        <w:ind w:left="357" w:hanging="357"/>
        <w:rPr>
          <w:del w:id="9735" w:author="Windows User" w:date="2019-09-20T01:37:00Z"/>
          <w:rFonts w:cs="Times New Roman"/>
          <w:szCs w:val="24"/>
        </w:rPr>
        <w:pPrChange w:id="9736" w:author="Windows User" w:date="2019-09-19T03:35:00Z">
          <w:pPr>
            <w:pStyle w:val="Heading2"/>
          </w:pPr>
        </w:pPrChange>
      </w:pPr>
      <w:del w:id="9737" w:author="Windows User" w:date="2019-09-20T01:37:00Z">
        <w:r w:rsidRPr="0033182C" w:rsidDel="00750347">
          <w:rPr>
            <w:rFonts w:cs="Times New Roman"/>
          </w:rPr>
          <w:delText>Hasil Implementasi Sistem</w:delText>
        </w:r>
        <w:bookmarkStart w:id="9738" w:name="_Toc23497371"/>
        <w:bookmarkStart w:id="9739" w:name="_Toc23553555"/>
        <w:bookmarkStart w:id="9740" w:name="_Toc23811908"/>
        <w:bookmarkStart w:id="9741" w:name="_Toc23881571"/>
        <w:bookmarkEnd w:id="9738"/>
        <w:bookmarkEnd w:id="9739"/>
        <w:bookmarkEnd w:id="9740"/>
        <w:bookmarkEnd w:id="9741"/>
      </w:del>
    </w:p>
    <w:p w14:paraId="3F34EA77" w14:textId="0DA23D6B" w:rsidR="000F66F0" w:rsidRPr="0033182C" w:rsidDel="00750347" w:rsidRDefault="00EE16C5" w:rsidP="00217B12">
      <w:pPr>
        <w:ind w:left="284"/>
        <w:rPr>
          <w:del w:id="9742" w:author="Windows User" w:date="2019-09-20T01:37:00Z"/>
          <w:rFonts w:cs="Times New Roman"/>
        </w:rPr>
      </w:pPr>
      <w:del w:id="9743" w:author="Windows User" w:date="2019-09-20T01:37:00Z">
        <w:r w:rsidRPr="0033182C" w:rsidDel="00750347">
          <w:rPr>
            <w:rFonts w:cs="Times New Roman"/>
            <w:noProof/>
          </w:rPr>
          <w:drawing>
            <wp:inline distT="0" distB="0" distL="0" distR="0" wp14:anchorId="1A15813F" wp14:editId="40D14C25">
              <wp:extent cx="4104684" cy="182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3783" b="6992"/>
                      <a:stretch/>
                    </pic:blipFill>
                    <pic:spPr bwMode="auto">
                      <a:xfrm>
                        <a:off x="0" y="0"/>
                        <a:ext cx="4130017" cy="1839448"/>
                      </a:xfrm>
                      <a:prstGeom prst="rect">
                        <a:avLst/>
                      </a:prstGeom>
                      <a:ln>
                        <a:noFill/>
                      </a:ln>
                      <a:extLst>
                        <a:ext uri="{53640926-AAD7-44D8-BBD7-CCE9431645EC}">
                          <a14:shadowObscured xmlns:a14="http://schemas.microsoft.com/office/drawing/2010/main"/>
                        </a:ext>
                      </a:extLst>
                    </pic:spPr>
                  </pic:pic>
                </a:graphicData>
              </a:graphic>
            </wp:inline>
          </w:drawing>
        </w:r>
        <w:bookmarkStart w:id="9744" w:name="_Toc23497372"/>
        <w:bookmarkStart w:id="9745" w:name="_Toc23553556"/>
        <w:bookmarkStart w:id="9746" w:name="_Toc23811909"/>
        <w:bookmarkStart w:id="9747" w:name="_Toc23881572"/>
        <w:bookmarkEnd w:id="9744"/>
        <w:bookmarkEnd w:id="9745"/>
        <w:bookmarkEnd w:id="9746"/>
        <w:bookmarkEnd w:id="9747"/>
      </w:del>
    </w:p>
    <w:p w14:paraId="7CD5F768" w14:textId="5483F58C" w:rsidR="0049091B" w:rsidRPr="0033182C" w:rsidDel="00750347" w:rsidRDefault="0049091B">
      <w:pPr>
        <w:pStyle w:val="Heading2"/>
        <w:numPr>
          <w:ilvl w:val="1"/>
          <w:numId w:val="45"/>
        </w:numPr>
        <w:ind w:left="357" w:hanging="357"/>
        <w:rPr>
          <w:del w:id="9748" w:author="Windows User" w:date="2019-09-20T01:37:00Z"/>
          <w:rFonts w:cs="Times New Roman"/>
        </w:rPr>
        <w:pPrChange w:id="9749" w:author="Windows User" w:date="2019-09-19T03:35:00Z">
          <w:pPr>
            <w:pStyle w:val="Heading2"/>
          </w:pPr>
        </w:pPrChange>
      </w:pPr>
      <w:del w:id="9750" w:author="Windows User" w:date="2019-09-20T01:37:00Z">
        <w:r w:rsidRPr="0033182C" w:rsidDel="00750347">
          <w:rPr>
            <w:rFonts w:cs="Times New Roman"/>
          </w:rPr>
          <w:delText>Hasil Uji Simulasi</w:delText>
        </w:r>
        <w:bookmarkStart w:id="9751" w:name="_Toc23497373"/>
        <w:bookmarkStart w:id="9752" w:name="_Toc23553557"/>
        <w:bookmarkStart w:id="9753" w:name="_Toc23811910"/>
        <w:bookmarkStart w:id="9754" w:name="_Toc23881573"/>
        <w:bookmarkEnd w:id="9751"/>
        <w:bookmarkEnd w:id="9752"/>
        <w:bookmarkEnd w:id="9753"/>
        <w:bookmarkEnd w:id="9754"/>
      </w:del>
    </w:p>
    <w:p w14:paraId="5D96D78B" w14:textId="219C2DC5" w:rsidR="00EE16C5" w:rsidRPr="0033182C" w:rsidDel="00750347" w:rsidRDefault="00EE16C5" w:rsidP="00217B12">
      <w:pPr>
        <w:ind w:firstLine="720"/>
        <w:rPr>
          <w:del w:id="9755" w:author="Windows User" w:date="2019-09-20T01:37:00Z"/>
          <w:rFonts w:cs="Times New Roman"/>
          <w:lang w:val="id-ID"/>
        </w:rPr>
      </w:pPr>
      <w:del w:id="9756" w:author="Windows User" w:date="2019-09-20T01:37:00Z">
        <w:r w:rsidRPr="0033182C" w:rsidDel="00750347">
          <w:rPr>
            <w:rFonts w:cs="Times New Roman"/>
            <w:lang w:val="id-ID"/>
          </w:rPr>
          <w:delText xml:space="preserve">Uji simulasi dilakukan dengan menghidupkan alat dan membaca hasil pembacaan sensor pada jam tertentu. Dalam pengujian kali ini diujikan pada jam 11 siang dengan kondisi cerah. Uji simulasi dilakukan dengan dua buah kondisi, yang pertama pengujian solar tracker yang menggunakan metode </w:delText>
        </w:r>
      </w:del>
      <w:del w:id="9757" w:author="Windows User" w:date="2019-09-14T03:53:00Z">
        <w:r w:rsidRPr="0033182C" w:rsidDel="00451BA0">
          <w:rPr>
            <w:rFonts w:cs="Times New Roman"/>
            <w:lang w:val="id-ID"/>
          </w:rPr>
          <w:delText>fuzzy</w:delText>
        </w:r>
      </w:del>
      <w:del w:id="9758" w:author="Windows User" w:date="2019-09-20T01:37:00Z">
        <w:r w:rsidRPr="0033182C" w:rsidDel="00750347">
          <w:rPr>
            <w:rFonts w:cs="Times New Roman"/>
            <w:lang w:val="id-ID"/>
          </w:rPr>
          <w:delText xml:space="preserve"> dan PID, dan solar tracker tanpa metode tersebut.</w:delText>
        </w:r>
        <w:bookmarkStart w:id="9759" w:name="_Toc23497374"/>
        <w:bookmarkStart w:id="9760" w:name="_Toc23553558"/>
        <w:bookmarkStart w:id="9761" w:name="_Toc23811911"/>
        <w:bookmarkStart w:id="9762" w:name="_Toc23881574"/>
        <w:bookmarkEnd w:id="9759"/>
        <w:bookmarkEnd w:id="9760"/>
        <w:bookmarkEnd w:id="9761"/>
        <w:bookmarkEnd w:id="9762"/>
      </w:del>
    </w:p>
    <w:p w14:paraId="68A1A839" w14:textId="03F820FB" w:rsidR="00EE16C5" w:rsidRPr="0033182C" w:rsidDel="00750347" w:rsidRDefault="00EE16C5" w:rsidP="00217B12">
      <w:pPr>
        <w:ind w:firstLine="720"/>
        <w:rPr>
          <w:del w:id="9763" w:author="Windows User" w:date="2019-09-20T01:37:00Z"/>
          <w:rFonts w:cs="Times New Roman"/>
          <w:lang w:val="id-ID"/>
        </w:rPr>
      </w:pPr>
      <w:del w:id="9764" w:author="Windows User" w:date="2019-09-20T01:37:00Z">
        <w:r w:rsidRPr="0033182C" w:rsidDel="00750347">
          <w:rPr>
            <w:rFonts w:cs="Times New Roman"/>
            <w:lang w:val="id-ID"/>
          </w:rPr>
          <w:delText>Proses pengujian dilakukan dengan menghidupkan solar tracker. Saat hidup pertama kali setpoint dari solar tracker diautr pada sudut X = 45° dan Y  = 0° atau mengarah ke arah timur.</w:delText>
        </w:r>
        <w:bookmarkStart w:id="9765" w:name="_Toc23497375"/>
        <w:bookmarkStart w:id="9766" w:name="_Toc23553559"/>
        <w:bookmarkStart w:id="9767" w:name="_Toc23811912"/>
        <w:bookmarkStart w:id="9768" w:name="_Toc23881575"/>
        <w:bookmarkEnd w:id="9765"/>
        <w:bookmarkEnd w:id="9766"/>
        <w:bookmarkEnd w:id="9767"/>
        <w:bookmarkEnd w:id="9768"/>
      </w:del>
    </w:p>
    <w:p w14:paraId="3A0A283F" w14:textId="2408BAB0" w:rsidR="001B6CA2" w:rsidRPr="0033182C" w:rsidDel="00750347" w:rsidRDefault="005176F5">
      <w:pPr>
        <w:pStyle w:val="Heading3"/>
        <w:numPr>
          <w:ilvl w:val="2"/>
          <w:numId w:val="45"/>
        </w:numPr>
        <w:ind w:left="357" w:hanging="357"/>
        <w:rPr>
          <w:del w:id="9769" w:author="Windows User" w:date="2019-09-20T01:37:00Z"/>
          <w:rFonts w:cs="Times New Roman"/>
        </w:rPr>
        <w:pPrChange w:id="9770" w:author="Windows User" w:date="2019-09-19T03:35:00Z">
          <w:pPr>
            <w:pStyle w:val="Heading3"/>
          </w:pPr>
        </w:pPrChange>
      </w:pPr>
      <w:del w:id="9771" w:author="Windows User" w:date="2019-09-20T01:37:00Z">
        <w:r w:rsidRPr="0033182C" w:rsidDel="00750347">
          <w:rPr>
            <w:rFonts w:cs="Times New Roman"/>
          </w:rPr>
          <w:delText>Hasil Pengambilan Data Sensor</w:delText>
        </w:r>
        <w:bookmarkStart w:id="9772" w:name="_Toc23497376"/>
        <w:bookmarkStart w:id="9773" w:name="_Toc23553560"/>
        <w:bookmarkStart w:id="9774" w:name="_Toc23811913"/>
        <w:bookmarkStart w:id="9775" w:name="_Toc23881576"/>
        <w:bookmarkEnd w:id="9772"/>
        <w:bookmarkEnd w:id="9773"/>
        <w:bookmarkEnd w:id="9774"/>
        <w:bookmarkEnd w:id="9775"/>
      </w:del>
    </w:p>
    <w:p w14:paraId="10702950" w14:textId="32823E5C" w:rsidR="00EE16C5" w:rsidRPr="0033182C" w:rsidDel="00750347" w:rsidRDefault="003867FE" w:rsidP="003867FE">
      <w:pPr>
        <w:ind w:firstLine="720"/>
        <w:rPr>
          <w:del w:id="9776" w:author="Windows User" w:date="2019-09-20T01:37:00Z"/>
          <w:rFonts w:cs="Times New Roman"/>
          <w:lang w:val="id-ID"/>
        </w:rPr>
      </w:pPr>
      <w:del w:id="9777" w:author="Windows User" w:date="2019-09-20T01:37:00Z">
        <w:r w:rsidRPr="0033182C" w:rsidDel="00750347">
          <w:rPr>
            <w:rFonts w:cs="Times New Roman"/>
            <w:noProof/>
          </w:rPr>
          <mc:AlternateContent>
            <mc:Choice Requires="wps">
              <w:drawing>
                <wp:anchor distT="0" distB="0" distL="114300" distR="114300" simplePos="0" relativeHeight="251671552" behindDoc="0" locked="0" layoutInCell="1" allowOverlap="1" wp14:anchorId="3E22A3C3" wp14:editId="3862F6F1">
                  <wp:simplePos x="0" y="0"/>
                  <wp:positionH relativeFrom="column">
                    <wp:posOffset>3278505</wp:posOffset>
                  </wp:positionH>
                  <wp:positionV relativeFrom="paragraph">
                    <wp:posOffset>2352040</wp:posOffset>
                  </wp:positionV>
                  <wp:extent cx="17614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6DB6A501" w14:textId="243AAD5E" w:rsidR="000B6C7D" w:rsidRPr="00F30068" w:rsidRDefault="000B6C7D" w:rsidP="003867FE">
                              <w:pPr>
                                <w:pStyle w:val="Caption"/>
                                <w:rPr>
                                  <w:noProof/>
                                  <w:sz w:val="24"/>
                                </w:rPr>
                              </w:pPr>
                              <w:bookmarkStart w:id="9778" w:name="_Toc23880276"/>
                              <w:r>
                                <w:t xml:space="preserve">Gambar </w:t>
                              </w:r>
                              <w:fldSimple w:instr=" STYLEREF 1 \s ">
                                <w:r>
                                  <w:rPr>
                                    <w:noProof/>
                                  </w:rPr>
                                  <w:t>6</w:t>
                                </w:r>
                              </w:fldSimple>
                              <w:r>
                                <w:t>.</w:t>
                              </w:r>
                              <w:fldSimple w:instr=" SEQ Gambar \* ARABIC \s 1 ">
                                <w:r>
                                  <w:rPr>
                                    <w:noProof/>
                                  </w:rPr>
                                  <w:t>3</w:t>
                                </w:r>
                              </w:fldSimple>
                              <w:del w:id="9779"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9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A3C3" id="Text Box 44" o:spid="_x0000_s1062" type="#_x0000_t202" style="position:absolute;left:0;text-align:left;margin-left:258.15pt;margin-top:185.2pt;width:13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kMAIAAGc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" stroked="f">
                  <v:textbox style="mso-fit-shape-to-text:t" inset="0,0,0,0">
                    <w:txbxContent>
                      <w:p w14:paraId="6DB6A501" w14:textId="243AAD5E" w:rsidR="000B6C7D" w:rsidRPr="00F30068" w:rsidRDefault="000B6C7D" w:rsidP="003867FE">
                        <w:pPr>
                          <w:pStyle w:val="Caption"/>
                          <w:rPr>
                            <w:noProof/>
                            <w:sz w:val="24"/>
                          </w:rPr>
                        </w:pPr>
                        <w:bookmarkStart w:id="9780" w:name="_Toc23880276"/>
                        <w:r>
                          <w:t xml:space="preserve">Gambar </w:t>
                        </w:r>
                        <w:fldSimple w:instr=" STYLEREF 1 \s ">
                          <w:r>
                            <w:rPr>
                              <w:noProof/>
                            </w:rPr>
                            <w:t>6</w:t>
                          </w:r>
                        </w:fldSimple>
                        <w:r>
                          <w:t>.</w:t>
                        </w:r>
                        <w:fldSimple w:instr=" SEQ Gambar \* ARABIC \s 1 ">
                          <w:r>
                            <w:rPr>
                              <w:noProof/>
                            </w:rPr>
                            <w:t>3</w:t>
                          </w:r>
                        </w:fldSimple>
                        <w:del w:id="9781"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9780"/>
                      </w:p>
                    </w:txbxContent>
                  </v:textbox>
                </v:shape>
              </w:pict>
            </mc:Fallback>
          </mc:AlternateContent>
        </w:r>
        <w:r w:rsidRPr="0033182C" w:rsidDel="00750347">
          <w:rPr>
            <w:rFonts w:cs="Times New Roman"/>
            <w:noProof/>
          </w:rPr>
          <w:drawing>
            <wp:anchor distT="0" distB="0" distL="114300" distR="114300" simplePos="0" relativeHeight="251658240" behindDoc="0" locked="0" layoutInCell="1" allowOverlap="1" wp14:anchorId="33DABF44" wp14:editId="47A85624">
              <wp:simplePos x="0" y="0"/>
              <wp:positionH relativeFrom="margin">
                <wp:align>right</wp:align>
              </wp:positionH>
              <wp:positionV relativeFrom="paragraph">
                <wp:posOffset>498475</wp:posOffset>
              </wp:positionV>
              <wp:extent cx="1761509" cy="1796897"/>
              <wp:effectExtent l="0" t="0" r="0" b="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F35B4B" w:rsidRPr="0033182C" w:rsidDel="00750347">
          <w:rPr>
            <w:rFonts w:cs="Times New Roman"/>
            <w:lang w:val="id-ID"/>
          </w:rPr>
          <w:delText xml:space="preserve">Pengambilan data sensor dilakukan pada saat ada sinar matahri. Pengambilan dilakukan dengan bantuan 4 buah sensor ldr dengan penempatan seperti di bawah ini. </w:delText>
        </w:r>
        <w:bookmarkStart w:id="9782" w:name="_Toc23497377"/>
        <w:bookmarkStart w:id="9783" w:name="_Toc23553561"/>
        <w:bookmarkStart w:id="9784" w:name="_Toc23811914"/>
        <w:bookmarkStart w:id="9785" w:name="_Toc23881577"/>
        <w:bookmarkEnd w:id="9782"/>
        <w:bookmarkEnd w:id="9783"/>
        <w:bookmarkEnd w:id="9784"/>
        <w:bookmarkEnd w:id="9785"/>
      </w:del>
    </w:p>
    <w:p w14:paraId="08DFE644" w14:textId="0862FF7E" w:rsidR="003867FE" w:rsidRPr="0033182C" w:rsidDel="00750347" w:rsidRDefault="00CF5B06" w:rsidP="00EE16C5">
      <w:pPr>
        <w:rPr>
          <w:del w:id="9786" w:author="Windows User" w:date="2019-09-20T01:37:00Z"/>
          <w:rFonts w:cs="Times New Roman"/>
          <w:lang w:val="id-ID"/>
        </w:rPr>
      </w:pPr>
      <w:del w:id="9787" w:author="Windows User" w:date="2019-09-20T01:37:00Z">
        <w:r w:rsidRPr="0033182C" w:rsidDel="00750347">
          <w:rPr>
            <w:rFonts w:cs="Times New Roman"/>
            <w:noProof/>
          </w:rPr>
          <mc:AlternateContent>
            <mc:Choice Requires="wps">
              <w:drawing>
                <wp:anchor distT="0" distB="0" distL="114300" distR="114300" simplePos="0" relativeHeight="251661312" behindDoc="0" locked="0" layoutInCell="1" allowOverlap="1" wp14:anchorId="753D1CB3" wp14:editId="1FFD6DB6">
                  <wp:simplePos x="0" y="0"/>
                  <wp:positionH relativeFrom="margin">
                    <wp:align>right</wp:align>
                  </wp:positionH>
                  <wp:positionV relativeFrom="paragraph">
                    <wp:posOffset>9525</wp:posOffset>
                  </wp:positionV>
                  <wp:extent cx="914400" cy="3048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C18C8" w14:textId="1CDD8002" w:rsidR="000B6C7D" w:rsidRPr="003867FE" w:rsidRDefault="000B6C7D"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D1CB3" id="Rectangle: Rounded Corners 39" o:spid="_x0000_s1063" style="position:absolute;left:0;text-align:left;margin-left:20.8pt;margin-top:.75pt;width:1in;height: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" fillcolor="#4472c4 [3204]" strokecolor="#1f3763 [1604]" strokeweight="1pt">
                  <v:stroke joinstyle="miter"/>
                  <v:textbox>
                    <w:txbxContent>
                      <w:p w14:paraId="5B1C18C8" w14:textId="1CDD8002" w:rsidR="000B6C7D" w:rsidRPr="003867FE" w:rsidRDefault="000B6C7D"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v:textbox>
                  <w10:wrap anchorx="margin"/>
                </v:roundrect>
              </w:pict>
            </mc:Fallback>
          </mc:AlternateContent>
        </w:r>
        <w:r w:rsidR="003867FE" w:rsidRPr="0033182C" w:rsidDel="00750347">
          <w:rPr>
            <w:rFonts w:cs="Times New Roman"/>
            <w:noProof/>
          </w:rPr>
          <mc:AlternateContent>
            <mc:Choice Requires="wps">
              <w:drawing>
                <wp:anchor distT="0" distB="0" distL="114300" distR="114300" simplePos="0" relativeHeight="251669504" behindDoc="0" locked="0" layoutInCell="1" allowOverlap="1" wp14:anchorId="3364AA4C" wp14:editId="58668F4B">
                  <wp:simplePos x="0" y="0"/>
                  <wp:positionH relativeFrom="column">
                    <wp:posOffset>417195</wp:posOffset>
                  </wp:positionH>
                  <wp:positionV relativeFrom="paragraph">
                    <wp:posOffset>1680845</wp:posOffset>
                  </wp:positionV>
                  <wp:extent cx="13436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0EFF5EB9" w14:textId="6CE35460" w:rsidR="000B6C7D" w:rsidRPr="005221F9" w:rsidRDefault="000B6C7D" w:rsidP="003867FE">
                              <w:pPr>
                                <w:pStyle w:val="Caption"/>
                                <w:rPr>
                                  <w:noProof/>
                                  <w:sz w:val="24"/>
                                </w:rPr>
                              </w:pPr>
                              <w:bookmarkStart w:id="9788" w:name="_Toc23880277"/>
                              <w:r>
                                <w:t xml:space="preserve">Gambar </w:t>
                              </w:r>
                              <w:fldSimple w:instr=" STYLEREF 1 \s ">
                                <w:r>
                                  <w:rPr>
                                    <w:noProof/>
                                  </w:rPr>
                                  <w:t>6</w:t>
                                </w:r>
                              </w:fldSimple>
                              <w:r>
                                <w:t>.</w:t>
                              </w:r>
                              <w:fldSimple w:instr=" SEQ Gambar \* ARABIC \s 1 ">
                                <w:r>
                                  <w:rPr>
                                    <w:noProof/>
                                  </w:rPr>
                                  <w:t>4</w:t>
                                </w:r>
                              </w:fldSimple>
                              <w:del w:id="9789"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9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A4C" id="Text Box 43" o:spid="_x0000_s1064" type="#_x0000_t202" style="position:absolute;left:0;text-align:left;margin-left:32.85pt;margin-top:132.35pt;width:10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e9LgIAAGc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" stroked="f">
                  <v:textbox style="mso-fit-shape-to-text:t" inset="0,0,0,0">
                    <w:txbxContent>
                      <w:p w14:paraId="0EFF5EB9" w14:textId="6CE35460" w:rsidR="000B6C7D" w:rsidRPr="005221F9" w:rsidRDefault="000B6C7D" w:rsidP="003867FE">
                        <w:pPr>
                          <w:pStyle w:val="Caption"/>
                          <w:rPr>
                            <w:noProof/>
                            <w:sz w:val="24"/>
                          </w:rPr>
                        </w:pPr>
                        <w:bookmarkStart w:id="9790" w:name="_Toc23880277"/>
                        <w:r>
                          <w:t xml:space="preserve">Gambar </w:t>
                        </w:r>
                        <w:fldSimple w:instr=" STYLEREF 1 \s ">
                          <w:r>
                            <w:rPr>
                              <w:noProof/>
                            </w:rPr>
                            <w:t>6</w:t>
                          </w:r>
                        </w:fldSimple>
                        <w:r>
                          <w:t>.</w:t>
                        </w:r>
                        <w:fldSimple w:instr=" SEQ Gambar \* ARABIC \s 1 ">
                          <w:r>
                            <w:rPr>
                              <w:noProof/>
                            </w:rPr>
                            <w:t>4</w:t>
                          </w:r>
                        </w:fldSimple>
                        <w:del w:id="9791"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9790"/>
                      </w:p>
                    </w:txbxContent>
                  </v:textbox>
                </v:shape>
              </w:pict>
            </mc:Fallback>
          </mc:AlternateContent>
        </w:r>
        <w:r w:rsidR="003867FE" w:rsidRPr="0033182C" w:rsidDel="00750347">
          <w:rPr>
            <w:rFonts w:cs="Times New Roman"/>
            <w:noProof/>
          </w:rPr>
          <w:drawing>
            <wp:anchor distT="0" distB="0" distL="114300" distR="114300" simplePos="0" relativeHeight="251667456" behindDoc="0" locked="0" layoutInCell="1" allowOverlap="1" wp14:anchorId="3AAD2FD6" wp14:editId="71942894">
              <wp:simplePos x="0" y="0"/>
              <wp:positionH relativeFrom="margin">
                <wp:posOffset>417196</wp:posOffset>
              </wp:positionH>
              <wp:positionV relativeFrom="paragraph">
                <wp:posOffset>9524</wp:posOffset>
              </wp:positionV>
              <wp:extent cx="1343814" cy="1614805"/>
              <wp:effectExtent l="0" t="0" r="889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113"/>
                      <a:stretch>
                        <a:fillRect/>
                      </a:stretch>
                    </pic:blipFill>
                    <pic:spPr>
                      <a:xfrm>
                        <a:off x="0" y="0"/>
                        <a:ext cx="1343660" cy="1614805"/>
                      </a:xfrm>
                      <a:prstGeom prst="rect">
                        <a:avLst/>
                      </a:prstGeom>
                    </pic:spPr>
                  </pic:pic>
                </a:graphicData>
              </a:graphic>
              <wp14:sizeRelH relativeFrom="margin">
                <wp14:pctWidth>0</wp14:pctWidth>
              </wp14:sizeRelH>
              <wp14:sizeRelV relativeFrom="margin">
                <wp14:pctHeight>0</wp14:pctHeight>
              </wp14:sizeRelV>
            </wp:anchor>
          </w:drawing>
        </w:r>
        <w:bookmarkStart w:id="9792" w:name="_Toc23497378"/>
        <w:bookmarkStart w:id="9793" w:name="_Toc23553562"/>
        <w:bookmarkStart w:id="9794" w:name="_Toc23811915"/>
        <w:bookmarkStart w:id="9795" w:name="_Toc23881578"/>
        <w:bookmarkEnd w:id="9792"/>
        <w:bookmarkEnd w:id="9793"/>
        <w:bookmarkEnd w:id="9794"/>
        <w:bookmarkEnd w:id="9795"/>
      </w:del>
    </w:p>
    <w:p w14:paraId="5CC1377A" w14:textId="794E9182" w:rsidR="003867FE" w:rsidRPr="0033182C" w:rsidDel="00750347" w:rsidRDefault="00CF5B06" w:rsidP="00EE16C5">
      <w:pPr>
        <w:rPr>
          <w:del w:id="9796" w:author="Windows User" w:date="2019-09-20T01:37:00Z"/>
          <w:rFonts w:cs="Times New Roman"/>
          <w:lang w:val="id-ID"/>
        </w:rPr>
      </w:pPr>
      <w:del w:id="9797" w:author="Windows User" w:date="2019-09-20T01:37:00Z">
        <w:r w:rsidRPr="0033182C" w:rsidDel="00750347">
          <w:rPr>
            <w:rFonts w:cs="Times New Roman"/>
            <w:noProof/>
          </w:rPr>
          <mc:AlternateContent>
            <mc:Choice Requires="wps">
              <w:drawing>
                <wp:anchor distT="0" distB="0" distL="114300" distR="114300" simplePos="0" relativeHeight="251659264" behindDoc="0" locked="0" layoutInCell="1" allowOverlap="1" wp14:anchorId="72313331" wp14:editId="5BE5AB07">
                  <wp:simplePos x="0" y="0"/>
                  <wp:positionH relativeFrom="column">
                    <wp:posOffset>3627120</wp:posOffset>
                  </wp:positionH>
                  <wp:positionV relativeFrom="paragraph">
                    <wp:posOffset>121285</wp:posOffset>
                  </wp:positionV>
                  <wp:extent cx="914400" cy="304800"/>
                  <wp:effectExtent l="0" t="0" r="19050" b="19050"/>
                  <wp:wrapNone/>
                  <wp:docPr id="33" name="Rectangle: Rounded Corners 33"/>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06D9C" w14:textId="107D93E5" w:rsidR="000B6C7D" w:rsidRPr="003867FE" w:rsidRDefault="000B6C7D" w:rsidP="003867FE">
                              <w:pPr>
                                <w:jc w:val="center"/>
                                <w:rPr>
                                  <w:sz w:val="22"/>
                                  <w:lang w:val="id-ID"/>
                                </w:rPr>
                              </w:pPr>
                              <w:r w:rsidRPr="003867FE">
                                <w:rPr>
                                  <w:sz w:val="22"/>
                                  <w:lang w:val="id-ID"/>
                                </w:rPr>
                                <w:t>Ldr kiri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13331" id="Rectangle: Rounded Corners 33" o:spid="_x0000_s1065" style="position:absolute;left:0;text-align:left;margin-left:285.6pt;margin-top:9.55pt;width:1in;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" fillcolor="#4472c4 [3204]" strokecolor="#1f3763 [1604]" strokeweight="1pt">
                  <v:stroke joinstyle="miter"/>
                  <v:textbox>
                    <w:txbxContent>
                      <w:p w14:paraId="78806D9C" w14:textId="107D93E5" w:rsidR="000B6C7D" w:rsidRPr="003867FE" w:rsidRDefault="000B6C7D" w:rsidP="003867FE">
                        <w:pPr>
                          <w:jc w:val="center"/>
                          <w:rPr>
                            <w:sz w:val="22"/>
                            <w:lang w:val="id-ID"/>
                          </w:rPr>
                        </w:pPr>
                        <w:r w:rsidRPr="003867FE">
                          <w:rPr>
                            <w:sz w:val="22"/>
                            <w:lang w:val="id-ID"/>
                          </w:rPr>
                          <w:t>Ldr kiri atas</w:t>
                        </w:r>
                      </w:p>
                    </w:txbxContent>
                  </v:textbox>
                </v:roundrect>
              </w:pict>
            </mc:Fallback>
          </mc:AlternateContent>
        </w:r>
        <w:bookmarkStart w:id="9798" w:name="_Toc23497379"/>
        <w:bookmarkStart w:id="9799" w:name="_Toc23553563"/>
        <w:bookmarkStart w:id="9800" w:name="_Toc23811916"/>
        <w:bookmarkStart w:id="9801" w:name="_Toc23881579"/>
        <w:bookmarkEnd w:id="9798"/>
        <w:bookmarkEnd w:id="9799"/>
        <w:bookmarkEnd w:id="9800"/>
        <w:bookmarkEnd w:id="9801"/>
      </w:del>
    </w:p>
    <w:p w14:paraId="39A79FEC" w14:textId="38079830" w:rsidR="003867FE" w:rsidRPr="0033182C" w:rsidDel="00750347" w:rsidRDefault="003867FE" w:rsidP="00EE16C5">
      <w:pPr>
        <w:rPr>
          <w:del w:id="9802" w:author="Windows User" w:date="2019-09-20T01:37:00Z"/>
          <w:rFonts w:cs="Times New Roman"/>
          <w:lang w:val="id-ID"/>
        </w:rPr>
      </w:pPr>
      <w:bookmarkStart w:id="9803" w:name="_Toc23497380"/>
      <w:bookmarkStart w:id="9804" w:name="_Toc23553564"/>
      <w:bookmarkStart w:id="9805" w:name="_Toc23811917"/>
      <w:bookmarkStart w:id="9806" w:name="_Toc23881580"/>
      <w:bookmarkEnd w:id="9803"/>
      <w:bookmarkEnd w:id="9804"/>
      <w:bookmarkEnd w:id="9805"/>
      <w:bookmarkEnd w:id="9806"/>
    </w:p>
    <w:p w14:paraId="49F50965" w14:textId="694D0DB3" w:rsidR="003867FE" w:rsidRPr="0033182C" w:rsidDel="00750347" w:rsidRDefault="00CF5B06" w:rsidP="00EE16C5">
      <w:pPr>
        <w:rPr>
          <w:del w:id="9807" w:author="Windows User" w:date="2019-09-20T01:37:00Z"/>
          <w:rFonts w:cs="Times New Roman"/>
          <w:lang w:val="id-ID"/>
        </w:rPr>
      </w:pPr>
      <w:del w:id="9808" w:author="Windows User" w:date="2019-09-20T01:37:00Z">
        <w:r w:rsidRPr="0033182C" w:rsidDel="00750347">
          <w:rPr>
            <w:rFonts w:cs="Times New Roman"/>
            <w:noProof/>
          </w:rPr>
          <mc:AlternateContent>
            <mc:Choice Requires="wps">
              <w:drawing>
                <wp:anchor distT="0" distB="0" distL="114300" distR="114300" simplePos="0" relativeHeight="251663360" behindDoc="0" locked="0" layoutInCell="1" allowOverlap="1" wp14:anchorId="07FAAA33" wp14:editId="14DF0FBA">
                  <wp:simplePos x="0" y="0"/>
                  <wp:positionH relativeFrom="column">
                    <wp:posOffset>3284220</wp:posOffset>
                  </wp:positionH>
                  <wp:positionV relativeFrom="paragraph">
                    <wp:posOffset>117475</wp:posOffset>
                  </wp:positionV>
                  <wp:extent cx="1076325" cy="3048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10763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62700" w14:textId="69837248" w:rsidR="000B6C7D" w:rsidRPr="003867FE" w:rsidRDefault="000B6C7D" w:rsidP="003867FE">
                              <w:pPr>
                                <w:jc w:val="center"/>
                                <w:rPr>
                                  <w:sz w:val="22"/>
                                  <w:lang w:val="id-ID"/>
                                </w:rPr>
                              </w:pPr>
                              <w:r w:rsidRPr="003867FE">
                                <w:rPr>
                                  <w:sz w:val="22"/>
                                  <w:lang w:val="id-ID"/>
                                </w:rPr>
                                <w:t xml:space="preserve">Ldr kiri </w:t>
                              </w:r>
                              <w:r>
                                <w:rPr>
                                  <w:sz w:val="22"/>
                                  <w:lang w:val="id-ID"/>
                                </w:rPr>
                                <w:t>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AAA33" id="Rectangle: Rounded Corners 40" o:spid="_x0000_s1066" style="position:absolute;left:0;text-align:left;margin-left:258.6pt;margin-top:9.25pt;width:8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" fillcolor="#4472c4 [3204]" strokecolor="#1f3763 [1604]" strokeweight="1pt">
                  <v:stroke joinstyle="miter"/>
                  <v:textbox>
                    <w:txbxContent>
                      <w:p w14:paraId="0FF62700" w14:textId="69837248" w:rsidR="000B6C7D" w:rsidRPr="003867FE" w:rsidRDefault="000B6C7D" w:rsidP="003867FE">
                        <w:pPr>
                          <w:jc w:val="center"/>
                          <w:rPr>
                            <w:sz w:val="22"/>
                            <w:lang w:val="id-ID"/>
                          </w:rPr>
                        </w:pPr>
                        <w:r w:rsidRPr="003867FE">
                          <w:rPr>
                            <w:sz w:val="22"/>
                            <w:lang w:val="id-ID"/>
                          </w:rPr>
                          <w:t xml:space="preserve">Ldr kiri </w:t>
                        </w:r>
                        <w:r>
                          <w:rPr>
                            <w:sz w:val="22"/>
                            <w:lang w:val="id-ID"/>
                          </w:rPr>
                          <w:t>bawah</w:t>
                        </w:r>
                      </w:p>
                    </w:txbxContent>
                  </v:textbox>
                </v:roundrect>
              </w:pict>
            </mc:Fallback>
          </mc:AlternateContent>
        </w:r>
        <w:bookmarkStart w:id="9809" w:name="_Toc23497381"/>
        <w:bookmarkStart w:id="9810" w:name="_Toc23553565"/>
        <w:bookmarkStart w:id="9811" w:name="_Toc23811918"/>
        <w:bookmarkStart w:id="9812" w:name="_Toc23881581"/>
        <w:bookmarkEnd w:id="9809"/>
        <w:bookmarkEnd w:id="9810"/>
        <w:bookmarkEnd w:id="9811"/>
        <w:bookmarkEnd w:id="9812"/>
      </w:del>
    </w:p>
    <w:p w14:paraId="4966EAFA" w14:textId="7EA41029" w:rsidR="003867FE" w:rsidRPr="0033182C" w:rsidDel="00750347" w:rsidRDefault="00CF5B06" w:rsidP="00EE16C5">
      <w:pPr>
        <w:rPr>
          <w:del w:id="9813" w:author="Windows User" w:date="2019-09-20T01:37:00Z"/>
          <w:rFonts w:cs="Times New Roman"/>
          <w:lang w:val="id-ID"/>
        </w:rPr>
      </w:pPr>
      <w:del w:id="9814" w:author="Windows User" w:date="2019-09-20T01:37:00Z">
        <w:r w:rsidRPr="0033182C" w:rsidDel="00750347">
          <w:rPr>
            <w:rFonts w:cs="Times New Roman"/>
            <w:noProof/>
          </w:rPr>
          <mc:AlternateContent>
            <mc:Choice Requires="wps">
              <w:drawing>
                <wp:anchor distT="0" distB="0" distL="114300" distR="114300" simplePos="0" relativeHeight="251665408" behindDoc="0" locked="0" layoutInCell="1" allowOverlap="1" wp14:anchorId="47723EDB" wp14:editId="4C6B006D">
                  <wp:simplePos x="0" y="0"/>
                  <wp:positionH relativeFrom="margin">
                    <wp:align>right</wp:align>
                  </wp:positionH>
                  <wp:positionV relativeFrom="paragraph">
                    <wp:posOffset>219710</wp:posOffset>
                  </wp:positionV>
                  <wp:extent cx="1200150" cy="304800"/>
                  <wp:effectExtent l="0" t="0" r="19050" b="19050"/>
                  <wp:wrapNone/>
                  <wp:docPr id="41" name="Rectangle: Rounded Corners 41"/>
                  <wp:cNvGraphicFramePr/>
                  <a:graphic xmlns:a="http://schemas.openxmlformats.org/drawingml/2006/main">
                    <a:graphicData uri="http://schemas.microsoft.com/office/word/2010/wordprocessingShape">
                      <wps:wsp>
                        <wps:cNvSpPr/>
                        <wps:spPr>
                          <a:xfrm>
                            <a:off x="0" y="0"/>
                            <a:ext cx="12001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DCAE2" w14:textId="5B7ED6F1" w:rsidR="000B6C7D" w:rsidRPr="003867FE" w:rsidRDefault="000B6C7D" w:rsidP="003867FE">
                              <w:pPr>
                                <w:jc w:val="center"/>
                                <w:rPr>
                                  <w:sz w:val="22"/>
                                  <w:lang w:val="id-ID"/>
                                </w:rPr>
                              </w:pPr>
                              <w:r w:rsidRPr="003867FE">
                                <w:rPr>
                                  <w:sz w:val="22"/>
                                  <w:lang w:val="id-ID"/>
                                </w:rPr>
                                <w:t xml:space="preserve">Ldr </w:t>
                              </w:r>
                              <w:r>
                                <w:rPr>
                                  <w:sz w:val="22"/>
                                  <w:lang w:val="id-ID"/>
                                </w:rPr>
                                <w:t>kanan 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23EDB" id="Rectangle: Rounded Corners 41" o:spid="_x0000_s1067" style="position:absolute;left:0;text-align:left;margin-left:43.3pt;margin-top:17.3pt;width:94.5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" fillcolor="#4472c4 [3204]" strokecolor="#1f3763 [1604]" strokeweight="1pt">
                  <v:stroke joinstyle="miter"/>
                  <v:textbox>
                    <w:txbxContent>
                      <w:p w14:paraId="7C9DCAE2" w14:textId="5B7ED6F1" w:rsidR="000B6C7D" w:rsidRPr="003867FE" w:rsidRDefault="000B6C7D" w:rsidP="003867FE">
                        <w:pPr>
                          <w:jc w:val="center"/>
                          <w:rPr>
                            <w:sz w:val="22"/>
                            <w:lang w:val="id-ID"/>
                          </w:rPr>
                        </w:pPr>
                        <w:r w:rsidRPr="003867FE">
                          <w:rPr>
                            <w:sz w:val="22"/>
                            <w:lang w:val="id-ID"/>
                          </w:rPr>
                          <w:t xml:space="preserve">Ldr </w:t>
                        </w:r>
                        <w:r>
                          <w:rPr>
                            <w:sz w:val="22"/>
                            <w:lang w:val="id-ID"/>
                          </w:rPr>
                          <w:t>kanan bawah</w:t>
                        </w:r>
                      </w:p>
                    </w:txbxContent>
                  </v:textbox>
                  <w10:wrap anchorx="margin"/>
                </v:roundrect>
              </w:pict>
            </mc:Fallback>
          </mc:AlternateContent>
        </w:r>
        <w:bookmarkStart w:id="9815" w:name="_Toc23497382"/>
        <w:bookmarkStart w:id="9816" w:name="_Toc23553566"/>
        <w:bookmarkStart w:id="9817" w:name="_Toc23811919"/>
        <w:bookmarkStart w:id="9818" w:name="_Toc23881582"/>
        <w:bookmarkEnd w:id="9815"/>
        <w:bookmarkEnd w:id="9816"/>
        <w:bookmarkEnd w:id="9817"/>
        <w:bookmarkEnd w:id="9818"/>
      </w:del>
    </w:p>
    <w:p w14:paraId="56EB7E95" w14:textId="167FCF26" w:rsidR="003867FE" w:rsidRPr="0033182C" w:rsidDel="00750347" w:rsidRDefault="003867FE" w:rsidP="00EE16C5">
      <w:pPr>
        <w:rPr>
          <w:del w:id="9819" w:author="Windows User" w:date="2019-09-20T01:37:00Z"/>
          <w:rFonts w:cs="Times New Roman"/>
          <w:lang w:val="id-ID"/>
        </w:rPr>
      </w:pPr>
      <w:bookmarkStart w:id="9820" w:name="_Toc23497383"/>
      <w:bookmarkStart w:id="9821" w:name="_Toc23553567"/>
      <w:bookmarkStart w:id="9822" w:name="_Toc23811920"/>
      <w:bookmarkStart w:id="9823" w:name="_Toc23881583"/>
      <w:bookmarkEnd w:id="9820"/>
      <w:bookmarkEnd w:id="9821"/>
      <w:bookmarkEnd w:id="9822"/>
      <w:bookmarkEnd w:id="9823"/>
    </w:p>
    <w:p w14:paraId="07BC4746" w14:textId="403AAF49" w:rsidR="003867FE" w:rsidRPr="0033182C" w:rsidDel="00750347" w:rsidRDefault="003867FE" w:rsidP="00EE16C5">
      <w:pPr>
        <w:rPr>
          <w:del w:id="9824" w:author="Windows User" w:date="2019-09-20T01:37:00Z"/>
          <w:rFonts w:cs="Times New Roman"/>
          <w:lang w:val="id-ID"/>
        </w:rPr>
      </w:pPr>
      <w:bookmarkStart w:id="9825" w:name="_Toc23497384"/>
      <w:bookmarkStart w:id="9826" w:name="_Toc23553568"/>
      <w:bookmarkStart w:id="9827" w:name="_Toc23811921"/>
      <w:bookmarkStart w:id="9828" w:name="_Toc23881584"/>
      <w:bookmarkEnd w:id="9825"/>
      <w:bookmarkEnd w:id="9826"/>
      <w:bookmarkEnd w:id="9827"/>
      <w:bookmarkEnd w:id="9828"/>
    </w:p>
    <w:p w14:paraId="11F0D4DC" w14:textId="77020BEF" w:rsidR="003867FE" w:rsidRPr="0033182C" w:rsidDel="00750347" w:rsidRDefault="003867FE" w:rsidP="00EE16C5">
      <w:pPr>
        <w:rPr>
          <w:del w:id="9829" w:author="Windows User" w:date="2019-09-20T01:37:00Z"/>
          <w:rFonts w:cs="Times New Roman"/>
          <w:lang w:val="id-ID"/>
        </w:rPr>
      </w:pPr>
      <w:del w:id="9830" w:author="Windows User" w:date="2019-09-20T01:37:00Z">
        <w:r w:rsidRPr="0033182C" w:rsidDel="00750347">
          <w:rPr>
            <w:rFonts w:cs="Times New Roman"/>
            <w:lang w:val="id-ID"/>
          </w:rPr>
          <w:delText xml:space="preserve">Penempatan </w:delText>
        </w:r>
        <w:r w:rsidR="00CF5B06" w:rsidRPr="0033182C" w:rsidDel="00750347">
          <w:rPr>
            <w:rFonts w:cs="Times New Roman"/>
            <w:lang w:val="en-ID"/>
          </w:rPr>
          <w:delText>sesuai Gambar 5.2 dan Gambar 5.1</w:delText>
        </w:r>
        <w:r w:rsidRPr="0033182C" w:rsidDel="00750347">
          <w:rPr>
            <w:rFonts w:cs="Times New Roman"/>
            <w:lang w:val="id-ID"/>
          </w:rPr>
          <w:delText xml:space="preserve"> tersebut dimaksudkan agar dapat membaca dari 4 arah atas, bawah, kiri, dan kanan dengan membandingkan nilai resistansi dari keempat sensor tersebut. Dari keempat sensor tersebut dapat menghasilkan dua buah variabel yaitu error vertikal dan error horizontal. Kedua variabel tersebut didapat melalui perhitungan di bawah ini:</w:delText>
        </w:r>
        <w:bookmarkStart w:id="9831" w:name="_Toc23497385"/>
        <w:bookmarkStart w:id="9832" w:name="_Toc23553569"/>
        <w:bookmarkStart w:id="9833" w:name="_Toc23811922"/>
        <w:bookmarkStart w:id="9834" w:name="_Toc23881585"/>
        <w:bookmarkEnd w:id="9831"/>
        <w:bookmarkEnd w:id="9832"/>
        <w:bookmarkEnd w:id="9833"/>
        <w:bookmarkEnd w:id="9834"/>
      </w:del>
    </w:p>
    <w:p w14:paraId="547B4203" w14:textId="2490D6B3" w:rsidR="003867FE" w:rsidRPr="0033182C" w:rsidDel="00750347" w:rsidRDefault="003867FE">
      <w:pPr>
        <w:pStyle w:val="ListParagraph"/>
        <w:numPr>
          <w:ilvl w:val="7"/>
          <w:numId w:val="45"/>
        </w:numPr>
        <w:ind w:left="851"/>
        <w:rPr>
          <w:del w:id="9835" w:author="Windows User" w:date="2019-09-20T01:37:00Z"/>
          <w:rFonts w:cs="Times New Roman"/>
          <w:lang w:val="id-ID"/>
        </w:rPr>
        <w:pPrChange w:id="9836" w:author="Windows User" w:date="2019-09-19T03:35:00Z">
          <w:pPr>
            <w:pStyle w:val="ListParagraph"/>
            <w:numPr>
              <w:ilvl w:val="7"/>
              <w:numId w:val="30"/>
            </w:numPr>
            <w:ind w:left="851" w:hanging="360"/>
          </w:pPr>
        </w:pPrChange>
      </w:pPr>
      <w:del w:id="9837" w:author="Windows User" w:date="2019-09-20T01:37:00Z">
        <w:r w:rsidRPr="0033182C" w:rsidDel="00750347">
          <w:rPr>
            <w:rFonts w:cs="Times New Roman"/>
            <w:lang w:val="id-ID"/>
          </w:rPr>
          <w:delText>Error vertikal</w:delText>
        </w:r>
        <w:bookmarkStart w:id="9838" w:name="_Toc23497386"/>
        <w:bookmarkStart w:id="9839" w:name="_Toc23553570"/>
        <w:bookmarkStart w:id="9840" w:name="_Toc23811923"/>
        <w:bookmarkStart w:id="9841" w:name="_Toc23881586"/>
        <w:bookmarkEnd w:id="9838"/>
        <w:bookmarkEnd w:id="9839"/>
        <w:bookmarkEnd w:id="9840"/>
        <w:bookmarkEnd w:id="9841"/>
      </w:del>
    </w:p>
    <w:p w14:paraId="1066A628" w14:textId="2118B437" w:rsidR="003867FE" w:rsidRPr="0033182C" w:rsidDel="00750347" w:rsidRDefault="00217B12" w:rsidP="00217B12">
      <w:pPr>
        <w:tabs>
          <w:tab w:val="left" w:leader="dot" w:pos="7513"/>
        </w:tabs>
        <w:ind w:left="567"/>
        <w:rPr>
          <w:del w:id="9842" w:author="Windows User" w:date="2019-09-20T01:37:00Z"/>
          <w:rFonts w:cs="Times New Roman"/>
          <w:lang w:val="en-ID"/>
        </w:rPr>
      </w:pPr>
      <w:del w:id="9843" w:author="Windows User" w:date="2019-09-20T01:37:00Z">
        <w:r w:rsidRPr="0033182C" w:rsidDel="00750347">
          <w:rPr>
            <w:rFonts w:cs="Times New Roman"/>
            <w:lang w:val="id-ID"/>
          </w:rPr>
          <w:delText>Error_v</w:delText>
        </w:r>
        <w:r w:rsidR="003867FE" w:rsidRPr="0033182C" w:rsidDel="00750347">
          <w:rPr>
            <w:rFonts w:cs="Times New Roman"/>
            <w:lang w:val="id-ID"/>
          </w:rPr>
          <w:delText xml:space="preserve"> = ((tl-tr)/2)- ((d</w:delText>
        </w:r>
        <w:r w:rsidR="00643D5C" w:rsidRPr="0033182C" w:rsidDel="00750347">
          <w:rPr>
            <w:rFonts w:cs="Times New Roman"/>
            <w:lang w:val="id-ID"/>
          </w:rPr>
          <w:delText>l</w:delText>
        </w:r>
        <w:r w:rsidR="003867FE" w:rsidRPr="0033182C" w:rsidDel="00750347">
          <w:rPr>
            <w:rFonts w:cs="Times New Roman"/>
            <w:lang w:val="id-ID"/>
          </w:rPr>
          <w:delText>-</w:delText>
        </w:r>
        <w:r w:rsidR="00643D5C" w:rsidRPr="0033182C" w:rsidDel="00750347">
          <w:rPr>
            <w:rFonts w:cs="Times New Roman"/>
            <w:lang w:val="id-ID"/>
          </w:rPr>
          <w:delText>d</w:delText>
        </w:r>
        <w:r w:rsidR="003867FE" w:rsidRPr="0033182C" w:rsidDel="00750347">
          <w:rPr>
            <w:rFonts w:cs="Times New Roman"/>
            <w:lang w:val="id-ID"/>
          </w:rPr>
          <w:delText>r)/2)</w:delText>
        </w:r>
        <w:r w:rsidRPr="0033182C" w:rsidDel="00750347">
          <w:rPr>
            <w:rFonts w:cs="Times New Roman"/>
            <w:lang w:val="en-ID"/>
          </w:rPr>
          <w:delText xml:space="preserve">   </w:delText>
        </w:r>
        <w:r w:rsidRPr="0033182C" w:rsidDel="00750347">
          <w:rPr>
            <w:rFonts w:cs="Times New Roman"/>
            <w:lang w:val="en-ID"/>
          </w:rPr>
          <w:tab/>
          <w:delText>(</w:delText>
        </w:r>
        <w:r w:rsidRPr="0033182C" w:rsidDel="00750347">
          <w:rPr>
            <w:rFonts w:cs="Times New Roman"/>
            <w:lang w:val="id-ID"/>
          </w:rPr>
          <w:delText>4</w:delText>
        </w:r>
        <w:r w:rsidRPr="0033182C" w:rsidDel="00750347">
          <w:rPr>
            <w:rFonts w:cs="Times New Roman"/>
            <w:lang w:val="en-ID"/>
          </w:rPr>
          <w:delText>)</w:delText>
        </w:r>
        <w:bookmarkStart w:id="9844" w:name="_Toc23497387"/>
        <w:bookmarkStart w:id="9845" w:name="_Toc23553571"/>
        <w:bookmarkStart w:id="9846" w:name="_Toc23811924"/>
        <w:bookmarkStart w:id="9847" w:name="_Toc23881587"/>
        <w:bookmarkEnd w:id="9844"/>
        <w:bookmarkEnd w:id="9845"/>
        <w:bookmarkEnd w:id="9846"/>
        <w:bookmarkEnd w:id="9847"/>
      </w:del>
    </w:p>
    <w:p w14:paraId="78ED9184" w14:textId="21A3100D" w:rsidR="00643D5C" w:rsidRPr="0033182C" w:rsidDel="00750347" w:rsidRDefault="00643D5C">
      <w:pPr>
        <w:pStyle w:val="ListParagraph"/>
        <w:numPr>
          <w:ilvl w:val="7"/>
          <w:numId w:val="45"/>
        </w:numPr>
        <w:ind w:left="851"/>
        <w:rPr>
          <w:del w:id="9848" w:author="Windows User" w:date="2019-09-20T01:37:00Z"/>
          <w:rFonts w:cs="Times New Roman"/>
          <w:lang w:val="id-ID"/>
        </w:rPr>
        <w:pPrChange w:id="9849" w:author="Windows User" w:date="2019-09-19T03:35:00Z">
          <w:pPr>
            <w:pStyle w:val="ListParagraph"/>
            <w:numPr>
              <w:ilvl w:val="7"/>
              <w:numId w:val="30"/>
            </w:numPr>
            <w:ind w:left="851" w:hanging="360"/>
          </w:pPr>
        </w:pPrChange>
      </w:pPr>
      <w:del w:id="9850" w:author="Windows User" w:date="2019-09-20T01:37:00Z">
        <w:r w:rsidRPr="0033182C" w:rsidDel="00750347">
          <w:rPr>
            <w:rFonts w:cs="Times New Roman"/>
            <w:lang w:val="id-ID"/>
          </w:rPr>
          <w:delText xml:space="preserve">Error </w:delText>
        </w:r>
        <w:r w:rsidR="0020600A" w:rsidRPr="0033182C" w:rsidDel="00750347">
          <w:rPr>
            <w:rFonts w:cs="Times New Roman"/>
            <w:lang w:val="id-ID"/>
          </w:rPr>
          <w:delText>horizontal</w:delText>
        </w:r>
        <w:bookmarkStart w:id="9851" w:name="_Toc23497388"/>
        <w:bookmarkStart w:id="9852" w:name="_Toc23553572"/>
        <w:bookmarkStart w:id="9853" w:name="_Toc23811925"/>
        <w:bookmarkStart w:id="9854" w:name="_Toc23881588"/>
        <w:bookmarkEnd w:id="9851"/>
        <w:bookmarkEnd w:id="9852"/>
        <w:bookmarkEnd w:id="9853"/>
        <w:bookmarkEnd w:id="9854"/>
      </w:del>
    </w:p>
    <w:p w14:paraId="4CF46BA4" w14:textId="751CBC73" w:rsidR="00643D5C" w:rsidRPr="0033182C" w:rsidDel="00750347" w:rsidRDefault="00217B12" w:rsidP="00387AA9">
      <w:pPr>
        <w:tabs>
          <w:tab w:val="left" w:leader="dot" w:pos="7513"/>
        </w:tabs>
        <w:ind w:left="567"/>
        <w:jc w:val="center"/>
        <w:rPr>
          <w:del w:id="9855" w:author="Windows User" w:date="2019-09-20T01:37:00Z"/>
          <w:rFonts w:cs="Times New Roman"/>
          <w:lang w:val="en-ID"/>
        </w:rPr>
      </w:pPr>
      <w:del w:id="9856" w:author="Windows User" w:date="2019-09-20T01:37:00Z">
        <w:r w:rsidRPr="0033182C" w:rsidDel="00750347">
          <w:rPr>
            <w:rFonts w:cs="Times New Roman"/>
            <w:lang w:val="id-ID"/>
          </w:rPr>
          <w:delText xml:space="preserve">Error_h </w:delText>
        </w:r>
        <w:r w:rsidR="00643D5C" w:rsidRPr="0033182C" w:rsidDel="00750347">
          <w:rPr>
            <w:rFonts w:cs="Times New Roman"/>
            <w:lang w:val="id-ID"/>
          </w:rPr>
          <w:delText>= ((tl-dl)/2)- ((tr-dr)/2)</w:delText>
        </w:r>
        <w:r w:rsidRPr="0033182C" w:rsidDel="00750347">
          <w:rPr>
            <w:rFonts w:cs="Times New Roman"/>
            <w:lang w:val="en-ID"/>
          </w:rPr>
          <w:delText xml:space="preserve"> </w:delText>
        </w:r>
        <w:r w:rsidRPr="0033182C" w:rsidDel="00750347">
          <w:rPr>
            <w:rFonts w:cs="Times New Roman"/>
            <w:lang w:val="en-ID"/>
          </w:rPr>
          <w:tab/>
          <w:delText>(5)</w:delText>
        </w:r>
        <w:bookmarkStart w:id="9857" w:name="_Toc23497389"/>
        <w:bookmarkStart w:id="9858" w:name="_Toc23553573"/>
        <w:bookmarkStart w:id="9859" w:name="_Toc23811926"/>
        <w:bookmarkStart w:id="9860" w:name="_Toc23881589"/>
        <w:bookmarkEnd w:id="9857"/>
        <w:bookmarkEnd w:id="9858"/>
        <w:bookmarkEnd w:id="9859"/>
        <w:bookmarkEnd w:id="9860"/>
      </w:del>
    </w:p>
    <w:p w14:paraId="6A92B163" w14:textId="6A768CC6" w:rsidR="00B75CD3" w:rsidRPr="0033182C" w:rsidDel="00750347" w:rsidRDefault="00B75CD3" w:rsidP="00387AA9">
      <w:pPr>
        <w:rPr>
          <w:del w:id="9861" w:author="Windows User" w:date="2019-09-20T01:37:00Z"/>
          <w:rFonts w:cs="Times New Roman"/>
          <w:lang w:val="id-ID"/>
        </w:rPr>
      </w:pPr>
      <w:del w:id="9862" w:author="Windows User" w:date="2019-09-20T01:37:00Z">
        <w:r w:rsidRPr="0033182C" w:rsidDel="00750347">
          <w:rPr>
            <w:rFonts w:cs="Times New Roman"/>
            <w:lang w:val="id-ID"/>
          </w:rPr>
          <w:delText>Ket :</w:delText>
        </w:r>
        <w:bookmarkStart w:id="9863" w:name="_Toc23497390"/>
        <w:bookmarkStart w:id="9864" w:name="_Toc23553574"/>
        <w:bookmarkStart w:id="9865" w:name="_Toc23811927"/>
        <w:bookmarkStart w:id="9866" w:name="_Toc23881590"/>
        <w:bookmarkEnd w:id="9863"/>
        <w:bookmarkEnd w:id="9864"/>
        <w:bookmarkEnd w:id="9865"/>
        <w:bookmarkEnd w:id="9866"/>
      </w:del>
    </w:p>
    <w:p w14:paraId="58EC61EE" w14:textId="5C2BF8D2" w:rsidR="00B75CD3" w:rsidRPr="0033182C" w:rsidDel="00750347" w:rsidRDefault="00217B12" w:rsidP="00387AA9">
      <w:pPr>
        <w:rPr>
          <w:del w:id="9867" w:author="Windows User" w:date="2019-09-20T01:37:00Z"/>
          <w:rFonts w:cs="Times New Roman"/>
          <w:lang w:val="id-ID"/>
        </w:rPr>
      </w:pPr>
      <w:del w:id="9868" w:author="Windows User" w:date="2019-09-20T01:37:00Z">
        <w:r w:rsidRPr="0033182C" w:rsidDel="00750347">
          <w:rPr>
            <w:rFonts w:cs="Times New Roman"/>
            <w:lang w:val="id-ID"/>
          </w:rPr>
          <w:delText>error_v</w:delText>
        </w:r>
        <w:r w:rsidR="00B75CD3" w:rsidRPr="0033182C" w:rsidDel="00750347">
          <w:rPr>
            <w:rFonts w:cs="Times New Roman"/>
            <w:lang w:val="id-ID"/>
          </w:rPr>
          <w:delText xml:space="preserve"> = error vertikal</w:delText>
        </w:r>
        <w:bookmarkStart w:id="9869" w:name="_Toc23497391"/>
        <w:bookmarkStart w:id="9870" w:name="_Toc23553575"/>
        <w:bookmarkStart w:id="9871" w:name="_Toc23811928"/>
        <w:bookmarkStart w:id="9872" w:name="_Toc23881591"/>
        <w:bookmarkEnd w:id="9869"/>
        <w:bookmarkEnd w:id="9870"/>
        <w:bookmarkEnd w:id="9871"/>
        <w:bookmarkEnd w:id="9872"/>
      </w:del>
    </w:p>
    <w:p w14:paraId="55FA5A42" w14:textId="6C31776F" w:rsidR="00B75CD3" w:rsidRPr="0033182C" w:rsidDel="00750347" w:rsidRDefault="00217B12" w:rsidP="00387AA9">
      <w:pPr>
        <w:rPr>
          <w:del w:id="9873" w:author="Windows User" w:date="2019-09-20T01:37:00Z"/>
          <w:rFonts w:cs="Times New Roman"/>
          <w:lang w:val="id-ID"/>
        </w:rPr>
      </w:pPr>
      <w:del w:id="9874" w:author="Windows User" w:date="2019-09-20T01:37:00Z">
        <w:r w:rsidRPr="0033182C" w:rsidDel="00750347">
          <w:rPr>
            <w:rFonts w:cs="Times New Roman"/>
            <w:lang w:val="id-ID"/>
          </w:rPr>
          <w:delText>error_h</w:delText>
        </w:r>
        <w:r w:rsidR="00B75CD3" w:rsidRPr="0033182C" w:rsidDel="00750347">
          <w:rPr>
            <w:rFonts w:cs="Times New Roman"/>
            <w:lang w:val="id-ID"/>
          </w:rPr>
          <w:delText xml:space="preserve"> = error horizontal</w:delText>
        </w:r>
        <w:bookmarkStart w:id="9875" w:name="_Toc23497392"/>
        <w:bookmarkStart w:id="9876" w:name="_Toc23553576"/>
        <w:bookmarkStart w:id="9877" w:name="_Toc23811929"/>
        <w:bookmarkStart w:id="9878" w:name="_Toc23881592"/>
        <w:bookmarkEnd w:id="9875"/>
        <w:bookmarkEnd w:id="9876"/>
        <w:bookmarkEnd w:id="9877"/>
        <w:bookmarkEnd w:id="9878"/>
      </w:del>
    </w:p>
    <w:p w14:paraId="17AB86D7" w14:textId="1922A51A" w:rsidR="00B75CD3" w:rsidRPr="0033182C" w:rsidDel="00750347" w:rsidRDefault="00B75CD3" w:rsidP="00387AA9">
      <w:pPr>
        <w:rPr>
          <w:del w:id="9879" w:author="Windows User" w:date="2019-09-20T01:37:00Z"/>
          <w:rFonts w:cs="Times New Roman"/>
          <w:lang w:val="id-ID"/>
        </w:rPr>
      </w:pPr>
      <w:del w:id="9880" w:author="Windows User" w:date="2019-09-20T01:37:00Z">
        <w:r w:rsidRPr="0033182C" w:rsidDel="00750347">
          <w:rPr>
            <w:rFonts w:cs="Times New Roman"/>
            <w:lang w:val="id-ID"/>
          </w:rPr>
          <w:delText>tl = ldr top left (penempatan di kiri atas)</w:delText>
        </w:r>
        <w:bookmarkStart w:id="9881" w:name="_Toc23497393"/>
        <w:bookmarkStart w:id="9882" w:name="_Toc23553577"/>
        <w:bookmarkStart w:id="9883" w:name="_Toc23811930"/>
        <w:bookmarkStart w:id="9884" w:name="_Toc23881593"/>
        <w:bookmarkEnd w:id="9881"/>
        <w:bookmarkEnd w:id="9882"/>
        <w:bookmarkEnd w:id="9883"/>
        <w:bookmarkEnd w:id="9884"/>
      </w:del>
    </w:p>
    <w:p w14:paraId="2FEA6E6B" w14:textId="546116A9" w:rsidR="00B75CD3" w:rsidRPr="0033182C" w:rsidDel="00750347" w:rsidRDefault="00B75CD3" w:rsidP="00387AA9">
      <w:pPr>
        <w:rPr>
          <w:del w:id="9885" w:author="Windows User" w:date="2019-09-20T01:37:00Z"/>
          <w:rFonts w:cs="Times New Roman"/>
          <w:lang w:val="id-ID"/>
        </w:rPr>
      </w:pPr>
      <w:del w:id="9886" w:author="Windows User" w:date="2019-09-20T01:37:00Z">
        <w:r w:rsidRPr="0033182C" w:rsidDel="00750347">
          <w:rPr>
            <w:rFonts w:cs="Times New Roman"/>
            <w:lang w:val="id-ID"/>
          </w:rPr>
          <w:delText>tr = ldr top right (penempatan di kanan atas)</w:delText>
        </w:r>
        <w:bookmarkStart w:id="9887" w:name="_Toc23497394"/>
        <w:bookmarkStart w:id="9888" w:name="_Toc23553578"/>
        <w:bookmarkStart w:id="9889" w:name="_Toc23811931"/>
        <w:bookmarkStart w:id="9890" w:name="_Toc23881594"/>
        <w:bookmarkEnd w:id="9887"/>
        <w:bookmarkEnd w:id="9888"/>
        <w:bookmarkEnd w:id="9889"/>
        <w:bookmarkEnd w:id="9890"/>
      </w:del>
    </w:p>
    <w:p w14:paraId="4F9AD7BD" w14:textId="7BB85BD8" w:rsidR="00B75CD3" w:rsidRPr="0033182C" w:rsidDel="00750347" w:rsidRDefault="00B75CD3" w:rsidP="00387AA9">
      <w:pPr>
        <w:rPr>
          <w:del w:id="9891" w:author="Windows User" w:date="2019-09-20T01:37:00Z"/>
          <w:rFonts w:cs="Times New Roman"/>
          <w:lang w:val="id-ID"/>
        </w:rPr>
      </w:pPr>
      <w:del w:id="9892" w:author="Windows User" w:date="2019-09-20T01:37:00Z">
        <w:r w:rsidRPr="0033182C" w:rsidDel="00750347">
          <w:rPr>
            <w:rFonts w:cs="Times New Roman"/>
            <w:lang w:val="id-ID"/>
          </w:rPr>
          <w:delText>dl = ldr down left (penempatan di kiri bawah)</w:delText>
        </w:r>
        <w:bookmarkStart w:id="9893" w:name="_Toc23497395"/>
        <w:bookmarkStart w:id="9894" w:name="_Toc23553579"/>
        <w:bookmarkStart w:id="9895" w:name="_Toc23811932"/>
        <w:bookmarkStart w:id="9896" w:name="_Toc23881595"/>
        <w:bookmarkEnd w:id="9893"/>
        <w:bookmarkEnd w:id="9894"/>
        <w:bookmarkEnd w:id="9895"/>
        <w:bookmarkEnd w:id="9896"/>
      </w:del>
    </w:p>
    <w:p w14:paraId="64D3F6A5" w14:textId="57C1110B" w:rsidR="003867FE" w:rsidRPr="0033182C" w:rsidDel="00750347" w:rsidRDefault="00B75CD3" w:rsidP="00387AA9">
      <w:pPr>
        <w:rPr>
          <w:del w:id="9897" w:author="Windows User" w:date="2019-09-20T01:37:00Z"/>
          <w:rFonts w:cs="Times New Roman"/>
          <w:lang w:val="id-ID"/>
        </w:rPr>
      </w:pPr>
      <w:del w:id="9898" w:author="Windows User" w:date="2019-09-20T01:37:00Z">
        <w:r w:rsidRPr="0033182C" w:rsidDel="00750347">
          <w:rPr>
            <w:rFonts w:cs="Times New Roman"/>
            <w:lang w:val="id-ID"/>
          </w:rPr>
          <w:delText>dr = ldr down right (penempatan di kanan bawah)</w:delText>
        </w:r>
        <w:bookmarkStart w:id="9899" w:name="_Toc23497396"/>
        <w:bookmarkStart w:id="9900" w:name="_Toc23553580"/>
        <w:bookmarkStart w:id="9901" w:name="_Toc23811933"/>
        <w:bookmarkStart w:id="9902" w:name="_Toc23881596"/>
        <w:bookmarkEnd w:id="9899"/>
        <w:bookmarkEnd w:id="9900"/>
        <w:bookmarkEnd w:id="9901"/>
        <w:bookmarkEnd w:id="9902"/>
      </w:del>
    </w:p>
    <w:p w14:paraId="524BE522" w14:textId="24B7C3B1" w:rsidR="00E31802" w:rsidRPr="0033182C" w:rsidDel="00750347" w:rsidRDefault="00E31802" w:rsidP="00387AA9">
      <w:pPr>
        <w:rPr>
          <w:del w:id="9903" w:author="Windows User" w:date="2019-09-20T01:37:00Z"/>
          <w:rFonts w:cs="Times New Roman"/>
          <w:lang w:val="id-ID"/>
        </w:rPr>
      </w:pPr>
      <w:bookmarkStart w:id="9904" w:name="_Toc23497397"/>
      <w:bookmarkStart w:id="9905" w:name="_Toc23553581"/>
      <w:bookmarkStart w:id="9906" w:name="_Toc23811934"/>
      <w:bookmarkStart w:id="9907" w:name="_Toc23881597"/>
      <w:bookmarkEnd w:id="9904"/>
      <w:bookmarkEnd w:id="9905"/>
      <w:bookmarkEnd w:id="9906"/>
      <w:bookmarkEnd w:id="9907"/>
    </w:p>
    <w:p w14:paraId="7C12944F" w14:textId="4833678D" w:rsidR="006B1669" w:rsidRPr="0033182C" w:rsidDel="00750347" w:rsidRDefault="006B1669" w:rsidP="00387AA9">
      <w:pPr>
        <w:rPr>
          <w:del w:id="9908" w:author="Windows User" w:date="2019-09-20T01:37:00Z"/>
          <w:rFonts w:cs="Times New Roman"/>
          <w:lang w:val="id-ID"/>
        </w:rPr>
      </w:pPr>
      <w:del w:id="9909" w:author="Windows User" w:date="2019-09-20T01:37:00Z">
        <w:r w:rsidRPr="0033182C" w:rsidDel="00750347">
          <w:rPr>
            <w:rFonts w:cs="Times New Roman"/>
            <w:lang w:val="id-ID"/>
          </w:rPr>
          <w:delText>nilai error dapat berupa bilai bulat (negatif dan positif) dengan aturan sebagai berikut</w:delText>
        </w:r>
        <w:bookmarkStart w:id="9910" w:name="_Toc23497398"/>
        <w:bookmarkStart w:id="9911" w:name="_Toc23553582"/>
        <w:bookmarkStart w:id="9912" w:name="_Toc23811935"/>
        <w:bookmarkStart w:id="9913" w:name="_Toc23881598"/>
        <w:bookmarkEnd w:id="9910"/>
        <w:bookmarkEnd w:id="9911"/>
        <w:bookmarkEnd w:id="9912"/>
        <w:bookmarkEnd w:id="9913"/>
      </w:del>
    </w:p>
    <w:p w14:paraId="0FB75DC4" w14:textId="7718599F" w:rsidR="006B1669" w:rsidRPr="0033182C" w:rsidDel="00750347" w:rsidRDefault="006B1669" w:rsidP="00387AA9">
      <w:pPr>
        <w:pStyle w:val="ListParagraph"/>
        <w:numPr>
          <w:ilvl w:val="0"/>
          <w:numId w:val="33"/>
        </w:numPr>
        <w:rPr>
          <w:del w:id="9914" w:author="Windows User" w:date="2019-09-20T01:37:00Z"/>
          <w:rFonts w:cs="Times New Roman"/>
          <w:lang w:val="id-ID"/>
        </w:rPr>
      </w:pPr>
      <w:del w:id="9915" w:author="Windows User" w:date="2019-09-20T01:37:00Z">
        <w:r w:rsidRPr="0033182C" w:rsidDel="00750347">
          <w:rPr>
            <w:rFonts w:cs="Times New Roman"/>
            <w:lang w:val="id-ID"/>
          </w:rPr>
          <w:delText>Solar tracker akan bergerak ke arah kiri jika nilau error horizontal bernilai positif</w:delText>
        </w:r>
        <w:bookmarkStart w:id="9916" w:name="_Toc23497399"/>
        <w:bookmarkStart w:id="9917" w:name="_Toc23553583"/>
        <w:bookmarkStart w:id="9918" w:name="_Toc23811936"/>
        <w:bookmarkStart w:id="9919" w:name="_Toc23881599"/>
        <w:bookmarkEnd w:id="9916"/>
        <w:bookmarkEnd w:id="9917"/>
        <w:bookmarkEnd w:id="9918"/>
        <w:bookmarkEnd w:id="9919"/>
      </w:del>
    </w:p>
    <w:p w14:paraId="60B09DD3" w14:textId="7C331AF3" w:rsidR="006B1669" w:rsidRPr="0033182C" w:rsidDel="00750347" w:rsidRDefault="006B1669" w:rsidP="00387AA9">
      <w:pPr>
        <w:pStyle w:val="ListParagraph"/>
        <w:numPr>
          <w:ilvl w:val="0"/>
          <w:numId w:val="33"/>
        </w:numPr>
        <w:rPr>
          <w:del w:id="9920" w:author="Windows User" w:date="2019-09-20T01:37:00Z"/>
          <w:rFonts w:cs="Times New Roman"/>
          <w:lang w:val="id-ID"/>
        </w:rPr>
      </w:pPr>
      <w:del w:id="9921" w:author="Windows User" w:date="2019-09-20T01:37:00Z">
        <w:r w:rsidRPr="0033182C" w:rsidDel="00750347">
          <w:rPr>
            <w:rFonts w:cs="Times New Roman"/>
            <w:lang w:val="id-ID"/>
          </w:rPr>
          <w:delText>Solar tracker akan bergerak ke arah kanan jika nilau error horizontal bernilai negatif</w:delText>
        </w:r>
        <w:bookmarkStart w:id="9922" w:name="_Toc23497400"/>
        <w:bookmarkStart w:id="9923" w:name="_Toc23553584"/>
        <w:bookmarkStart w:id="9924" w:name="_Toc23811937"/>
        <w:bookmarkStart w:id="9925" w:name="_Toc23881600"/>
        <w:bookmarkEnd w:id="9922"/>
        <w:bookmarkEnd w:id="9923"/>
        <w:bookmarkEnd w:id="9924"/>
        <w:bookmarkEnd w:id="9925"/>
      </w:del>
    </w:p>
    <w:p w14:paraId="72A399B1" w14:textId="7517B853" w:rsidR="006B1669" w:rsidRPr="0033182C" w:rsidDel="00750347" w:rsidRDefault="006B1669" w:rsidP="00387AA9">
      <w:pPr>
        <w:pStyle w:val="ListParagraph"/>
        <w:numPr>
          <w:ilvl w:val="0"/>
          <w:numId w:val="33"/>
        </w:numPr>
        <w:rPr>
          <w:del w:id="9926" w:author="Windows User" w:date="2019-09-20T01:37:00Z"/>
          <w:rFonts w:cs="Times New Roman"/>
          <w:lang w:val="id-ID"/>
        </w:rPr>
      </w:pPr>
      <w:del w:id="9927" w:author="Windows User" w:date="2019-09-20T01:37:00Z">
        <w:r w:rsidRPr="0033182C" w:rsidDel="00750347">
          <w:rPr>
            <w:rFonts w:cs="Times New Roman"/>
            <w:lang w:val="id-ID"/>
          </w:rPr>
          <w:delText>Solar tracker akan bergerak ke arah atas jika nilau error vertikal bernilai positif</w:delText>
        </w:r>
        <w:bookmarkStart w:id="9928" w:name="_Toc23497401"/>
        <w:bookmarkStart w:id="9929" w:name="_Toc23553585"/>
        <w:bookmarkStart w:id="9930" w:name="_Toc23811938"/>
        <w:bookmarkStart w:id="9931" w:name="_Toc23881601"/>
        <w:bookmarkEnd w:id="9928"/>
        <w:bookmarkEnd w:id="9929"/>
        <w:bookmarkEnd w:id="9930"/>
        <w:bookmarkEnd w:id="9931"/>
      </w:del>
    </w:p>
    <w:p w14:paraId="19821783" w14:textId="74BD3963" w:rsidR="00B20A38" w:rsidRPr="0033182C" w:rsidDel="00750347" w:rsidRDefault="006B1669" w:rsidP="00387AA9">
      <w:pPr>
        <w:pStyle w:val="ListParagraph"/>
        <w:numPr>
          <w:ilvl w:val="0"/>
          <w:numId w:val="33"/>
        </w:numPr>
        <w:rPr>
          <w:del w:id="9932" w:author="Windows User" w:date="2019-09-20T01:37:00Z"/>
          <w:rFonts w:cs="Times New Roman"/>
          <w:lang w:val="id-ID"/>
        </w:rPr>
      </w:pPr>
      <w:del w:id="9933" w:author="Windows User" w:date="2019-09-20T01:37:00Z">
        <w:r w:rsidRPr="0033182C" w:rsidDel="00750347">
          <w:rPr>
            <w:rFonts w:cs="Times New Roman"/>
            <w:lang w:val="id-ID"/>
          </w:rPr>
          <w:delText>Solar tracker akan bergerak ke arah bawah jika nilau error vertikal bernilai negatif</w:delText>
        </w:r>
        <w:bookmarkStart w:id="9934" w:name="_Toc23497402"/>
        <w:bookmarkStart w:id="9935" w:name="_Toc23553586"/>
        <w:bookmarkStart w:id="9936" w:name="_Toc23811939"/>
        <w:bookmarkStart w:id="9937" w:name="_Toc23881602"/>
        <w:bookmarkEnd w:id="9934"/>
        <w:bookmarkEnd w:id="9935"/>
        <w:bookmarkEnd w:id="9936"/>
        <w:bookmarkEnd w:id="9937"/>
      </w:del>
    </w:p>
    <w:p w14:paraId="52CFE637" w14:textId="1A4F761D" w:rsidR="00B20A38" w:rsidRPr="0033182C" w:rsidDel="00750347" w:rsidRDefault="00B20A38" w:rsidP="00B20A38">
      <w:pPr>
        <w:pStyle w:val="ListParagraph"/>
        <w:rPr>
          <w:del w:id="9938" w:author="Windows User" w:date="2019-09-20T01:37:00Z"/>
          <w:rFonts w:cs="Times New Roman"/>
          <w:lang w:val="id-ID"/>
        </w:rPr>
      </w:pPr>
      <w:bookmarkStart w:id="9939" w:name="_Toc23497403"/>
      <w:bookmarkStart w:id="9940" w:name="_Toc23553587"/>
      <w:bookmarkStart w:id="9941" w:name="_Toc23811940"/>
      <w:bookmarkStart w:id="9942" w:name="_Toc23881603"/>
      <w:bookmarkEnd w:id="9939"/>
      <w:bookmarkEnd w:id="9940"/>
      <w:bookmarkEnd w:id="9941"/>
      <w:bookmarkEnd w:id="9942"/>
    </w:p>
    <w:p w14:paraId="22C64455" w14:textId="02AC1060" w:rsidR="0049091B" w:rsidRPr="0033182C" w:rsidDel="00750347" w:rsidRDefault="0049091B">
      <w:pPr>
        <w:pStyle w:val="Heading3"/>
        <w:numPr>
          <w:ilvl w:val="2"/>
          <w:numId w:val="45"/>
        </w:numPr>
        <w:ind w:left="357" w:hanging="357"/>
        <w:rPr>
          <w:del w:id="9943" w:author="Windows User" w:date="2019-09-20T01:37:00Z"/>
          <w:rFonts w:cs="Times New Roman"/>
        </w:rPr>
        <w:pPrChange w:id="9944" w:author="Windows User" w:date="2019-09-19T03:35:00Z">
          <w:pPr>
            <w:pStyle w:val="Heading3"/>
          </w:pPr>
        </w:pPrChange>
      </w:pPr>
      <w:del w:id="9945" w:author="Windows User" w:date="2019-09-20T01:37:00Z">
        <w:r w:rsidRPr="0033182C" w:rsidDel="00750347">
          <w:rPr>
            <w:rFonts w:cs="Times New Roman"/>
          </w:rPr>
          <w:delText xml:space="preserve">Pengujian Panel Surya </w:delText>
        </w:r>
        <w:r w:rsidR="007E33B8" w:rsidRPr="0033182C" w:rsidDel="00750347">
          <w:rPr>
            <w:rFonts w:cs="Times New Roman"/>
            <w:lang w:val="id-ID"/>
          </w:rPr>
          <w:delText xml:space="preserve">Tanpa </w:delText>
        </w:r>
        <w:r w:rsidR="007E33B8" w:rsidRPr="0033182C" w:rsidDel="00750347">
          <w:rPr>
            <w:rFonts w:cs="Times New Roman"/>
          </w:rPr>
          <w:delText xml:space="preserve">Menggunakan Metode </w:delText>
        </w:r>
      </w:del>
      <w:del w:id="9946" w:author="Windows User" w:date="2019-09-14T03:53:00Z">
        <w:r w:rsidR="007E33B8" w:rsidRPr="0033182C" w:rsidDel="00451BA0">
          <w:rPr>
            <w:rFonts w:cs="Times New Roman"/>
          </w:rPr>
          <w:delText>Fuzzy</w:delText>
        </w:r>
      </w:del>
      <w:del w:id="9947" w:author="Windows User" w:date="2019-09-20T01:37:00Z">
        <w:r w:rsidR="007E33B8" w:rsidRPr="0033182C" w:rsidDel="00750347">
          <w:rPr>
            <w:rFonts w:cs="Times New Roman"/>
          </w:rPr>
          <w:delText xml:space="preserve"> </w:delText>
        </w:r>
        <w:commentRangeStart w:id="9948"/>
        <w:r w:rsidR="007E33B8" w:rsidRPr="0033182C" w:rsidDel="00750347">
          <w:rPr>
            <w:rFonts w:cs="Times New Roman"/>
          </w:rPr>
          <w:delText>PID</w:delText>
        </w:r>
        <w:commentRangeEnd w:id="9948"/>
        <w:r w:rsidR="00DD7B26" w:rsidRPr="0033182C" w:rsidDel="00750347">
          <w:rPr>
            <w:rStyle w:val="CommentReference"/>
            <w:rFonts w:eastAsiaTheme="minorHAnsi" w:cs="Times New Roman"/>
            <w:b w:val="0"/>
          </w:rPr>
          <w:commentReference w:id="9948"/>
        </w:r>
        <w:bookmarkStart w:id="9949" w:name="_Toc23497404"/>
        <w:bookmarkStart w:id="9950" w:name="_Toc23553588"/>
        <w:bookmarkStart w:id="9951" w:name="_Toc23811941"/>
        <w:bookmarkStart w:id="9952" w:name="_Toc23881604"/>
        <w:bookmarkEnd w:id="9949"/>
        <w:bookmarkEnd w:id="9950"/>
        <w:bookmarkEnd w:id="9951"/>
        <w:bookmarkEnd w:id="9952"/>
      </w:del>
    </w:p>
    <w:p w14:paraId="239542B5" w14:textId="2F7D96D6" w:rsidR="00F35B4B" w:rsidRPr="0033182C" w:rsidDel="00750347" w:rsidRDefault="00EE16C5" w:rsidP="00EE16C5">
      <w:pPr>
        <w:rPr>
          <w:del w:id="9953" w:author="Windows User" w:date="2019-09-20T01:37:00Z"/>
          <w:rFonts w:cs="Times New Roman"/>
          <w:lang w:val="id-ID"/>
        </w:rPr>
      </w:pPr>
      <w:del w:id="9954" w:author="Windows User" w:date="2019-09-20T01:37:00Z">
        <w:r w:rsidRPr="0033182C" w:rsidDel="00750347">
          <w:rPr>
            <w:rFonts w:cs="Times New Roman"/>
            <w:lang w:val="id-ID"/>
          </w:rPr>
          <w:delText xml:space="preserve">pengujian dilakukan dengan melihat </w:delText>
        </w:r>
        <w:r w:rsidR="00DF60D0" w:rsidRPr="0033182C" w:rsidDel="00750347">
          <w:rPr>
            <w:rFonts w:cs="Times New Roman"/>
            <w:lang w:val="id-ID"/>
          </w:rPr>
          <w:delText>langkah/iterasi dari proses menuju arah matahari dengan posisi awal pada sudut X = 45° dan Y  = 0°. Hasil pengujian dapat dilihat pada tabel dibawah ini</w:delText>
        </w:r>
        <w:r w:rsidR="00F0029C" w:rsidRPr="0033182C" w:rsidDel="00750347">
          <w:rPr>
            <w:rFonts w:cs="Times New Roman"/>
            <w:lang w:val="id-ID"/>
          </w:rPr>
          <w:delText xml:space="preserve"> : </w:delText>
        </w:r>
        <w:bookmarkStart w:id="9955" w:name="_Toc23497405"/>
        <w:bookmarkStart w:id="9956" w:name="_Toc23553589"/>
        <w:bookmarkStart w:id="9957" w:name="_Toc23811942"/>
        <w:bookmarkStart w:id="9958" w:name="_Toc23881605"/>
        <w:bookmarkEnd w:id="9955"/>
        <w:bookmarkEnd w:id="9956"/>
        <w:bookmarkEnd w:id="9957"/>
        <w:bookmarkEnd w:id="9958"/>
      </w:del>
    </w:p>
    <w:p w14:paraId="69A13F02" w14:textId="456D6BB8" w:rsidR="0049091B" w:rsidRPr="0033182C" w:rsidDel="00750347" w:rsidRDefault="0049091B">
      <w:pPr>
        <w:pStyle w:val="Heading3"/>
        <w:numPr>
          <w:ilvl w:val="2"/>
          <w:numId w:val="45"/>
        </w:numPr>
        <w:ind w:left="357" w:hanging="357"/>
        <w:rPr>
          <w:del w:id="9959" w:author="Windows User" w:date="2019-09-20T01:37:00Z"/>
          <w:rFonts w:cs="Times New Roman"/>
        </w:rPr>
        <w:pPrChange w:id="9960" w:author="Windows User" w:date="2019-09-19T03:35:00Z">
          <w:pPr>
            <w:pStyle w:val="Heading3"/>
          </w:pPr>
        </w:pPrChange>
      </w:pPr>
      <w:del w:id="9961" w:author="Windows User" w:date="2019-09-20T01:37:00Z">
        <w:r w:rsidRPr="0033182C" w:rsidDel="00750347">
          <w:rPr>
            <w:rFonts w:cs="Times New Roman"/>
          </w:rPr>
          <w:delText xml:space="preserve">Pengujian Panel Surya dengan </w:delText>
        </w:r>
        <w:r w:rsidR="00411AC3" w:rsidRPr="0033182C" w:rsidDel="00750347">
          <w:rPr>
            <w:rFonts w:cs="Times New Roman"/>
          </w:rPr>
          <w:delText xml:space="preserve">Menggunakan Metode </w:delText>
        </w:r>
      </w:del>
      <w:del w:id="9962" w:author="Windows User" w:date="2019-09-14T03:53:00Z">
        <w:r w:rsidR="00411AC3" w:rsidRPr="0033182C" w:rsidDel="00451BA0">
          <w:rPr>
            <w:rFonts w:cs="Times New Roman"/>
          </w:rPr>
          <w:delText>Fuzzy</w:delText>
        </w:r>
      </w:del>
      <w:del w:id="9963" w:author="Windows User" w:date="2019-09-20T01:37:00Z">
        <w:r w:rsidR="00411AC3" w:rsidRPr="0033182C" w:rsidDel="00750347">
          <w:rPr>
            <w:rFonts w:cs="Times New Roman"/>
          </w:rPr>
          <w:delText xml:space="preserve"> PID</w:delText>
        </w:r>
        <w:bookmarkStart w:id="9964" w:name="_Toc23497406"/>
        <w:bookmarkStart w:id="9965" w:name="_Toc23553590"/>
        <w:bookmarkStart w:id="9966" w:name="_Toc23811943"/>
        <w:bookmarkStart w:id="9967" w:name="_Toc23881606"/>
        <w:bookmarkEnd w:id="9964"/>
        <w:bookmarkEnd w:id="9965"/>
        <w:bookmarkEnd w:id="9966"/>
        <w:bookmarkEnd w:id="9967"/>
      </w:del>
    </w:p>
    <w:p w14:paraId="7C835E7D" w14:textId="41D2802B" w:rsidR="00F25887" w:rsidRPr="0033182C" w:rsidDel="00750347" w:rsidRDefault="009D50DF" w:rsidP="009D50DF">
      <w:pPr>
        <w:rPr>
          <w:del w:id="9968" w:author="Windows User" w:date="2019-09-20T01:37:00Z"/>
          <w:rFonts w:cs="Times New Roman"/>
          <w:lang w:val="en-ID"/>
        </w:rPr>
      </w:pPr>
      <w:del w:id="9969" w:author="Windows User" w:date="2019-09-20T01:37:00Z">
        <w:r w:rsidRPr="0033182C" w:rsidDel="00750347">
          <w:rPr>
            <w:rFonts w:cs="Times New Roman"/>
            <w:lang w:val="id-ID"/>
          </w:rPr>
          <w:delText>pengujian dilakukan dengan melihat langkah/iterasi dari proses menuju arah matahari dengan posisi awal pada sudut X = 45° dan Y  = 0°. Hasi</w:delText>
        </w:r>
        <w:r w:rsidR="00387AA9" w:rsidRPr="0033182C" w:rsidDel="00750347">
          <w:rPr>
            <w:rFonts w:cs="Times New Roman"/>
            <w:lang w:val="id-ID"/>
          </w:rPr>
          <w:delText>l pengujian</w:delText>
        </w:r>
        <w:r w:rsidR="00387AA9" w:rsidRPr="0033182C" w:rsidDel="00750347">
          <w:rPr>
            <w:rFonts w:cs="Times New Roman"/>
            <w:lang w:val="en-ID"/>
          </w:rPr>
          <w:delText xml:space="preserve"> </w:delText>
        </w:r>
      </w:del>
      <w:del w:id="9970" w:author="Windows User" w:date="2019-09-14T03:53:00Z">
        <w:r w:rsidR="00387AA9" w:rsidRPr="0033182C" w:rsidDel="00451BA0">
          <w:rPr>
            <w:rFonts w:cs="Times New Roman"/>
            <w:lang w:val="en-ID"/>
          </w:rPr>
          <w:delText>fuzzy</w:delText>
        </w:r>
      </w:del>
      <w:del w:id="9971" w:author="Windows User" w:date="2019-09-20T01:37:00Z">
        <w:r w:rsidR="00387AA9" w:rsidRPr="0033182C" w:rsidDel="00750347">
          <w:rPr>
            <w:rFonts w:cs="Times New Roman"/>
            <w:lang w:val="id-ID"/>
          </w:rPr>
          <w:delText xml:space="preserve"> dapat dilihat pada </w:delText>
        </w:r>
        <w:r w:rsidR="00387AA9" w:rsidRPr="0033182C" w:rsidDel="00750347">
          <w:rPr>
            <w:rFonts w:cs="Times New Roman"/>
            <w:lang w:val="en-ID"/>
          </w:rPr>
          <w:delText>T</w:delText>
        </w:r>
        <w:r w:rsidRPr="0033182C" w:rsidDel="00750347">
          <w:rPr>
            <w:rFonts w:cs="Times New Roman"/>
            <w:lang w:val="id-ID"/>
          </w:rPr>
          <w:delText>abel</w:delText>
        </w:r>
        <w:r w:rsidR="00387AA9" w:rsidRPr="0033182C" w:rsidDel="00750347">
          <w:rPr>
            <w:rFonts w:cs="Times New Roman"/>
            <w:lang w:val="en-ID"/>
          </w:rPr>
          <w:delText xml:space="preserve"> 5.1</w:delText>
        </w:r>
        <w:r w:rsidR="00387AA9" w:rsidRPr="0033182C" w:rsidDel="00750347">
          <w:rPr>
            <w:rFonts w:cs="Times New Roman"/>
            <w:lang w:val="id-ID"/>
          </w:rPr>
          <w:delText xml:space="preserve"> </w:delText>
        </w:r>
        <w:r w:rsidR="00387AA9" w:rsidRPr="0033182C" w:rsidDel="00750347">
          <w:rPr>
            <w:rFonts w:cs="Times New Roman"/>
            <w:lang w:val="en-ID"/>
          </w:rPr>
          <w:delText>berikut.</w:delText>
        </w:r>
        <w:bookmarkStart w:id="9972" w:name="_Toc23497407"/>
        <w:bookmarkStart w:id="9973" w:name="_Toc23553591"/>
        <w:bookmarkStart w:id="9974" w:name="_Toc23811944"/>
        <w:bookmarkStart w:id="9975" w:name="_Toc23881607"/>
        <w:bookmarkEnd w:id="9972"/>
        <w:bookmarkEnd w:id="9973"/>
        <w:bookmarkEnd w:id="9974"/>
        <w:bookmarkEnd w:id="9975"/>
      </w:del>
    </w:p>
    <w:p w14:paraId="648569A6" w14:textId="4EEE1241" w:rsidR="00F25887" w:rsidRPr="0033182C" w:rsidDel="00750347" w:rsidRDefault="00F25887" w:rsidP="00387AA9">
      <w:pPr>
        <w:pStyle w:val="Caption"/>
        <w:keepNext/>
        <w:spacing w:after="0" w:line="360" w:lineRule="auto"/>
        <w:ind w:firstLine="720"/>
        <w:rPr>
          <w:del w:id="9976" w:author="Windows User" w:date="2019-09-20T01:37:00Z"/>
          <w:rFonts w:cs="Times New Roman"/>
          <w:i w:val="0"/>
          <w:color w:val="auto"/>
          <w:sz w:val="24"/>
        </w:rPr>
      </w:pPr>
      <w:del w:id="9977" w:author="Windows User" w:date="2019-09-20T01:37:00Z">
        <w:r w:rsidRPr="0033182C" w:rsidDel="00750347">
          <w:rPr>
            <w:rFonts w:cs="Times New Roman"/>
            <w:i w:val="0"/>
            <w:iCs w:val="0"/>
            <w:noProof/>
          </w:rPr>
          <mc:AlternateContent>
            <mc:Choice Requires="wps">
              <w:drawing>
                <wp:anchor distT="0" distB="0" distL="114300" distR="114300" simplePos="0" relativeHeight="251681792" behindDoc="0" locked="0" layoutInCell="1" allowOverlap="1" wp14:anchorId="2815C20F" wp14:editId="3FFC35BB">
                  <wp:simplePos x="0" y="0"/>
                  <wp:positionH relativeFrom="column">
                    <wp:posOffset>3413760</wp:posOffset>
                  </wp:positionH>
                  <wp:positionV relativeFrom="paragraph">
                    <wp:posOffset>1677670</wp:posOffset>
                  </wp:positionV>
                  <wp:extent cx="16262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2C6D7B54" w14:textId="14483612" w:rsidR="000B6C7D" w:rsidRPr="00F25887" w:rsidRDefault="000B6C7D" w:rsidP="00F25887">
                              <w:pPr>
                                <w:pStyle w:val="Caption"/>
                                <w:rPr>
                                  <w:i w:val="0"/>
                                  <w:noProof/>
                                  <w:sz w:val="24"/>
                                </w:rPr>
                              </w:pPr>
                              <w:bookmarkStart w:id="9978" w:name="_Toc23880278"/>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9979"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9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C20F" id="Text Box 50" o:spid="_x0000_s1068" type="#_x0000_t202" style="position:absolute;left:0;text-align:left;margin-left:268.8pt;margin-top:132.1pt;width:128.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" stroked="f">
                  <v:textbox style="mso-fit-shape-to-text:t" inset="0,0,0,0">
                    <w:txbxContent>
                      <w:p w14:paraId="2C6D7B54" w14:textId="14483612" w:rsidR="000B6C7D" w:rsidRPr="00F25887" w:rsidRDefault="000B6C7D" w:rsidP="00F25887">
                        <w:pPr>
                          <w:pStyle w:val="Caption"/>
                          <w:rPr>
                            <w:i w:val="0"/>
                            <w:noProof/>
                            <w:sz w:val="24"/>
                          </w:rPr>
                        </w:pPr>
                        <w:bookmarkStart w:id="9980" w:name="_Toc23880278"/>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9981"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9980"/>
                      </w:p>
                    </w:txbxContent>
                  </v:textbox>
                </v:shape>
              </w:pict>
            </mc:Fallback>
          </mc:AlternateContent>
        </w:r>
        <w:r w:rsidRPr="0033182C" w:rsidDel="00750347">
          <w:rPr>
            <w:rFonts w:cs="Times New Roman"/>
            <w:iCs w:val="0"/>
            <w:noProof/>
          </w:rPr>
          <w:drawing>
            <wp:anchor distT="0" distB="0" distL="114300" distR="114300" simplePos="0" relativeHeight="251679744" behindDoc="0" locked="0" layoutInCell="1" allowOverlap="1" wp14:anchorId="76A2085D" wp14:editId="49A6227F">
              <wp:simplePos x="0" y="0"/>
              <wp:positionH relativeFrom="margin">
                <wp:align>right</wp:align>
              </wp:positionH>
              <wp:positionV relativeFrom="paragraph">
                <wp:posOffset>205690</wp:posOffset>
              </wp:positionV>
              <wp:extent cx="1626499" cy="141583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626499" cy="1415838"/>
                      </a:xfrm>
                      <a:prstGeom prst="rect">
                        <a:avLst/>
                      </a:prstGeom>
                    </pic:spPr>
                  </pic:pic>
                </a:graphicData>
              </a:graphic>
              <wp14:sizeRelH relativeFrom="page">
                <wp14:pctWidth>0</wp14:pctWidth>
              </wp14:sizeRelH>
              <wp14:sizeRelV relativeFrom="page">
                <wp14:pctHeight>0</wp14:pctHeight>
              </wp14:sizeRelV>
            </wp:anchor>
          </w:drawing>
        </w:r>
        <w:r w:rsidRPr="0033182C" w:rsidDel="00750347">
          <w:rPr>
            <w:rFonts w:cs="Times New Roman"/>
            <w:i w:val="0"/>
            <w:color w:val="auto"/>
            <w:sz w:val="24"/>
          </w:rPr>
          <w:delText xml:space="preserve">Tabel. </w:delText>
        </w:r>
        <w:r w:rsidRPr="0033182C" w:rsidDel="00750347">
          <w:rPr>
            <w:rFonts w:cs="Times New Roman"/>
            <w:iCs w:val="0"/>
          </w:rPr>
          <w:fldChar w:fldCharType="begin"/>
        </w:r>
        <w:r w:rsidRPr="0033182C" w:rsidDel="00750347">
          <w:rPr>
            <w:rFonts w:cs="Times New Roman"/>
            <w:i w:val="0"/>
            <w:color w:val="auto"/>
            <w:sz w:val="24"/>
          </w:rPr>
          <w:delInstrText xml:space="preserve"> STYLEREF 1 \s </w:delInstrText>
        </w:r>
        <w:r w:rsidRPr="0033182C" w:rsidDel="00750347">
          <w:rPr>
            <w:rFonts w:cs="Times New Roman"/>
            <w:iCs w:val="0"/>
          </w:rPr>
          <w:fldChar w:fldCharType="separate"/>
        </w:r>
        <w:r w:rsidRPr="0033182C" w:rsidDel="00750347">
          <w:rPr>
            <w:rFonts w:cs="Times New Roman"/>
            <w:i w:val="0"/>
            <w:noProof/>
            <w:color w:val="auto"/>
            <w:sz w:val="24"/>
          </w:rPr>
          <w:delText>5</w:delText>
        </w:r>
        <w:r w:rsidRPr="0033182C" w:rsidDel="00750347">
          <w:rPr>
            <w:rFonts w:cs="Times New Roman"/>
            <w:iCs w:val="0"/>
          </w:rPr>
          <w:fldChar w:fldCharType="end"/>
        </w:r>
        <w:r w:rsidRPr="0033182C" w:rsidDel="00750347">
          <w:rPr>
            <w:rFonts w:cs="Times New Roman"/>
            <w:i w:val="0"/>
            <w:color w:val="auto"/>
            <w:sz w:val="24"/>
          </w:rPr>
          <w:delText>.</w:delText>
        </w:r>
        <w:r w:rsidRPr="0033182C" w:rsidDel="00750347">
          <w:rPr>
            <w:rFonts w:cs="Times New Roman"/>
            <w:iCs w:val="0"/>
          </w:rPr>
          <w:fldChar w:fldCharType="begin"/>
        </w:r>
        <w:r w:rsidRPr="0033182C" w:rsidDel="00750347">
          <w:rPr>
            <w:rFonts w:cs="Times New Roman"/>
            <w:i w:val="0"/>
            <w:color w:val="auto"/>
            <w:sz w:val="24"/>
          </w:rPr>
          <w:delInstrText xml:space="preserve"> SEQ Tabel. \* ARABIC \s 1 </w:delInstrText>
        </w:r>
        <w:r w:rsidRPr="0033182C" w:rsidDel="00750347">
          <w:rPr>
            <w:rFonts w:cs="Times New Roman"/>
            <w:iCs w:val="0"/>
          </w:rPr>
          <w:fldChar w:fldCharType="separate"/>
        </w:r>
        <w:r w:rsidRPr="0033182C" w:rsidDel="00750347">
          <w:rPr>
            <w:rFonts w:cs="Times New Roman"/>
            <w:i w:val="0"/>
            <w:noProof/>
            <w:color w:val="auto"/>
            <w:sz w:val="24"/>
          </w:rPr>
          <w:delText>1</w:delText>
        </w:r>
        <w:r w:rsidRPr="0033182C" w:rsidDel="00750347">
          <w:rPr>
            <w:rFonts w:cs="Times New Roman"/>
            <w:iCs w:val="0"/>
          </w:rPr>
          <w:fldChar w:fldCharType="end"/>
        </w:r>
        <w:r w:rsidRPr="0033182C" w:rsidDel="00750347">
          <w:rPr>
            <w:rFonts w:cs="Times New Roman"/>
            <w:i w:val="0"/>
            <w:color w:val="auto"/>
            <w:sz w:val="24"/>
          </w:rPr>
          <w:delText xml:space="preserve"> Hasil uji metode </w:delText>
        </w:r>
      </w:del>
      <w:del w:id="9982" w:author="Windows User" w:date="2019-09-14T03:53:00Z">
        <w:r w:rsidRPr="0033182C" w:rsidDel="00451BA0">
          <w:rPr>
            <w:rFonts w:cs="Times New Roman"/>
            <w:i w:val="0"/>
            <w:color w:val="auto"/>
            <w:sz w:val="24"/>
          </w:rPr>
          <w:delText>fuzzy</w:delText>
        </w:r>
      </w:del>
      <w:bookmarkStart w:id="9983" w:name="_Toc23497408"/>
      <w:bookmarkStart w:id="9984" w:name="_Toc23553592"/>
      <w:bookmarkStart w:id="9985" w:name="_Toc23811945"/>
      <w:bookmarkStart w:id="9986" w:name="_Toc23881608"/>
      <w:bookmarkEnd w:id="9983"/>
      <w:bookmarkEnd w:id="9984"/>
      <w:bookmarkEnd w:id="9985"/>
      <w:bookmarkEnd w:id="9986"/>
    </w:p>
    <w:tbl>
      <w:tblPr>
        <w:tblStyle w:val="TableGrid"/>
        <w:tblW w:w="4820" w:type="dxa"/>
        <w:tblLook w:val="04A0" w:firstRow="1" w:lastRow="0" w:firstColumn="1" w:lastColumn="0" w:noHBand="0" w:noVBand="1"/>
      </w:tblPr>
      <w:tblGrid>
        <w:gridCol w:w="1580"/>
        <w:gridCol w:w="1320"/>
        <w:gridCol w:w="960"/>
        <w:gridCol w:w="960"/>
      </w:tblGrid>
      <w:tr w:rsidR="00F25887" w:rsidRPr="0033182C" w:rsidDel="00750347" w14:paraId="290D3B27" w14:textId="4891FE25" w:rsidTr="00F25887">
        <w:trPr>
          <w:trHeight w:val="300"/>
          <w:del w:id="9987" w:author="Windows User" w:date="2019-09-20T01:37:00Z"/>
        </w:trPr>
        <w:tc>
          <w:tcPr>
            <w:tcW w:w="1580" w:type="dxa"/>
            <w:noWrap/>
            <w:hideMark/>
          </w:tcPr>
          <w:p w14:paraId="19C78265" w14:textId="1E3F2C65" w:rsidR="00F25887" w:rsidRPr="0033182C" w:rsidDel="00750347" w:rsidRDefault="00F25887" w:rsidP="00F25887">
            <w:pPr>
              <w:spacing w:after="0" w:line="240" w:lineRule="auto"/>
              <w:jc w:val="left"/>
              <w:rPr>
                <w:del w:id="9988" w:author="Windows User" w:date="2019-09-20T01:37:00Z"/>
                <w:rFonts w:eastAsia="Times New Roman" w:cs="Times New Roman"/>
                <w:sz w:val="22"/>
              </w:rPr>
            </w:pPr>
            <w:del w:id="9989" w:author="Windows User" w:date="2019-09-20T01:37:00Z">
              <w:r w:rsidRPr="0033182C" w:rsidDel="00750347">
                <w:rPr>
                  <w:rFonts w:eastAsia="Times New Roman" w:cs="Times New Roman"/>
                  <w:sz w:val="22"/>
                </w:rPr>
                <w:delText>error vertikal</w:delText>
              </w:r>
              <w:bookmarkStart w:id="9990" w:name="_Toc23497409"/>
              <w:bookmarkStart w:id="9991" w:name="_Toc23553593"/>
              <w:bookmarkStart w:id="9992" w:name="_Toc23811946"/>
              <w:bookmarkStart w:id="9993" w:name="_Toc23881609"/>
              <w:bookmarkEnd w:id="9990"/>
              <w:bookmarkEnd w:id="9991"/>
              <w:bookmarkEnd w:id="9992"/>
              <w:bookmarkEnd w:id="9993"/>
            </w:del>
          </w:p>
        </w:tc>
        <w:tc>
          <w:tcPr>
            <w:tcW w:w="1320" w:type="dxa"/>
            <w:noWrap/>
            <w:hideMark/>
          </w:tcPr>
          <w:p w14:paraId="15E21890" w14:textId="7896DDEE" w:rsidR="00F25887" w:rsidRPr="0033182C" w:rsidDel="00750347" w:rsidRDefault="00F25887" w:rsidP="00F25887">
            <w:pPr>
              <w:spacing w:after="0" w:line="240" w:lineRule="auto"/>
              <w:jc w:val="left"/>
              <w:rPr>
                <w:del w:id="9994" w:author="Windows User" w:date="2019-09-20T01:37:00Z"/>
                <w:rFonts w:eastAsia="Times New Roman" w:cs="Times New Roman"/>
                <w:sz w:val="22"/>
              </w:rPr>
            </w:pPr>
            <w:del w:id="9995" w:author="Windows User" w:date="2019-09-20T01:37:00Z">
              <w:r w:rsidRPr="0033182C" w:rsidDel="00750347">
                <w:rPr>
                  <w:rFonts w:eastAsia="Times New Roman" w:cs="Times New Roman"/>
                  <w:sz w:val="22"/>
                </w:rPr>
                <w:delText>error horizontal</w:delText>
              </w:r>
              <w:bookmarkStart w:id="9996" w:name="_Toc23497410"/>
              <w:bookmarkStart w:id="9997" w:name="_Toc23553594"/>
              <w:bookmarkStart w:id="9998" w:name="_Toc23811947"/>
              <w:bookmarkStart w:id="9999" w:name="_Toc23881610"/>
              <w:bookmarkEnd w:id="9996"/>
              <w:bookmarkEnd w:id="9997"/>
              <w:bookmarkEnd w:id="9998"/>
              <w:bookmarkEnd w:id="9999"/>
            </w:del>
          </w:p>
        </w:tc>
        <w:tc>
          <w:tcPr>
            <w:tcW w:w="960" w:type="dxa"/>
            <w:noWrap/>
            <w:hideMark/>
          </w:tcPr>
          <w:p w14:paraId="1DD504D0" w14:textId="4ECCD8FD" w:rsidR="00F25887" w:rsidRPr="0033182C" w:rsidDel="00750347" w:rsidRDefault="00F25887" w:rsidP="00F25887">
            <w:pPr>
              <w:spacing w:after="0" w:line="240" w:lineRule="auto"/>
              <w:jc w:val="left"/>
              <w:rPr>
                <w:del w:id="10000" w:author="Windows User" w:date="2019-09-20T01:37:00Z"/>
                <w:rFonts w:eastAsia="Times New Roman" w:cs="Times New Roman"/>
                <w:sz w:val="22"/>
              </w:rPr>
            </w:pPr>
            <w:del w:id="10001" w:author="Windows User" w:date="2019-09-20T01:37:00Z">
              <w:r w:rsidRPr="0033182C" w:rsidDel="00750347">
                <w:rPr>
                  <w:rFonts w:eastAsia="Times New Roman" w:cs="Times New Roman"/>
                  <w:sz w:val="22"/>
                </w:rPr>
                <w:delText>sudut X</w:delText>
              </w:r>
              <w:bookmarkStart w:id="10002" w:name="_Toc23497411"/>
              <w:bookmarkStart w:id="10003" w:name="_Toc23553595"/>
              <w:bookmarkStart w:id="10004" w:name="_Toc23811948"/>
              <w:bookmarkStart w:id="10005" w:name="_Toc23881611"/>
              <w:bookmarkEnd w:id="10002"/>
              <w:bookmarkEnd w:id="10003"/>
              <w:bookmarkEnd w:id="10004"/>
              <w:bookmarkEnd w:id="10005"/>
            </w:del>
          </w:p>
        </w:tc>
        <w:tc>
          <w:tcPr>
            <w:tcW w:w="960" w:type="dxa"/>
            <w:noWrap/>
            <w:hideMark/>
          </w:tcPr>
          <w:p w14:paraId="10265165" w14:textId="23AD408C" w:rsidR="00F25887" w:rsidRPr="0033182C" w:rsidDel="00750347" w:rsidRDefault="00F25887" w:rsidP="00F25887">
            <w:pPr>
              <w:spacing w:after="0" w:line="240" w:lineRule="auto"/>
              <w:jc w:val="left"/>
              <w:rPr>
                <w:del w:id="10006" w:author="Windows User" w:date="2019-09-20T01:37:00Z"/>
                <w:rFonts w:eastAsia="Times New Roman" w:cs="Times New Roman"/>
                <w:sz w:val="22"/>
              </w:rPr>
            </w:pPr>
            <w:del w:id="10007" w:author="Windows User" w:date="2019-09-20T01:37:00Z">
              <w:r w:rsidRPr="0033182C" w:rsidDel="00750347">
                <w:rPr>
                  <w:rFonts w:eastAsia="Times New Roman" w:cs="Times New Roman"/>
                  <w:sz w:val="22"/>
                </w:rPr>
                <w:delText>sudut y</w:delText>
              </w:r>
              <w:bookmarkStart w:id="10008" w:name="_Toc23497412"/>
              <w:bookmarkStart w:id="10009" w:name="_Toc23553596"/>
              <w:bookmarkStart w:id="10010" w:name="_Toc23811949"/>
              <w:bookmarkStart w:id="10011" w:name="_Toc23881612"/>
              <w:bookmarkEnd w:id="10008"/>
              <w:bookmarkEnd w:id="10009"/>
              <w:bookmarkEnd w:id="10010"/>
              <w:bookmarkEnd w:id="10011"/>
            </w:del>
          </w:p>
        </w:tc>
        <w:bookmarkStart w:id="10012" w:name="_Toc23497413"/>
        <w:bookmarkStart w:id="10013" w:name="_Toc23553597"/>
        <w:bookmarkStart w:id="10014" w:name="_Toc23811950"/>
        <w:bookmarkStart w:id="10015" w:name="_Toc23881613"/>
        <w:bookmarkEnd w:id="10012"/>
        <w:bookmarkEnd w:id="10013"/>
        <w:bookmarkEnd w:id="10014"/>
        <w:bookmarkEnd w:id="10015"/>
      </w:tr>
      <w:tr w:rsidR="00F25887" w:rsidRPr="0033182C" w:rsidDel="00750347" w14:paraId="47FF94C1" w14:textId="383CC7D4" w:rsidTr="00F25887">
        <w:trPr>
          <w:trHeight w:val="300"/>
          <w:del w:id="10016" w:author="Windows User" w:date="2019-09-20T01:37:00Z"/>
        </w:trPr>
        <w:tc>
          <w:tcPr>
            <w:tcW w:w="1580" w:type="dxa"/>
            <w:noWrap/>
            <w:hideMark/>
          </w:tcPr>
          <w:p w14:paraId="7BA30821" w14:textId="23CFAFA1" w:rsidR="00F25887" w:rsidRPr="0033182C" w:rsidDel="00750347" w:rsidRDefault="00F25887" w:rsidP="00F25887">
            <w:pPr>
              <w:spacing w:after="0" w:line="240" w:lineRule="auto"/>
              <w:jc w:val="right"/>
              <w:rPr>
                <w:del w:id="10017" w:author="Windows User" w:date="2019-09-20T01:37:00Z"/>
                <w:rFonts w:eastAsia="Times New Roman" w:cs="Times New Roman"/>
                <w:sz w:val="22"/>
              </w:rPr>
            </w:pPr>
            <w:del w:id="10018" w:author="Windows User" w:date="2019-09-20T01:37:00Z">
              <w:r w:rsidRPr="0033182C" w:rsidDel="00750347">
                <w:rPr>
                  <w:rFonts w:eastAsia="Times New Roman" w:cs="Times New Roman"/>
                  <w:sz w:val="22"/>
                </w:rPr>
                <w:delText xml:space="preserve">  50</w:delText>
              </w:r>
              <w:bookmarkStart w:id="10019" w:name="_Toc23497414"/>
              <w:bookmarkStart w:id="10020" w:name="_Toc23553598"/>
              <w:bookmarkStart w:id="10021" w:name="_Toc23811951"/>
              <w:bookmarkStart w:id="10022" w:name="_Toc23881614"/>
              <w:bookmarkEnd w:id="10019"/>
              <w:bookmarkEnd w:id="10020"/>
              <w:bookmarkEnd w:id="10021"/>
              <w:bookmarkEnd w:id="10022"/>
            </w:del>
          </w:p>
        </w:tc>
        <w:tc>
          <w:tcPr>
            <w:tcW w:w="1320" w:type="dxa"/>
            <w:noWrap/>
            <w:hideMark/>
          </w:tcPr>
          <w:p w14:paraId="387BC656" w14:textId="71917353" w:rsidR="00F25887" w:rsidRPr="0033182C" w:rsidDel="00750347" w:rsidRDefault="00F25887" w:rsidP="00F25887">
            <w:pPr>
              <w:spacing w:after="0" w:line="240" w:lineRule="auto"/>
              <w:jc w:val="right"/>
              <w:rPr>
                <w:del w:id="10023" w:author="Windows User" w:date="2019-09-20T01:37:00Z"/>
                <w:rFonts w:eastAsia="Times New Roman" w:cs="Times New Roman"/>
                <w:sz w:val="22"/>
              </w:rPr>
            </w:pPr>
            <w:del w:id="10024" w:author="Windows User" w:date="2019-09-20T01:37:00Z">
              <w:r w:rsidRPr="0033182C" w:rsidDel="00750347">
                <w:rPr>
                  <w:rFonts w:eastAsia="Times New Roman" w:cs="Times New Roman"/>
                  <w:sz w:val="22"/>
                </w:rPr>
                <w:delText>298</w:delText>
              </w:r>
              <w:bookmarkStart w:id="10025" w:name="_Toc23497415"/>
              <w:bookmarkStart w:id="10026" w:name="_Toc23553599"/>
              <w:bookmarkStart w:id="10027" w:name="_Toc23811952"/>
              <w:bookmarkStart w:id="10028" w:name="_Toc23881615"/>
              <w:bookmarkEnd w:id="10025"/>
              <w:bookmarkEnd w:id="10026"/>
              <w:bookmarkEnd w:id="10027"/>
              <w:bookmarkEnd w:id="10028"/>
            </w:del>
          </w:p>
        </w:tc>
        <w:tc>
          <w:tcPr>
            <w:tcW w:w="960" w:type="dxa"/>
            <w:noWrap/>
            <w:hideMark/>
          </w:tcPr>
          <w:p w14:paraId="7F749DE4" w14:textId="74022E10" w:rsidR="00F25887" w:rsidRPr="0033182C" w:rsidDel="00750347" w:rsidRDefault="00F25887" w:rsidP="00F25887">
            <w:pPr>
              <w:spacing w:after="0" w:line="240" w:lineRule="auto"/>
              <w:jc w:val="right"/>
              <w:rPr>
                <w:del w:id="10029" w:author="Windows User" w:date="2019-09-20T01:37:00Z"/>
                <w:rFonts w:eastAsia="Times New Roman" w:cs="Times New Roman"/>
                <w:sz w:val="22"/>
              </w:rPr>
            </w:pPr>
            <w:del w:id="10030" w:author="Windows User" w:date="2019-09-20T01:37:00Z">
              <w:r w:rsidRPr="0033182C" w:rsidDel="00750347">
                <w:rPr>
                  <w:rFonts w:eastAsia="Times New Roman" w:cs="Times New Roman"/>
                  <w:sz w:val="22"/>
                </w:rPr>
                <w:delText>45</w:delText>
              </w:r>
              <w:bookmarkStart w:id="10031" w:name="_Toc23497416"/>
              <w:bookmarkStart w:id="10032" w:name="_Toc23553600"/>
              <w:bookmarkStart w:id="10033" w:name="_Toc23811953"/>
              <w:bookmarkStart w:id="10034" w:name="_Toc23881616"/>
              <w:bookmarkEnd w:id="10031"/>
              <w:bookmarkEnd w:id="10032"/>
              <w:bookmarkEnd w:id="10033"/>
              <w:bookmarkEnd w:id="10034"/>
            </w:del>
          </w:p>
        </w:tc>
        <w:tc>
          <w:tcPr>
            <w:tcW w:w="960" w:type="dxa"/>
            <w:noWrap/>
            <w:hideMark/>
          </w:tcPr>
          <w:p w14:paraId="37DA2D10" w14:textId="12ADFFD8" w:rsidR="00F25887" w:rsidRPr="0033182C" w:rsidDel="00750347" w:rsidRDefault="00F25887" w:rsidP="00F25887">
            <w:pPr>
              <w:spacing w:after="0" w:line="240" w:lineRule="auto"/>
              <w:jc w:val="right"/>
              <w:rPr>
                <w:del w:id="10035" w:author="Windows User" w:date="2019-09-20T01:37:00Z"/>
                <w:rFonts w:eastAsia="Times New Roman" w:cs="Times New Roman"/>
                <w:sz w:val="22"/>
              </w:rPr>
            </w:pPr>
            <w:del w:id="10036" w:author="Windows User" w:date="2019-09-20T01:37:00Z">
              <w:r w:rsidRPr="0033182C" w:rsidDel="00750347">
                <w:rPr>
                  <w:rFonts w:eastAsia="Times New Roman" w:cs="Times New Roman"/>
                  <w:sz w:val="22"/>
                </w:rPr>
                <w:delText>180</w:delText>
              </w:r>
              <w:bookmarkStart w:id="10037" w:name="_Toc23497417"/>
              <w:bookmarkStart w:id="10038" w:name="_Toc23553601"/>
              <w:bookmarkStart w:id="10039" w:name="_Toc23811954"/>
              <w:bookmarkStart w:id="10040" w:name="_Toc23881617"/>
              <w:bookmarkEnd w:id="10037"/>
              <w:bookmarkEnd w:id="10038"/>
              <w:bookmarkEnd w:id="10039"/>
              <w:bookmarkEnd w:id="10040"/>
            </w:del>
          </w:p>
        </w:tc>
        <w:bookmarkStart w:id="10041" w:name="_Toc23497418"/>
        <w:bookmarkStart w:id="10042" w:name="_Toc23553602"/>
        <w:bookmarkStart w:id="10043" w:name="_Toc23811955"/>
        <w:bookmarkStart w:id="10044" w:name="_Toc23881618"/>
        <w:bookmarkEnd w:id="10041"/>
        <w:bookmarkEnd w:id="10042"/>
        <w:bookmarkEnd w:id="10043"/>
        <w:bookmarkEnd w:id="10044"/>
      </w:tr>
      <w:tr w:rsidR="00F25887" w:rsidRPr="0033182C" w:rsidDel="00750347" w14:paraId="2CD3547A" w14:textId="35970D78" w:rsidTr="00F25887">
        <w:trPr>
          <w:trHeight w:val="300"/>
          <w:del w:id="10045" w:author="Windows User" w:date="2019-09-20T01:37:00Z"/>
        </w:trPr>
        <w:tc>
          <w:tcPr>
            <w:tcW w:w="1580" w:type="dxa"/>
            <w:noWrap/>
            <w:hideMark/>
          </w:tcPr>
          <w:p w14:paraId="32FA9711" w14:textId="0ECAD900" w:rsidR="00F25887" w:rsidRPr="0033182C" w:rsidDel="00750347" w:rsidRDefault="00F25887" w:rsidP="00F25887">
            <w:pPr>
              <w:spacing w:after="0" w:line="240" w:lineRule="auto"/>
              <w:jc w:val="right"/>
              <w:rPr>
                <w:del w:id="10046" w:author="Windows User" w:date="2019-09-20T01:37:00Z"/>
                <w:rFonts w:eastAsia="Times New Roman" w:cs="Times New Roman"/>
                <w:sz w:val="22"/>
              </w:rPr>
            </w:pPr>
            <w:del w:id="10047" w:author="Windows User" w:date="2019-09-20T01:37:00Z">
              <w:r w:rsidRPr="0033182C" w:rsidDel="00750347">
                <w:rPr>
                  <w:rFonts w:eastAsia="Times New Roman" w:cs="Times New Roman"/>
                  <w:sz w:val="22"/>
                </w:rPr>
                <w:delText>49</w:delText>
              </w:r>
              <w:bookmarkStart w:id="10048" w:name="_Toc23497419"/>
              <w:bookmarkStart w:id="10049" w:name="_Toc23553603"/>
              <w:bookmarkStart w:id="10050" w:name="_Toc23811956"/>
              <w:bookmarkStart w:id="10051" w:name="_Toc23881619"/>
              <w:bookmarkEnd w:id="10048"/>
              <w:bookmarkEnd w:id="10049"/>
              <w:bookmarkEnd w:id="10050"/>
              <w:bookmarkEnd w:id="10051"/>
            </w:del>
          </w:p>
        </w:tc>
        <w:tc>
          <w:tcPr>
            <w:tcW w:w="1320" w:type="dxa"/>
            <w:noWrap/>
            <w:hideMark/>
          </w:tcPr>
          <w:p w14:paraId="528230AE" w14:textId="16F38555" w:rsidR="00F25887" w:rsidRPr="0033182C" w:rsidDel="00750347" w:rsidRDefault="00F25887" w:rsidP="00F25887">
            <w:pPr>
              <w:spacing w:after="0" w:line="240" w:lineRule="auto"/>
              <w:jc w:val="right"/>
              <w:rPr>
                <w:del w:id="10052" w:author="Windows User" w:date="2019-09-20T01:37:00Z"/>
                <w:rFonts w:eastAsia="Times New Roman" w:cs="Times New Roman"/>
                <w:sz w:val="22"/>
              </w:rPr>
            </w:pPr>
            <w:del w:id="10053" w:author="Windows User" w:date="2019-09-20T01:37:00Z">
              <w:r w:rsidRPr="0033182C" w:rsidDel="00750347">
                <w:rPr>
                  <w:rFonts w:eastAsia="Times New Roman" w:cs="Times New Roman"/>
                  <w:sz w:val="22"/>
                </w:rPr>
                <w:delText>299</w:delText>
              </w:r>
              <w:bookmarkStart w:id="10054" w:name="_Toc23497420"/>
              <w:bookmarkStart w:id="10055" w:name="_Toc23553604"/>
              <w:bookmarkStart w:id="10056" w:name="_Toc23811957"/>
              <w:bookmarkStart w:id="10057" w:name="_Toc23881620"/>
              <w:bookmarkEnd w:id="10054"/>
              <w:bookmarkEnd w:id="10055"/>
              <w:bookmarkEnd w:id="10056"/>
              <w:bookmarkEnd w:id="10057"/>
            </w:del>
          </w:p>
        </w:tc>
        <w:tc>
          <w:tcPr>
            <w:tcW w:w="960" w:type="dxa"/>
            <w:noWrap/>
            <w:hideMark/>
          </w:tcPr>
          <w:p w14:paraId="67926451" w14:textId="174EC76D" w:rsidR="00F25887" w:rsidRPr="0033182C" w:rsidDel="00750347" w:rsidRDefault="00F25887" w:rsidP="00F25887">
            <w:pPr>
              <w:spacing w:after="0" w:line="240" w:lineRule="auto"/>
              <w:jc w:val="right"/>
              <w:rPr>
                <w:del w:id="10058" w:author="Windows User" w:date="2019-09-20T01:37:00Z"/>
                <w:rFonts w:eastAsia="Times New Roman" w:cs="Times New Roman"/>
                <w:sz w:val="22"/>
              </w:rPr>
            </w:pPr>
            <w:del w:id="10059" w:author="Windows User" w:date="2019-09-20T01:37:00Z">
              <w:r w:rsidRPr="0033182C" w:rsidDel="00750347">
                <w:rPr>
                  <w:rFonts w:eastAsia="Times New Roman" w:cs="Times New Roman"/>
                  <w:sz w:val="22"/>
                </w:rPr>
                <w:delText>55</w:delText>
              </w:r>
              <w:bookmarkStart w:id="10060" w:name="_Toc23497421"/>
              <w:bookmarkStart w:id="10061" w:name="_Toc23553605"/>
              <w:bookmarkStart w:id="10062" w:name="_Toc23811958"/>
              <w:bookmarkStart w:id="10063" w:name="_Toc23881621"/>
              <w:bookmarkEnd w:id="10060"/>
              <w:bookmarkEnd w:id="10061"/>
              <w:bookmarkEnd w:id="10062"/>
              <w:bookmarkEnd w:id="10063"/>
            </w:del>
          </w:p>
        </w:tc>
        <w:tc>
          <w:tcPr>
            <w:tcW w:w="960" w:type="dxa"/>
            <w:noWrap/>
            <w:hideMark/>
          </w:tcPr>
          <w:p w14:paraId="761F60D9" w14:textId="44456741" w:rsidR="00F25887" w:rsidRPr="0033182C" w:rsidDel="00750347" w:rsidRDefault="00F25887" w:rsidP="00F25887">
            <w:pPr>
              <w:spacing w:after="0" w:line="240" w:lineRule="auto"/>
              <w:jc w:val="right"/>
              <w:rPr>
                <w:del w:id="10064" w:author="Windows User" w:date="2019-09-20T01:37:00Z"/>
                <w:rFonts w:eastAsia="Times New Roman" w:cs="Times New Roman"/>
                <w:sz w:val="22"/>
              </w:rPr>
            </w:pPr>
            <w:del w:id="10065" w:author="Windows User" w:date="2019-09-20T01:37:00Z">
              <w:r w:rsidRPr="0033182C" w:rsidDel="00750347">
                <w:rPr>
                  <w:rFonts w:eastAsia="Times New Roman" w:cs="Times New Roman"/>
                  <w:sz w:val="22"/>
                </w:rPr>
                <w:delText>180</w:delText>
              </w:r>
              <w:bookmarkStart w:id="10066" w:name="_Toc23497422"/>
              <w:bookmarkStart w:id="10067" w:name="_Toc23553606"/>
              <w:bookmarkStart w:id="10068" w:name="_Toc23811959"/>
              <w:bookmarkStart w:id="10069" w:name="_Toc23881622"/>
              <w:bookmarkEnd w:id="10066"/>
              <w:bookmarkEnd w:id="10067"/>
              <w:bookmarkEnd w:id="10068"/>
              <w:bookmarkEnd w:id="10069"/>
            </w:del>
          </w:p>
        </w:tc>
        <w:bookmarkStart w:id="10070" w:name="_Toc23497423"/>
        <w:bookmarkStart w:id="10071" w:name="_Toc23553607"/>
        <w:bookmarkStart w:id="10072" w:name="_Toc23811960"/>
        <w:bookmarkStart w:id="10073" w:name="_Toc23881623"/>
        <w:bookmarkEnd w:id="10070"/>
        <w:bookmarkEnd w:id="10071"/>
        <w:bookmarkEnd w:id="10072"/>
        <w:bookmarkEnd w:id="10073"/>
      </w:tr>
      <w:tr w:rsidR="00F25887" w:rsidRPr="0033182C" w:rsidDel="00750347" w14:paraId="1D5DE6A0" w14:textId="1186D5A5" w:rsidTr="00F25887">
        <w:trPr>
          <w:trHeight w:val="300"/>
          <w:del w:id="10074" w:author="Windows User" w:date="2019-09-20T01:37:00Z"/>
        </w:trPr>
        <w:tc>
          <w:tcPr>
            <w:tcW w:w="1580" w:type="dxa"/>
            <w:noWrap/>
            <w:hideMark/>
          </w:tcPr>
          <w:p w14:paraId="425C98AC" w14:textId="7EEC7ACC" w:rsidR="00F25887" w:rsidRPr="0033182C" w:rsidDel="00750347" w:rsidRDefault="00F25887" w:rsidP="00F25887">
            <w:pPr>
              <w:spacing w:after="0" w:line="240" w:lineRule="auto"/>
              <w:jc w:val="right"/>
              <w:rPr>
                <w:del w:id="10075" w:author="Windows User" w:date="2019-09-20T01:37:00Z"/>
                <w:rFonts w:eastAsia="Times New Roman" w:cs="Times New Roman"/>
                <w:sz w:val="22"/>
              </w:rPr>
            </w:pPr>
            <w:del w:id="10076" w:author="Windows User" w:date="2019-09-20T01:37:00Z">
              <w:r w:rsidRPr="0033182C" w:rsidDel="00750347">
                <w:rPr>
                  <w:rFonts w:eastAsia="Times New Roman" w:cs="Times New Roman"/>
                  <w:sz w:val="22"/>
                </w:rPr>
                <w:delText>49</w:delText>
              </w:r>
              <w:bookmarkStart w:id="10077" w:name="_Toc23497424"/>
              <w:bookmarkStart w:id="10078" w:name="_Toc23553608"/>
              <w:bookmarkStart w:id="10079" w:name="_Toc23811961"/>
              <w:bookmarkStart w:id="10080" w:name="_Toc23881624"/>
              <w:bookmarkEnd w:id="10077"/>
              <w:bookmarkEnd w:id="10078"/>
              <w:bookmarkEnd w:id="10079"/>
              <w:bookmarkEnd w:id="10080"/>
            </w:del>
          </w:p>
        </w:tc>
        <w:tc>
          <w:tcPr>
            <w:tcW w:w="1320" w:type="dxa"/>
            <w:noWrap/>
            <w:hideMark/>
          </w:tcPr>
          <w:p w14:paraId="7559DBD8" w14:textId="512FEBE1" w:rsidR="00F25887" w:rsidRPr="0033182C" w:rsidDel="00750347" w:rsidRDefault="00F25887" w:rsidP="00F25887">
            <w:pPr>
              <w:spacing w:after="0" w:line="240" w:lineRule="auto"/>
              <w:jc w:val="right"/>
              <w:rPr>
                <w:del w:id="10081" w:author="Windows User" w:date="2019-09-20T01:37:00Z"/>
                <w:rFonts w:eastAsia="Times New Roman" w:cs="Times New Roman"/>
                <w:sz w:val="22"/>
              </w:rPr>
            </w:pPr>
            <w:del w:id="10082" w:author="Windows User" w:date="2019-09-20T01:37:00Z">
              <w:r w:rsidRPr="0033182C" w:rsidDel="00750347">
                <w:rPr>
                  <w:rFonts w:eastAsia="Times New Roman" w:cs="Times New Roman"/>
                  <w:sz w:val="22"/>
                </w:rPr>
                <w:delText>304</w:delText>
              </w:r>
              <w:bookmarkStart w:id="10083" w:name="_Toc23497425"/>
              <w:bookmarkStart w:id="10084" w:name="_Toc23553609"/>
              <w:bookmarkStart w:id="10085" w:name="_Toc23811962"/>
              <w:bookmarkStart w:id="10086" w:name="_Toc23881625"/>
              <w:bookmarkEnd w:id="10083"/>
              <w:bookmarkEnd w:id="10084"/>
              <w:bookmarkEnd w:id="10085"/>
              <w:bookmarkEnd w:id="10086"/>
            </w:del>
          </w:p>
        </w:tc>
        <w:tc>
          <w:tcPr>
            <w:tcW w:w="960" w:type="dxa"/>
            <w:noWrap/>
            <w:hideMark/>
          </w:tcPr>
          <w:p w14:paraId="1353D3C0" w14:textId="3678F5AC" w:rsidR="00F25887" w:rsidRPr="0033182C" w:rsidDel="00750347" w:rsidRDefault="00F25887" w:rsidP="00F25887">
            <w:pPr>
              <w:spacing w:after="0" w:line="240" w:lineRule="auto"/>
              <w:jc w:val="right"/>
              <w:rPr>
                <w:del w:id="10087" w:author="Windows User" w:date="2019-09-20T01:37:00Z"/>
                <w:rFonts w:eastAsia="Times New Roman" w:cs="Times New Roman"/>
                <w:sz w:val="22"/>
              </w:rPr>
            </w:pPr>
            <w:del w:id="10088" w:author="Windows User" w:date="2019-09-20T01:37:00Z">
              <w:r w:rsidRPr="0033182C" w:rsidDel="00750347">
                <w:rPr>
                  <w:rFonts w:eastAsia="Times New Roman" w:cs="Times New Roman"/>
                  <w:sz w:val="22"/>
                </w:rPr>
                <w:delText>65</w:delText>
              </w:r>
              <w:bookmarkStart w:id="10089" w:name="_Toc23497426"/>
              <w:bookmarkStart w:id="10090" w:name="_Toc23553610"/>
              <w:bookmarkStart w:id="10091" w:name="_Toc23811963"/>
              <w:bookmarkStart w:id="10092" w:name="_Toc23881626"/>
              <w:bookmarkEnd w:id="10089"/>
              <w:bookmarkEnd w:id="10090"/>
              <w:bookmarkEnd w:id="10091"/>
              <w:bookmarkEnd w:id="10092"/>
            </w:del>
          </w:p>
        </w:tc>
        <w:tc>
          <w:tcPr>
            <w:tcW w:w="960" w:type="dxa"/>
            <w:noWrap/>
            <w:hideMark/>
          </w:tcPr>
          <w:p w14:paraId="11EF1DFB" w14:textId="5975A6A4" w:rsidR="00F25887" w:rsidRPr="0033182C" w:rsidDel="00750347" w:rsidRDefault="00F25887" w:rsidP="00F25887">
            <w:pPr>
              <w:spacing w:after="0" w:line="240" w:lineRule="auto"/>
              <w:jc w:val="right"/>
              <w:rPr>
                <w:del w:id="10093" w:author="Windows User" w:date="2019-09-20T01:37:00Z"/>
                <w:rFonts w:eastAsia="Times New Roman" w:cs="Times New Roman"/>
                <w:sz w:val="22"/>
              </w:rPr>
            </w:pPr>
            <w:del w:id="10094" w:author="Windows User" w:date="2019-09-20T01:37:00Z">
              <w:r w:rsidRPr="0033182C" w:rsidDel="00750347">
                <w:rPr>
                  <w:rFonts w:eastAsia="Times New Roman" w:cs="Times New Roman"/>
                  <w:sz w:val="22"/>
                </w:rPr>
                <w:delText>180</w:delText>
              </w:r>
              <w:bookmarkStart w:id="10095" w:name="_Toc23497427"/>
              <w:bookmarkStart w:id="10096" w:name="_Toc23553611"/>
              <w:bookmarkStart w:id="10097" w:name="_Toc23811964"/>
              <w:bookmarkStart w:id="10098" w:name="_Toc23881627"/>
              <w:bookmarkEnd w:id="10095"/>
              <w:bookmarkEnd w:id="10096"/>
              <w:bookmarkEnd w:id="10097"/>
              <w:bookmarkEnd w:id="10098"/>
            </w:del>
          </w:p>
        </w:tc>
        <w:bookmarkStart w:id="10099" w:name="_Toc23497428"/>
        <w:bookmarkStart w:id="10100" w:name="_Toc23553612"/>
        <w:bookmarkStart w:id="10101" w:name="_Toc23811965"/>
        <w:bookmarkStart w:id="10102" w:name="_Toc23881628"/>
        <w:bookmarkEnd w:id="10099"/>
        <w:bookmarkEnd w:id="10100"/>
        <w:bookmarkEnd w:id="10101"/>
        <w:bookmarkEnd w:id="10102"/>
      </w:tr>
      <w:tr w:rsidR="00F25887" w:rsidRPr="0033182C" w:rsidDel="00750347" w14:paraId="400FC947" w14:textId="0089EE5D" w:rsidTr="00F25887">
        <w:trPr>
          <w:trHeight w:val="300"/>
          <w:del w:id="10103" w:author="Windows User" w:date="2019-09-20T01:37:00Z"/>
        </w:trPr>
        <w:tc>
          <w:tcPr>
            <w:tcW w:w="1580" w:type="dxa"/>
            <w:noWrap/>
            <w:hideMark/>
          </w:tcPr>
          <w:p w14:paraId="366543B2" w14:textId="7CBEDC47" w:rsidR="00F25887" w:rsidRPr="0033182C" w:rsidDel="00750347" w:rsidRDefault="00F25887" w:rsidP="00F25887">
            <w:pPr>
              <w:spacing w:after="0" w:line="240" w:lineRule="auto"/>
              <w:jc w:val="right"/>
              <w:rPr>
                <w:del w:id="10104" w:author="Windows User" w:date="2019-09-20T01:37:00Z"/>
                <w:rFonts w:eastAsia="Times New Roman" w:cs="Times New Roman"/>
                <w:sz w:val="22"/>
              </w:rPr>
            </w:pPr>
            <w:del w:id="10105" w:author="Windows User" w:date="2019-09-20T01:37:00Z">
              <w:r w:rsidRPr="0033182C" w:rsidDel="00750347">
                <w:rPr>
                  <w:rFonts w:eastAsia="Times New Roman" w:cs="Times New Roman"/>
                  <w:sz w:val="22"/>
                </w:rPr>
                <w:delText>59</w:delText>
              </w:r>
              <w:bookmarkStart w:id="10106" w:name="_Toc23497429"/>
              <w:bookmarkStart w:id="10107" w:name="_Toc23553613"/>
              <w:bookmarkStart w:id="10108" w:name="_Toc23811966"/>
              <w:bookmarkStart w:id="10109" w:name="_Toc23881629"/>
              <w:bookmarkEnd w:id="10106"/>
              <w:bookmarkEnd w:id="10107"/>
              <w:bookmarkEnd w:id="10108"/>
              <w:bookmarkEnd w:id="10109"/>
            </w:del>
          </w:p>
        </w:tc>
        <w:tc>
          <w:tcPr>
            <w:tcW w:w="1320" w:type="dxa"/>
            <w:noWrap/>
            <w:hideMark/>
          </w:tcPr>
          <w:p w14:paraId="65E2C6A6" w14:textId="4115789E" w:rsidR="00F25887" w:rsidRPr="0033182C" w:rsidDel="00750347" w:rsidRDefault="00F25887" w:rsidP="00F25887">
            <w:pPr>
              <w:spacing w:after="0" w:line="240" w:lineRule="auto"/>
              <w:jc w:val="right"/>
              <w:rPr>
                <w:del w:id="10110" w:author="Windows User" w:date="2019-09-20T01:37:00Z"/>
                <w:rFonts w:eastAsia="Times New Roman" w:cs="Times New Roman"/>
                <w:sz w:val="22"/>
              </w:rPr>
            </w:pPr>
            <w:del w:id="10111" w:author="Windows User" w:date="2019-09-20T01:37:00Z">
              <w:r w:rsidRPr="0033182C" w:rsidDel="00750347">
                <w:rPr>
                  <w:rFonts w:eastAsia="Times New Roman" w:cs="Times New Roman"/>
                  <w:sz w:val="22"/>
                </w:rPr>
                <w:delText>291</w:delText>
              </w:r>
              <w:bookmarkStart w:id="10112" w:name="_Toc23497430"/>
              <w:bookmarkStart w:id="10113" w:name="_Toc23553614"/>
              <w:bookmarkStart w:id="10114" w:name="_Toc23811967"/>
              <w:bookmarkStart w:id="10115" w:name="_Toc23881630"/>
              <w:bookmarkEnd w:id="10112"/>
              <w:bookmarkEnd w:id="10113"/>
              <w:bookmarkEnd w:id="10114"/>
              <w:bookmarkEnd w:id="10115"/>
            </w:del>
          </w:p>
        </w:tc>
        <w:tc>
          <w:tcPr>
            <w:tcW w:w="960" w:type="dxa"/>
            <w:noWrap/>
            <w:hideMark/>
          </w:tcPr>
          <w:p w14:paraId="47EBB6FB" w14:textId="6FC123BB" w:rsidR="00F25887" w:rsidRPr="0033182C" w:rsidDel="00750347" w:rsidRDefault="00F25887" w:rsidP="00F25887">
            <w:pPr>
              <w:spacing w:after="0" w:line="240" w:lineRule="auto"/>
              <w:jc w:val="right"/>
              <w:rPr>
                <w:del w:id="10116" w:author="Windows User" w:date="2019-09-20T01:37:00Z"/>
                <w:rFonts w:eastAsia="Times New Roman" w:cs="Times New Roman"/>
                <w:sz w:val="22"/>
              </w:rPr>
            </w:pPr>
            <w:del w:id="10117" w:author="Windows User" w:date="2019-09-20T01:37:00Z">
              <w:r w:rsidRPr="0033182C" w:rsidDel="00750347">
                <w:rPr>
                  <w:rFonts w:eastAsia="Times New Roman" w:cs="Times New Roman"/>
                  <w:sz w:val="22"/>
                </w:rPr>
                <w:delText>75</w:delText>
              </w:r>
              <w:bookmarkStart w:id="10118" w:name="_Toc23497431"/>
              <w:bookmarkStart w:id="10119" w:name="_Toc23553615"/>
              <w:bookmarkStart w:id="10120" w:name="_Toc23811968"/>
              <w:bookmarkStart w:id="10121" w:name="_Toc23881631"/>
              <w:bookmarkEnd w:id="10118"/>
              <w:bookmarkEnd w:id="10119"/>
              <w:bookmarkEnd w:id="10120"/>
              <w:bookmarkEnd w:id="10121"/>
            </w:del>
          </w:p>
        </w:tc>
        <w:tc>
          <w:tcPr>
            <w:tcW w:w="960" w:type="dxa"/>
            <w:noWrap/>
            <w:hideMark/>
          </w:tcPr>
          <w:p w14:paraId="38D78B82" w14:textId="5F84B112" w:rsidR="00F25887" w:rsidRPr="0033182C" w:rsidDel="00750347" w:rsidRDefault="00F25887" w:rsidP="00F25887">
            <w:pPr>
              <w:spacing w:after="0" w:line="240" w:lineRule="auto"/>
              <w:jc w:val="right"/>
              <w:rPr>
                <w:del w:id="10122" w:author="Windows User" w:date="2019-09-20T01:37:00Z"/>
                <w:rFonts w:eastAsia="Times New Roman" w:cs="Times New Roman"/>
                <w:sz w:val="22"/>
              </w:rPr>
            </w:pPr>
            <w:del w:id="10123" w:author="Windows User" w:date="2019-09-20T01:37:00Z">
              <w:r w:rsidRPr="0033182C" w:rsidDel="00750347">
                <w:rPr>
                  <w:rFonts w:eastAsia="Times New Roman" w:cs="Times New Roman"/>
                  <w:sz w:val="22"/>
                </w:rPr>
                <w:delText>180</w:delText>
              </w:r>
              <w:bookmarkStart w:id="10124" w:name="_Toc23497432"/>
              <w:bookmarkStart w:id="10125" w:name="_Toc23553616"/>
              <w:bookmarkStart w:id="10126" w:name="_Toc23811969"/>
              <w:bookmarkStart w:id="10127" w:name="_Toc23881632"/>
              <w:bookmarkEnd w:id="10124"/>
              <w:bookmarkEnd w:id="10125"/>
              <w:bookmarkEnd w:id="10126"/>
              <w:bookmarkEnd w:id="10127"/>
            </w:del>
          </w:p>
        </w:tc>
        <w:bookmarkStart w:id="10128" w:name="_Toc23497433"/>
        <w:bookmarkStart w:id="10129" w:name="_Toc23553617"/>
        <w:bookmarkStart w:id="10130" w:name="_Toc23811970"/>
        <w:bookmarkStart w:id="10131" w:name="_Toc23881633"/>
        <w:bookmarkEnd w:id="10128"/>
        <w:bookmarkEnd w:id="10129"/>
        <w:bookmarkEnd w:id="10130"/>
        <w:bookmarkEnd w:id="10131"/>
      </w:tr>
      <w:tr w:rsidR="00F25887" w:rsidRPr="0033182C" w:rsidDel="00750347" w14:paraId="06C82238" w14:textId="1179E6E2" w:rsidTr="00F25887">
        <w:trPr>
          <w:trHeight w:val="300"/>
          <w:del w:id="10132" w:author="Windows User" w:date="2019-09-20T01:37:00Z"/>
        </w:trPr>
        <w:tc>
          <w:tcPr>
            <w:tcW w:w="1580" w:type="dxa"/>
            <w:noWrap/>
            <w:hideMark/>
          </w:tcPr>
          <w:p w14:paraId="38A97479" w14:textId="468A0BB3" w:rsidR="00F25887" w:rsidRPr="0033182C" w:rsidDel="00750347" w:rsidRDefault="00F25887" w:rsidP="00F25887">
            <w:pPr>
              <w:spacing w:after="0" w:line="240" w:lineRule="auto"/>
              <w:jc w:val="right"/>
              <w:rPr>
                <w:del w:id="10133" w:author="Windows User" w:date="2019-09-20T01:37:00Z"/>
                <w:rFonts w:eastAsia="Times New Roman" w:cs="Times New Roman"/>
                <w:sz w:val="22"/>
              </w:rPr>
            </w:pPr>
            <w:del w:id="10134" w:author="Windows User" w:date="2019-09-20T01:37:00Z">
              <w:r w:rsidRPr="0033182C" w:rsidDel="00750347">
                <w:rPr>
                  <w:rFonts w:eastAsia="Times New Roman" w:cs="Times New Roman"/>
                  <w:sz w:val="22"/>
                </w:rPr>
                <w:delText>66</w:delText>
              </w:r>
              <w:bookmarkStart w:id="10135" w:name="_Toc23497434"/>
              <w:bookmarkStart w:id="10136" w:name="_Toc23553618"/>
              <w:bookmarkStart w:id="10137" w:name="_Toc23811971"/>
              <w:bookmarkStart w:id="10138" w:name="_Toc23881634"/>
              <w:bookmarkEnd w:id="10135"/>
              <w:bookmarkEnd w:id="10136"/>
              <w:bookmarkEnd w:id="10137"/>
              <w:bookmarkEnd w:id="10138"/>
            </w:del>
          </w:p>
        </w:tc>
        <w:tc>
          <w:tcPr>
            <w:tcW w:w="1320" w:type="dxa"/>
            <w:noWrap/>
            <w:hideMark/>
          </w:tcPr>
          <w:p w14:paraId="57E60AF7" w14:textId="38EFA86C" w:rsidR="00F25887" w:rsidRPr="0033182C" w:rsidDel="00750347" w:rsidRDefault="00F25887" w:rsidP="00F25887">
            <w:pPr>
              <w:spacing w:after="0" w:line="240" w:lineRule="auto"/>
              <w:jc w:val="right"/>
              <w:rPr>
                <w:del w:id="10139" w:author="Windows User" w:date="2019-09-20T01:37:00Z"/>
                <w:rFonts w:eastAsia="Times New Roman" w:cs="Times New Roman"/>
                <w:sz w:val="22"/>
              </w:rPr>
            </w:pPr>
            <w:del w:id="10140" w:author="Windows User" w:date="2019-09-20T01:37:00Z">
              <w:r w:rsidRPr="0033182C" w:rsidDel="00750347">
                <w:rPr>
                  <w:rFonts w:eastAsia="Times New Roman" w:cs="Times New Roman"/>
                  <w:sz w:val="22"/>
                </w:rPr>
                <w:delText>282</w:delText>
              </w:r>
              <w:bookmarkStart w:id="10141" w:name="_Toc23497435"/>
              <w:bookmarkStart w:id="10142" w:name="_Toc23553619"/>
              <w:bookmarkStart w:id="10143" w:name="_Toc23811972"/>
              <w:bookmarkStart w:id="10144" w:name="_Toc23881635"/>
              <w:bookmarkEnd w:id="10141"/>
              <w:bookmarkEnd w:id="10142"/>
              <w:bookmarkEnd w:id="10143"/>
              <w:bookmarkEnd w:id="10144"/>
            </w:del>
          </w:p>
        </w:tc>
        <w:tc>
          <w:tcPr>
            <w:tcW w:w="960" w:type="dxa"/>
            <w:noWrap/>
            <w:hideMark/>
          </w:tcPr>
          <w:p w14:paraId="2F3F8ABC" w14:textId="5D1D06BB" w:rsidR="00F25887" w:rsidRPr="0033182C" w:rsidDel="00750347" w:rsidRDefault="00F25887" w:rsidP="00F25887">
            <w:pPr>
              <w:spacing w:after="0" w:line="240" w:lineRule="auto"/>
              <w:jc w:val="right"/>
              <w:rPr>
                <w:del w:id="10145" w:author="Windows User" w:date="2019-09-20T01:37:00Z"/>
                <w:rFonts w:eastAsia="Times New Roman" w:cs="Times New Roman"/>
                <w:sz w:val="22"/>
              </w:rPr>
            </w:pPr>
            <w:del w:id="10146" w:author="Windows User" w:date="2019-09-20T01:37:00Z">
              <w:r w:rsidRPr="0033182C" w:rsidDel="00750347">
                <w:rPr>
                  <w:rFonts w:eastAsia="Times New Roman" w:cs="Times New Roman"/>
                  <w:sz w:val="22"/>
                </w:rPr>
                <w:delText>85</w:delText>
              </w:r>
              <w:bookmarkStart w:id="10147" w:name="_Toc23497436"/>
              <w:bookmarkStart w:id="10148" w:name="_Toc23553620"/>
              <w:bookmarkStart w:id="10149" w:name="_Toc23811973"/>
              <w:bookmarkStart w:id="10150" w:name="_Toc23881636"/>
              <w:bookmarkEnd w:id="10147"/>
              <w:bookmarkEnd w:id="10148"/>
              <w:bookmarkEnd w:id="10149"/>
              <w:bookmarkEnd w:id="10150"/>
            </w:del>
          </w:p>
        </w:tc>
        <w:tc>
          <w:tcPr>
            <w:tcW w:w="960" w:type="dxa"/>
            <w:noWrap/>
            <w:hideMark/>
          </w:tcPr>
          <w:p w14:paraId="33BA2271" w14:textId="3D98296C" w:rsidR="00F25887" w:rsidRPr="0033182C" w:rsidDel="00750347" w:rsidRDefault="00F25887" w:rsidP="00F25887">
            <w:pPr>
              <w:spacing w:after="0" w:line="240" w:lineRule="auto"/>
              <w:jc w:val="right"/>
              <w:rPr>
                <w:del w:id="10151" w:author="Windows User" w:date="2019-09-20T01:37:00Z"/>
                <w:rFonts w:eastAsia="Times New Roman" w:cs="Times New Roman"/>
                <w:sz w:val="22"/>
              </w:rPr>
            </w:pPr>
            <w:del w:id="10152" w:author="Windows User" w:date="2019-09-20T01:37:00Z">
              <w:r w:rsidRPr="0033182C" w:rsidDel="00750347">
                <w:rPr>
                  <w:rFonts w:eastAsia="Times New Roman" w:cs="Times New Roman"/>
                  <w:sz w:val="22"/>
                </w:rPr>
                <w:delText>180</w:delText>
              </w:r>
              <w:bookmarkStart w:id="10153" w:name="_Toc23497437"/>
              <w:bookmarkStart w:id="10154" w:name="_Toc23553621"/>
              <w:bookmarkStart w:id="10155" w:name="_Toc23811974"/>
              <w:bookmarkStart w:id="10156" w:name="_Toc23881637"/>
              <w:bookmarkEnd w:id="10153"/>
              <w:bookmarkEnd w:id="10154"/>
              <w:bookmarkEnd w:id="10155"/>
              <w:bookmarkEnd w:id="10156"/>
            </w:del>
          </w:p>
        </w:tc>
        <w:bookmarkStart w:id="10157" w:name="_Toc23497438"/>
        <w:bookmarkStart w:id="10158" w:name="_Toc23553622"/>
        <w:bookmarkStart w:id="10159" w:name="_Toc23811975"/>
        <w:bookmarkStart w:id="10160" w:name="_Toc23881638"/>
        <w:bookmarkEnd w:id="10157"/>
        <w:bookmarkEnd w:id="10158"/>
        <w:bookmarkEnd w:id="10159"/>
        <w:bookmarkEnd w:id="10160"/>
      </w:tr>
      <w:tr w:rsidR="00F25887" w:rsidRPr="0033182C" w:rsidDel="00750347" w14:paraId="2DA357ED" w14:textId="13A43994" w:rsidTr="00F25887">
        <w:trPr>
          <w:trHeight w:val="300"/>
          <w:del w:id="10161" w:author="Windows User" w:date="2019-09-20T01:37:00Z"/>
        </w:trPr>
        <w:tc>
          <w:tcPr>
            <w:tcW w:w="1580" w:type="dxa"/>
            <w:noWrap/>
            <w:hideMark/>
          </w:tcPr>
          <w:p w14:paraId="46D577AA" w14:textId="0C9B2CFE" w:rsidR="00F25887" w:rsidRPr="0033182C" w:rsidDel="00750347" w:rsidRDefault="00F25887" w:rsidP="00F25887">
            <w:pPr>
              <w:spacing w:after="0" w:line="240" w:lineRule="auto"/>
              <w:jc w:val="right"/>
              <w:rPr>
                <w:del w:id="10162" w:author="Windows User" w:date="2019-09-20T01:37:00Z"/>
                <w:rFonts w:eastAsia="Times New Roman" w:cs="Times New Roman"/>
                <w:sz w:val="22"/>
              </w:rPr>
            </w:pPr>
            <w:del w:id="10163" w:author="Windows User" w:date="2019-09-20T01:37:00Z">
              <w:r w:rsidRPr="0033182C" w:rsidDel="00750347">
                <w:rPr>
                  <w:rFonts w:eastAsia="Times New Roman" w:cs="Times New Roman"/>
                  <w:sz w:val="22"/>
                </w:rPr>
                <w:delText>83</w:delText>
              </w:r>
              <w:bookmarkStart w:id="10164" w:name="_Toc23497439"/>
              <w:bookmarkStart w:id="10165" w:name="_Toc23553623"/>
              <w:bookmarkStart w:id="10166" w:name="_Toc23811976"/>
              <w:bookmarkStart w:id="10167" w:name="_Toc23881639"/>
              <w:bookmarkEnd w:id="10164"/>
              <w:bookmarkEnd w:id="10165"/>
              <w:bookmarkEnd w:id="10166"/>
              <w:bookmarkEnd w:id="10167"/>
            </w:del>
          </w:p>
        </w:tc>
        <w:tc>
          <w:tcPr>
            <w:tcW w:w="1320" w:type="dxa"/>
            <w:noWrap/>
            <w:hideMark/>
          </w:tcPr>
          <w:p w14:paraId="065C8CE1" w14:textId="3819CB4A" w:rsidR="00F25887" w:rsidRPr="0033182C" w:rsidDel="00750347" w:rsidRDefault="00F25887" w:rsidP="00F25887">
            <w:pPr>
              <w:spacing w:after="0" w:line="240" w:lineRule="auto"/>
              <w:jc w:val="right"/>
              <w:rPr>
                <w:del w:id="10168" w:author="Windows User" w:date="2019-09-20T01:37:00Z"/>
                <w:rFonts w:eastAsia="Times New Roman" w:cs="Times New Roman"/>
                <w:sz w:val="22"/>
              </w:rPr>
            </w:pPr>
            <w:del w:id="10169" w:author="Windows User" w:date="2019-09-20T01:37:00Z">
              <w:r w:rsidRPr="0033182C" w:rsidDel="00750347">
                <w:rPr>
                  <w:rFonts w:eastAsia="Times New Roman" w:cs="Times New Roman"/>
                  <w:sz w:val="22"/>
                </w:rPr>
                <w:delText>260</w:delText>
              </w:r>
              <w:bookmarkStart w:id="10170" w:name="_Toc23497440"/>
              <w:bookmarkStart w:id="10171" w:name="_Toc23553624"/>
              <w:bookmarkStart w:id="10172" w:name="_Toc23811977"/>
              <w:bookmarkStart w:id="10173" w:name="_Toc23881640"/>
              <w:bookmarkEnd w:id="10170"/>
              <w:bookmarkEnd w:id="10171"/>
              <w:bookmarkEnd w:id="10172"/>
              <w:bookmarkEnd w:id="10173"/>
            </w:del>
          </w:p>
        </w:tc>
        <w:tc>
          <w:tcPr>
            <w:tcW w:w="960" w:type="dxa"/>
            <w:noWrap/>
            <w:hideMark/>
          </w:tcPr>
          <w:p w14:paraId="2795383B" w14:textId="5098A681" w:rsidR="00F25887" w:rsidRPr="0033182C" w:rsidDel="00750347" w:rsidRDefault="00F25887" w:rsidP="00F25887">
            <w:pPr>
              <w:spacing w:after="0" w:line="240" w:lineRule="auto"/>
              <w:jc w:val="right"/>
              <w:rPr>
                <w:del w:id="10174" w:author="Windows User" w:date="2019-09-20T01:37:00Z"/>
                <w:rFonts w:eastAsia="Times New Roman" w:cs="Times New Roman"/>
                <w:sz w:val="22"/>
              </w:rPr>
            </w:pPr>
            <w:del w:id="10175" w:author="Windows User" w:date="2019-09-20T01:37:00Z">
              <w:r w:rsidRPr="0033182C" w:rsidDel="00750347">
                <w:rPr>
                  <w:rFonts w:eastAsia="Times New Roman" w:cs="Times New Roman"/>
                  <w:sz w:val="22"/>
                </w:rPr>
                <w:delText>91</w:delText>
              </w:r>
              <w:bookmarkStart w:id="10176" w:name="_Toc23497441"/>
              <w:bookmarkStart w:id="10177" w:name="_Toc23553625"/>
              <w:bookmarkStart w:id="10178" w:name="_Toc23811978"/>
              <w:bookmarkStart w:id="10179" w:name="_Toc23881641"/>
              <w:bookmarkEnd w:id="10176"/>
              <w:bookmarkEnd w:id="10177"/>
              <w:bookmarkEnd w:id="10178"/>
              <w:bookmarkEnd w:id="10179"/>
            </w:del>
          </w:p>
        </w:tc>
        <w:tc>
          <w:tcPr>
            <w:tcW w:w="960" w:type="dxa"/>
            <w:noWrap/>
            <w:hideMark/>
          </w:tcPr>
          <w:p w14:paraId="229AF485" w14:textId="0B388DCA" w:rsidR="00F25887" w:rsidRPr="0033182C" w:rsidDel="00750347" w:rsidRDefault="00F25887" w:rsidP="00F25887">
            <w:pPr>
              <w:spacing w:after="0" w:line="240" w:lineRule="auto"/>
              <w:jc w:val="right"/>
              <w:rPr>
                <w:del w:id="10180" w:author="Windows User" w:date="2019-09-20T01:37:00Z"/>
                <w:rFonts w:eastAsia="Times New Roman" w:cs="Times New Roman"/>
                <w:sz w:val="22"/>
              </w:rPr>
            </w:pPr>
            <w:del w:id="10181" w:author="Windows User" w:date="2019-09-20T01:37:00Z">
              <w:r w:rsidRPr="0033182C" w:rsidDel="00750347">
                <w:rPr>
                  <w:rFonts w:eastAsia="Times New Roman" w:cs="Times New Roman"/>
                  <w:sz w:val="22"/>
                </w:rPr>
                <w:delText>180</w:delText>
              </w:r>
              <w:bookmarkStart w:id="10182" w:name="_Toc23497442"/>
              <w:bookmarkStart w:id="10183" w:name="_Toc23553626"/>
              <w:bookmarkStart w:id="10184" w:name="_Toc23811979"/>
              <w:bookmarkStart w:id="10185" w:name="_Toc23881642"/>
              <w:bookmarkEnd w:id="10182"/>
              <w:bookmarkEnd w:id="10183"/>
              <w:bookmarkEnd w:id="10184"/>
              <w:bookmarkEnd w:id="10185"/>
            </w:del>
          </w:p>
        </w:tc>
        <w:bookmarkStart w:id="10186" w:name="_Toc23497443"/>
        <w:bookmarkStart w:id="10187" w:name="_Toc23553627"/>
        <w:bookmarkStart w:id="10188" w:name="_Toc23811980"/>
        <w:bookmarkStart w:id="10189" w:name="_Toc23881643"/>
        <w:bookmarkEnd w:id="10186"/>
        <w:bookmarkEnd w:id="10187"/>
        <w:bookmarkEnd w:id="10188"/>
        <w:bookmarkEnd w:id="10189"/>
      </w:tr>
      <w:tr w:rsidR="00F25887" w:rsidRPr="0033182C" w:rsidDel="00750347" w14:paraId="5EB32F22" w14:textId="01A8990B" w:rsidTr="00F25887">
        <w:trPr>
          <w:trHeight w:val="300"/>
          <w:del w:id="10190" w:author="Windows User" w:date="2019-09-20T01:37:00Z"/>
        </w:trPr>
        <w:tc>
          <w:tcPr>
            <w:tcW w:w="1580" w:type="dxa"/>
            <w:noWrap/>
            <w:hideMark/>
          </w:tcPr>
          <w:p w14:paraId="6E70EF1E" w14:textId="1E41A947" w:rsidR="00F25887" w:rsidRPr="0033182C" w:rsidDel="00750347" w:rsidRDefault="00F25887" w:rsidP="00F25887">
            <w:pPr>
              <w:spacing w:after="0" w:line="240" w:lineRule="auto"/>
              <w:jc w:val="right"/>
              <w:rPr>
                <w:del w:id="10191" w:author="Windows User" w:date="2019-09-20T01:37:00Z"/>
                <w:rFonts w:eastAsia="Times New Roman" w:cs="Times New Roman"/>
                <w:sz w:val="22"/>
              </w:rPr>
            </w:pPr>
            <w:del w:id="10192" w:author="Windows User" w:date="2019-09-20T01:37:00Z">
              <w:r w:rsidRPr="0033182C" w:rsidDel="00750347">
                <w:rPr>
                  <w:rFonts w:eastAsia="Times New Roman" w:cs="Times New Roman"/>
                  <w:sz w:val="22"/>
                </w:rPr>
                <w:delText>113</w:delText>
              </w:r>
              <w:bookmarkStart w:id="10193" w:name="_Toc23497444"/>
              <w:bookmarkStart w:id="10194" w:name="_Toc23553628"/>
              <w:bookmarkStart w:id="10195" w:name="_Toc23811981"/>
              <w:bookmarkStart w:id="10196" w:name="_Toc23881644"/>
              <w:bookmarkEnd w:id="10193"/>
              <w:bookmarkEnd w:id="10194"/>
              <w:bookmarkEnd w:id="10195"/>
              <w:bookmarkEnd w:id="10196"/>
            </w:del>
          </w:p>
        </w:tc>
        <w:tc>
          <w:tcPr>
            <w:tcW w:w="1320" w:type="dxa"/>
            <w:noWrap/>
            <w:hideMark/>
          </w:tcPr>
          <w:p w14:paraId="7D9251CC" w14:textId="5807B958" w:rsidR="00F25887" w:rsidRPr="0033182C" w:rsidDel="00750347" w:rsidRDefault="00F25887" w:rsidP="00F25887">
            <w:pPr>
              <w:spacing w:after="0" w:line="240" w:lineRule="auto"/>
              <w:jc w:val="right"/>
              <w:rPr>
                <w:del w:id="10197" w:author="Windows User" w:date="2019-09-20T01:37:00Z"/>
                <w:rFonts w:eastAsia="Times New Roman" w:cs="Times New Roman"/>
                <w:sz w:val="22"/>
              </w:rPr>
            </w:pPr>
            <w:del w:id="10198" w:author="Windows User" w:date="2019-09-20T01:37:00Z">
              <w:r w:rsidRPr="0033182C" w:rsidDel="00750347">
                <w:rPr>
                  <w:rFonts w:eastAsia="Times New Roman" w:cs="Times New Roman"/>
                  <w:sz w:val="22"/>
                </w:rPr>
                <w:delText>226</w:delText>
              </w:r>
              <w:bookmarkStart w:id="10199" w:name="_Toc23497445"/>
              <w:bookmarkStart w:id="10200" w:name="_Toc23553629"/>
              <w:bookmarkStart w:id="10201" w:name="_Toc23811982"/>
              <w:bookmarkStart w:id="10202" w:name="_Toc23881645"/>
              <w:bookmarkEnd w:id="10199"/>
              <w:bookmarkEnd w:id="10200"/>
              <w:bookmarkEnd w:id="10201"/>
              <w:bookmarkEnd w:id="10202"/>
            </w:del>
          </w:p>
        </w:tc>
        <w:tc>
          <w:tcPr>
            <w:tcW w:w="960" w:type="dxa"/>
            <w:noWrap/>
            <w:hideMark/>
          </w:tcPr>
          <w:p w14:paraId="715901B5" w14:textId="3B5E59C8" w:rsidR="00F25887" w:rsidRPr="0033182C" w:rsidDel="00750347" w:rsidRDefault="00F25887" w:rsidP="00F25887">
            <w:pPr>
              <w:spacing w:after="0" w:line="240" w:lineRule="auto"/>
              <w:jc w:val="right"/>
              <w:rPr>
                <w:del w:id="10203" w:author="Windows User" w:date="2019-09-20T01:37:00Z"/>
                <w:rFonts w:eastAsia="Times New Roman" w:cs="Times New Roman"/>
                <w:sz w:val="22"/>
              </w:rPr>
            </w:pPr>
            <w:del w:id="10204" w:author="Windows User" w:date="2019-09-20T01:37:00Z">
              <w:r w:rsidRPr="0033182C" w:rsidDel="00750347">
                <w:rPr>
                  <w:rFonts w:eastAsia="Times New Roman" w:cs="Times New Roman"/>
                  <w:sz w:val="22"/>
                </w:rPr>
                <w:delText>97</w:delText>
              </w:r>
              <w:bookmarkStart w:id="10205" w:name="_Toc23497446"/>
              <w:bookmarkStart w:id="10206" w:name="_Toc23553630"/>
              <w:bookmarkStart w:id="10207" w:name="_Toc23811983"/>
              <w:bookmarkStart w:id="10208" w:name="_Toc23881646"/>
              <w:bookmarkEnd w:id="10205"/>
              <w:bookmarkEnd w:id="10206"/>
              <w:bookmarkEnd w:id="10207"/>
              <w:bookmarkEnd w:id="10208"/>
            </w:del>
          </w:p>
        </w:tc>
        <w:tc>
          <w:tcPr>
            <w:tcW w:w="960" w:type="dxa"/>
            <w:noWrap/>
            <w:hideMark/>
          </w:tcPr>
          <w:p w14:paraId="7EA36DAB" w14:textId="2DA72E51" w:rsidR="00F25887" w:rsidRPr="0033182C" w:rsidDel="00750347" w:rsidRDefault="00F25887" w:rsidP="00F25887">
            <w:pPr>
              <w:spacing w:after="0" w:line="240" w:lineRule="auto"/>
              <w:jc w:val="right"/>
              <w:rPr>
                <w:del w:id="10209" w:author="Windows User" w:date="2019-09-20T01:37:00Z"/>
                <w:rFonts w:eastAsia="Times New Roman" w:cs="Times New Roman"/>
                <w:sz w:val="22"/>
              </w:rPr>
            </w:pPr>
            <w:del w:id="10210" w:author="Windows User" w:date="2019-09-20T01:37:00Z">
              <w:r w:rsidRPr="0033182C" w:rsidDel="00750347">
                <w:rPr>
                  <w:rFonts w:eastAsia="Times New Roman" w:cs="Times New Roman"/>
                  <w:sz w:val="22"/>
                </w:rPr>
                <w:delText>180</w:delText>
              </w:r>
              <w:bookmarkStart w:id="10211" w:name="_Toc23497447"/>
              <w:bookmarkStart w:id="10212" w:name="_Toc23553631"/>
              <w:bookmarkStart w:id="10213" w:name="_Toc23811984"/>
              <w:bookmarkStart w:id="10214" w:name="_Toc23881647"/>
              <w:bookmarkEnd w:id="10211"/>
              <w:bookmarkEnd w:id="10212"/>
              <w:bookmarkEnd w:id="10213"/>
              <w:bookmarkEnd w:id="10214"/>
            </w:del>
          </w:p>
        </w:tc>
        <w:bookmarkStart w:id="10215" w:name="_Toc23497448"/>
        <w:bookmarkStart w:id="10216" w:name="_Toc23553632"/>
        <w:bookmarkStart w:id="10217" w:name="_Toc23811985"/>
        <w:bookmarkStart w:id="10218" w:name="_Toc23881648"/>
        <w:bookmarkEnd w:id="10215"/>
        <w:bookmarkEnd w:id="10216"/>
        <w:bookmarkEnd w:id="10217"/>
        <w:bookmarkEnd w:id="10218"/>
      </w:tr>
      <w:tr w:rsidR="00F25887" w:rsidRPr="0033182C" w:rsidDel="00750347" w14:paraId="411846F0" w14:textId="52B08AD8" w:rsidTr="00F25887">
        <w:trPr>
          <w:trHeight w:val="300"/>
          <w:del w:id="10219" w:author="Windows User" w:date="2019-09-20T01:37:00Z"/>
        </w:trPr>
        <w:tc>
          <w:tcPr>
            <w:tcW w:w="1580" w:type="dxa"/>
            <w:noWrap/>
            <w:hideMark/>
          </w:tcPr>
          <w:p w14:paraId="1B24087D" w14:textId="3C03F6A4" w:rsidR="00F25887" w:rsidRPr="0033182C" w:rsidDel="00750347" w:rsidRDefault="00F25887" w:rsidP="00F25887">
            <w:pPr>
              <w:spacing w:after="0" w:line="240" w:lineRule="auto"/>
              <w:jc w:val="right"/>
              <w:rPr>
                <w:del w:id="10220" w:author="Windows User" w:date="2019-09-20T01:37:00Z"/>
                <w:rFonts w:eastAsia="Times New Roman" w:cs="Times New Roman"/>
                <w:sz w:val="22"/>
              </w:rPr>
            </w:pPr>
            <w:del w:id="10221" w:author="Windows User" w:date="2019-09-20T01:37:00Z">
              <w:r w:rsidRPr="0033182C" w:rsidDel="00750347">
                <w:rPr>
                  <w:rFonts w:eastAsia="Times New Roman" w:cs="Times New Roman"/>
                  <w:sz w:val="22"/>
                </w:rPr>
                <w:delText>140</w:delText>
              </w:r>
              <w:bookmarkStart w:id="10222" w:name="_Toc23497449"/>
              <w:bookmarkStart w:id="10223" w:name="_Toc23553633"/>
              <w:bookmarkStart w:id="10224" w:name="_Toc23811986"/>
              <w:bookmarkStart w:id="10225" w:name="_Toc23881649"/>
              <w:bookmarkEnd w:id="10222"/>
              <w:bookmarkEnd w:id="10223"/>
              <w:bookmarkEnd w:id="10224"/>
              <w:bookmarkEnd w:id="10225"/>
            </w:del>
          </w:p>
        </w:tc>
        <w:tc>
          <w:tcPr>
            <w:tcW w:w="1320" w:type="dxa"/>
            <w:noWrap/>
            <w:hideMark/>
          </w:tcPr>
          <w:p w14:paraId="506674C8" w14:textId="7F19BB88" w:rsidR="00F25887" w:rsidRPr="0033182C" w:rsidDel="00750347" w:rsidRDefault="00F25887" w:rsidP="00F25887">
            <w:pPr>
              <w:spacing w:after="0" w:line="240" w:lineRule="auto"/>
              <w:jc w:val="right"/>
              <w:rPr>
                <w:del w:id="10226" w:author="Windows User" w:date="2019-09-20T01:37:00Z"/>
                <w:rFonts w:eastAsia="Times New Roman" w:cs="Times New Roman"/>
                <w:sz w:val="22"/>
              </w:rPr>
            </w:pPr>
            <w:del w:id="10227" w:author="Windows User" w:date="2019-09-20T01:37:00Z">
              <w:r w:rsidRPr="0033182C" w:rsidDel="00750347">
                <w:rPr>
                  <w:rFonts w:eastAsia="Times New Roman" w:cs="Times New Roman"/>
                  <w:sz w:val="22"/>
                </w:rPr>
                <w:delText>182</w:delText>
              </w:r>
              <w:bookmarkStart w:id="10228" w:name="_Toc23497450"/>
              <w:bookmarkStart w:id="10229" w:name="_Toc23553634"/>
              <w:bookmarkStart w:id="10230" w:name="_Toc23811987"/>
              <w:bookmarkStart w:id="10231" w:name="_Toc23881650"/>
              <w:bookmarkEnd w:id="10228"/>
              <w:bookmarkEnd w:id="10229"/>
              <w:bookmarkEnd w:id="10230"/>
              <w:bookmarkEnd w:id="10231"/>
            </w:del>
          </w:p>
        </w:tc>
        <w:tc>
          <w:tcPr>
            <w:tcW w:w="960" w:type="dxa"/>
            <w:noWrap/>
            <w:hideMark/>
          </w:tcPr>
          <w:p w14:paraId="059B008A" w14:textId="193C406D" w:rsidR="00F25887" w:rsidRPr="0033182C" w:rsidDel="00750347" w:rsidRDefault="00F25887" w:rsidP="00F25887">
            <w:pPr>
              <w:spacing w:after="0" w:line="240" w:lineRule="auto"/>
              <w:jc w:val="right"/>
              <w:rPr>
                <w:del w:id="10232" w:author="Windows User" w:date="2019-09-20T01:37:00Z"/>
                <w:rFonts w:eastAsia="Times New Roman" w:cs="Times New Roman"/>
                <w:sz w:val="22"/>
              </w:rPr>
            </w:pPr>
            <w:del w:id="10233" w:author="Windows User" w:date="2019-09-20T01:37:00Z">
              <w:r w:rsidRPr="0033182C" w:rsidDel="00750347">
                <w:rPr>
                  <w:rFonts w:eastAsia="Times New Roman" w:cs="Times New Roman"/>
                  <w:sz w:val="22"/>
                </w:rPr>
                <w:delText>105</w:delText>
              </w:r>
              <w:bookmarkStart w:id="10234" w:name="_Toc23497451"/>
              <w:bookmarkStart w:id="10235" w:name="_Toc23553635"/>
              <w:bookmarkStart w:id="10236" w:name="_Toc23811988"/>
              <w:bookmarkStart w:id="10237" w:name="_Toc23881651"/>
              <w:bookmarkEnd w:id="10234"/>
              <w:bookmarkEnd w:id="10235"/>
              <w:bookmarkEnd w:id="10236"/>
              <w:bookmarkEnd w:id="10237"/>
            </w:del>
          </w:p>
        </w:tc>
        <w:tc>
          <w:tcPr>
            <w:tcW w:w="960" w:type="dxa"/>
            <w:noWrap/>
            <w:hideMark/>
          </w:tcPr>
          <w:p w14:paraId="2670667B" w14:textId="37805E5B" w:rsidR="00F25887" w:rsidRPr="0033182C" w:rsidDel="00750347" w:rsidRDefault="00F25887" w:rsidP="00F25887">
            <w:pPr>
              <w:spacing w:after="0" w:line="240" w:lineRule="auto"/>
              <w:jc w:val="right"/>
              <w:rPr>
                <w:del w:id="10238" w:author="Windows User" w:date="2019-09-20T01:37:00Z"/>
                <w:rFonts w:eastAsia="Times New Roman" w:cs="Times New Roman"/>
                <w:sz w:val="22"/>
              </w:rPr>
            </w:pPr>
            <w:del w:id="10239" w:author="Windows User" w:date="2019-09-20T01:37:00Z">
              <w:r w:rsidRPr="0033182C" w:rsidDel="00750347">
                <w:rPr>
                  <w:rFonts w:eastAsia="Times New Roman" w:cs="Times New Roman"/>
                  <w:sz w:val="22"/>
                </w:rPr>
                <w:delText>180</w:delText>
              </w:r>
              <w:bookmarkStart w:id="10240" w:name="_Toc23497452"/>
              <w:bookmarkStart w:id="10241" w:name="_Toc23553636"/>
              <w:bookmarkStart w:id="10242" w:name="_Toc23811989"/>
              <w:bookmarkStart w:id="10243" w:name="_Toc23881652"/>
              <w:bookmarkEnd w:id="10240"/>
              <w:bookmarkEnd w:id="10241"/>
              <w:bookmarkEnd w:id="10242"/>
              <w:bookmarkEnd w:id="10243"/>
            </w:del>
          </w:p>
        </w:tc>
        <w:bookmarkStart w:id="10244" w:name="_Toc23497453"/>
        <w:bookmarkStart w:id="10245" w:name="_Toc23553637"/>
        <w:bookmarkStart w:id="10246" w:name="_Toc23811990"/>
        <w:bookmarkStart w:id="10247" w:name="_Toc23881653"/>
        <w:bookmarkEnd w:id="10244"/>
        <w:bookmarkEnd w:id="10245"/>
        <w:bookmarkEnd w:id="10246"/>
        <w:bookmarkEnd w:id="10247"/>
      </w:tr>
      <w:tr w:rsidR="00F25887" w:rsidRPr="0033182C" w:rsidDel="00750347" w14:paraId="026C1A86" w14:textId="78A0A6D6" w:rsidTr="00F25887">
        <w:trPr>
          <w:trHeight w:val="300"/>
          <w:del w:id="10248" w:author="Windows User" w:date="2019-09-20T01:37:00Z"/>
        </w:trPr>
        <w:tc>
          <w:tcPr>
            <w:tcW w:w="1580" w:type="dxa"/>
            <w:noWrap/>
            <w:hideMark/>
          </w:tcPr>
          <w:p w14:paraId="5B663F40" w14:textId="59CB6CBD" w:rsidR="00F25887" w:rsidRPr="0033182C" w:rsidDel="00750347" w:rsidRDefault="00F25887" w:rsidP="00F25887">
            <w:pPr>
              <w:spacing w:after="0" w:line="240" w:lineRule="auto"/>
              <w:jc w:val="right"/>
              <w:rPr>
                <w:del w:id="10249" w:author="Windows User" w:date="2019-09-20T01:37:00Z"/>
                <w:rFonts w:eastAsia="Times New Roman" w:cs="Times New Roman"/>
                <w:sz w:val="22"/>
              </w:rPr>
            </w:pPr>
            <w:del w:id="10250" w:author="Windows User" w:date="2019-09-20T01:37:00Z">
              <w:r w:rsidRPr="0033182C" w:rsidDel="00750347">
                <w:rPr>
                  <w:rFonts w:eastAsia="Times New Roman" w:cs="Times New Roman"/>
                  <w:sz w:val="22"/>
                </w:rPr>
                <w:delText>139</w:delText>
              </w:r>
              <w:bookmarkStart w:id="10251" w:name="_Toc23497454"/>
              <w:bookmarkStart w:id="10252" w:name="_Toc23553638"/>
              <w:bookmarkStart w:id="10253" w:name="_Toc23811991"/>
              <w:bookmarkStart w:id="10254" w:name="_Toc23881654"/>
              <w:bookmarkEnd w:id="10251"/>
              <w:bookmarkEnd w:id="10252"/>
              <w:bookmarkEnd w:id="10253"/>
              <w:bookmarkEnd w:id="10254"/>
            </w:del>
          </w:p>
        </w:tc>
        <w:tc>
          <w:tcPr>
            <w:tcW w:w="1320" w:type="dxa"/>
            <w:noWrap/>
            <w:hideMark/>
          </w:tcPr>
          <w:p w14:paraId="7C9560D3" w14:textId="6C177A8E" w:rsidR="00F25887" w:rsidRPr="0033182C" w:rsidDel="00750347" w:rsidRDefault="00F25887" w:rsidP="00F25887">
            <w:pPr>
              <w:spacing w:after="0" w:line="240" w:lineRule="auto"/>
              <w:jc w:val="right"/>
              <w:rPr>
                <w:del w:id="10255" w:author="Windows User" w:date="2019-09-20T01:37:00Z"/>
                <w:rFonts w:eastAsia="Times New Roman" w:cs="Times New Roman"/>
                <w:sz w:val="22"/>
              </w:rPr>
            </w:pPr>
            <w:del w:id="10256" w:author="Windows User" w:date="2019-09-20T01:37:00Z">
              <w:r w:rsidRPr="0033182C" w:rsidDel="00750347">
                <w:rPr>
                  <w:rFonts w:eastAsia="Times New Roman" w:cs="Times New Roman"/>
                  <w:sz w:val="22"/>
                </w:rPr>
                <w:delText>165</w:delText>
              </w:r>
              <w:bookmarkStart w:id="10257" w:name="_Toc23497455"/>
              <w:bookmarkStart w:id="10258" w:name="_Toc23553639"/>
              <w:bookmarkStart w:id="10259" w:name="_Toc23811992"/>
              <w:bookmarkStart w:id="10260" w:name="_Toc23881655"/>
              <w:bookmarkEnd w:id="10257"/>
              <w:bookmarkEnd w:id="10258"/>
              <w:bookmarkEnd w:id="10259"/>
              <w:bookmarkEnd w:id="10260"/>
            </w:del>
          </w:p>
        </w:tc>
        <w:tc>
          <w:tcPr>
            <w:tcW w:w="960" w:type="dxa"/>
            <w:noWrap/>
            <w:hideMark/>
          </w:tcPr>
          <w:p w14:paraId="09B0720C" w14:textId="5BC58901" w:rsidR="00F25887" w:rsidRPr="0033182C" w:rsidDel="00750347" w:rsidRDefault="00F25887" w:rsidP="00F25887">
            <w:pPr>
              <w:spacing w:after="0" w:line="240" w:lineRule="auto"/>
              <w:jc w:val="right"/>
              <w:rPr>
                <w:del w:id="10261" w:author="Windows User" w:date="2019-09-20T01:37:00Z"/>
                <w:rFonts w:eastAsia="Times New Roman" w:cs="Times New Roman"/>
                <w:sz w:val="22"/>
              </w:rPr>
            </w:pPr>
            <w:del w:id="10262" w:author="Windows User" w:date="2019-09-20T01:37:00Z">
              <w:r w:rsidRPr="0033182C" w:rsidDel="00750347">
                <w:rPr>
                  <w:rFonts w:eastAsia="Times New Roman" w:cs="Times New Roman"/>
                  <w:sz w:val="22"/>
                </w:rPr>
                <w:delText>111</w:delText>
              </w:r>
              <w:bookmarkStart w:id="10263" w:name="_Toc23497456"/>
              <w:bookmarkStart w:id="10264" w:name="_Toc23553640"/>
              <w:bookmarkStart w:id="10265" w:name="_Toc23811993"/>
              <w:bookmarkStart w:id="10266" w:name="_Toc23881656"/>
              <w:bookmarkEnd w:id="10263"/>
              <w:bookmarkEnd w:id="10264"/>
              <w:bookmarkEnd w:id="10265"/>
              <w:bookmarkEnd w:id="10266"/>
            </w:del>
          </w:p>
        </w:tc>
        <w:tc>
          <w:tcPr>
            <w:tcW w:w="960" w:type="dxa"/>
            <w:noWrap/>
            <w:hideMark/>
          </w:tcPr>
          <w:p w14:paraId="5113DF58" w14:textId="4425C919" w:rsidR="00F25887" w:rsidRPr="0033182C" w:rsidDel="00750347" w:rsidRDefault="00F25887" w:rsidP="00F25887">
            <w:pPr>
              <w:spacing w:after="0" w:line="240" w:lineRule="auto"/>
              <w:jc w:val="right"/>
              <w:rPr>
                <w:del w:id="10267" w:author="Windows User" w:date="2019-09-20T01:37:00Z"/>
                <w:rFonts w:eastAsia="Times New Roman" w:cs="Times New Roman"/>
                <w:sz w:val="22"/>
              </w:rPr>
            </w:pPr>
            <w:del w:id="10268" w:author="Windows User" w:date="2019-09-20T01:37:00Z">
              <w:r w:rsidRPr="0033182C" w:rsidDel="00750347">
                <w:rPr>
                  <w:rFonts w:eastAsia="Times New Roman" w:cs="Times New Roman"/>
                  <w:sz w:val="22"/>
                </w:rPr>
                <w:delText>180</w:delText>
              </w:r>
              <w:bookmarkStart w:id="10269" w:name="_Toc23497457"/>
              <w:bookmarkStart w:id="10270" w:name="_Toc23553641"/>
              <w:bookmarkStart w:id="10271" w:name="_Toc23811994"/>
              <w:bookmarkStart w:id="10272" w:name="_Toc23881657"/>
              <w:bookmarkEnd w:id="10269"/>
              <w:bookmarkEnd w:id="10270"/>
              <w:bookmarkEnd w:id="10271"/>
              <w:bookmarkEnd w:id="10272"/>
            </w:del>
          </w:p>
        </w:tc>
        <w:bookmarkStart w:id="10273" w:name="_Toc23497458"/>
        <w:bookmarkStart w:id="10274" w:name="_Toc23553642"/>
        <w:bookmarkStart w:id="10275" w:name="_Toc23811995"/>
        <w:bookmarkStart w:id="10276" w:name="_Toc23881658"/>
        <w:bookmarkEnd w:id="10273"/>
        <w:bookmarkEnd w:id="10274"/>
        <w:bookmarkEnd w:id="10275"/>
        <w:bookmarkEnd w:id="10276"/>
      </w:tr>
      <w:tr w:rsidR="00F25887" w:rsidRPr="0033182C" w:rsidDel="00750347" w14:paraId="2A448382" w14:textId="6B44E2A1" w:rsidTr="00F25887">
        <w:trPr>
          <w:trHeight w:val="300"/>
          <w:del w:id="10277" w:author="Windows User" w:date="2019-09-20T01:37:00Z"/>
        </w:trPr>
        <w:tc>
          <w:tcPr>
            <w:tcW w:w="1580" w:type="dxa"/>
            <w:noWrap/>
            <w:hideMark/>
          </w:tcPr>
          <w:p w14:paraId="08423B35" w14:textId="462D4904" w:rsidR="00F25887" w:rsidRPr="0033182C" w:rsidDel="00750347" w:rsidRDefault="00F25887" w:rsidP="00F25887">
            <w:pPr>
              <w:spacing w:after="0" w:line="240" w:lineRule="auto"/>
              <w:jc w:val="right"/>
              <w:rPr>
                <w:del w:id="10278" w:author="Windows User" w:date="2019-09-20T01:37:00Z"/>
                <w:rFonts w:eastAsia="Times New Roman" w:cs="Times New Roman"/>
                <w:sz w:val="22"/>
              </w:rPr>
            </w:pPr>
            <w:del w:id="10279" w:author="Windows User" w:date="2019-09-20T01:37:00Z">
              <w:r w:rsidRPr="0033182C" w:rsidDel="00750347">
                <w:rPr>
                  <w:rFonts w:eastAsia="Times New Roman" w:cs="Times New Roman"/>
                  <w:sz w:val="22"/>
                </w:rPr>
                <w:delText>136</w:delText>
              </w:r>
              <w:bookmarkStart w:id="10280" w:name="_Toc23497459"/>
              <w:bookmarkStart w:id="10281" w:name="_Toc23553643"/>
              <w:bookmarkStart w:id="10282" w:name="_Toc23811996"/>
              <w:bookmarkStart w:id="10283" w:name="_Toc23881659"/>
              <w:bookmarkEnd w:id="10280"/>
              <w:bookmarkEnd w:id="10281"/>
              <w:bookmarkEnd w:id="10282"/>
              <w:bookmarkEnd w:id="10283"/>
            </w:del>
          </w:p>
        </w:tc>
        <w:tc>
          <w:tcPr>
            <w:tcW w:w="1320" w:type="dxa"/>
            <w:noWrap/>
            <w:hideMark/>
          </w:tcPr>
          <w:p w14:paraId="6FE62064" w14:textId="5257003C" w:rsidR="00F25887" w:rsidRPr="0033182C" w:rsidDel="00750347" w:rsidRDefault="00F25887" w:rsidP="00F25887">
            <w:pPr>
              <w:spacing w:after="0" w:line="240" w:lineRule="auto"/>
              <w:jc w:val="right"/>
              <w:rPr>
                <w:del w:id="10284" w:author="Windows User" w:date="2019-09-20T01:37:00Z"/>
                <w:rFonts w:eastAsia="Times New Roman" w:cs="Times New Roman"/>
                <w:sz w:val="22"/>
              </w:rPr>
            </w:pPr>
            <w:del w:id="10285" w:author="Windows User" w:date="2019-09-20T01:37:00Z">
              <w:r w:rsidRPr="0033182C" w:rsidDel="00750347">
                <w:rPr>
                  <w:rFonts w:eastAsia="Times New Roman" w:cs="Times New Roman"/>
                  <w:sz w:val="22"/>
                </w:rPr>
                <w:delText>146</w:delText>
              </w:r>
              <w:bookmarkStart w:id="10286" w:name="_Toc23497460"/>
              <w:bookmarkStart w:id="10287" w:name="_Toc23553644"/>
              <w:bookmarkStart w:id="10288" w:name="_Toc23811997"/>
              <w:bookmarkStart w:id="10289" w:name="_Toc23881660"/>
              <w:bookmarkEnd w:id="10286"/>
              <w:bookmarkEnd w:id="10287"/>
              <w:bookmarkEnd w:id="10288"/>
              <w:bookmarkEnd w:id="10289"/>
            </w:del>
          </w:p>
        </w:tc>
        <w:tc>
          <w:tcPr>
            <w:tcW w:w="960" w:type="dxa"/>
            <w:noWrap/>
            <w:hideMark/>
          </w:tcPr>
          <w:p w14:paraId="6A759FBE" w14:textId="6EB0D935" w:rsidR="00F25887" w:rsidRPr="0033182C" w:rsidDel="00750347" w:rsidRDefault="00F25887" w:rsidP="00F25887">
            <w:pPr>
              <w:spacing w:after="0" w:line="240" w:lineRule="auto"/>
              <w:jc w:val="right"/>
              <w:rPr>
                <w:del w:id="10290" w:author="Windows User" w:date="2019-09-20T01:37:00Z"/>
                <w:rFonts w:eastAsia="Times New Roman" w:cs="Times New Roman"/>
                <w:sz w:val="22"/>
              </w:rPr>
            </w:pPr>
            <w:del w:id="10291" w:author="Windows User" w:date="2019-09-20T01:37:00Z">
              <w:r w:rsidRPr="0033182C" w:rsidDel="00750347">
                <w:rPr>
                  <w:rFonts w:eastAsia="Times New Roman" w:cs="Times New Roman"/>
                  <w:sz w:val="22"/>
                </w:rPr>
                <w:delText>117</w:delText>
              </w:r>
              <w:bookmarkStart w:id="10292" w:name="_Toc23497461"/>
              <w:bookmarkStart w:id="10293" w:name="_Toc23553645"/>
              <w:bookmarkStart w:id="10294" w:name="_Toc23811998"/>
              <w:bookmarkStart w:id="10295" w:name="_Toc23881661"/>
              <w:bookmarkEnd w:id="10292"/>
              <w:bookmarkEnd w:id="10293"/>
              <w:bookmarkEnd w:id="10294"/>
              <w:bookmarkEnd w:id="10295"/>
            </w:del>
          </w:p>
        </w:tc>
        <w:tc>
          <w:tcPr>
            <w:tcW w:w="960" w:type="dxa"/>
            <w:noWrap/>
            <w:hideMark/>
          </w:tcPr>
          <w:p w14:paraId="3D7E1DA8" w14:textId="1189B72D" w:rsidR="00F25887" w:rsidRPr="0033182C" w:rsidDel="00750347" w:rsidRDefault="00F25887" w:rsidP="00F25887">
            <w:pPr>
              <w:spacing w:after="0" w:line="240" w:lineRule="auto"/>
              <w:jc w:val="right"/>
              <w:rPr>
                <w:del w:id="10296" w:author="Windows User" w:date="2019-09-20T01:37:00Z"/>
                <w:rFonts w:eastAsia="Times New Roman" w:cs="Times New Roman"/>
                <w:sz w:val="22"/>
              </w:rPr>
            </w:pPr>
            <w:del w:id="10297" w:author="Windows User" w:date="2019-09-20T01:37:00Z">
              <w:r w:rsidRPr="0033182C" w:rsidDel="00750347">
                <w:rPr>
                  <w:rFonts w:eastAsia="Times New Roman" w:cs="Times New Roman"/>
                  <w:sz w:val="22"/>
                </w:rPr>
                <w:delText>180</w:delText>
              </w:r>
              <w:bookmarkStart w:id="10298" w:name="_Toc23497462"/>
              <w:bookmarkStart w:id="10299" w:name="_Toc23553646"/>
              <w:bookmarkStart w:id="10300" w:name="_Toc23811999"/>
              <w:bookmarkStart w:id="10301" w:name="_Toc23881662"/>
              <w:bookmarkEnd w:id="10298"/>
              <w:bookmarkEnd w:id="10299"/>
              <w:bookmarkEnd w:id="10300"/>
              <w:bookmarkEnd w:id="10301"/>
            </w:del>
          </w:p>
        </w:tc>
        <w:bookmarkStart w:id="10302" w:name="_Toc23497463"/>
        <w:bookmarkStart w:id="10303" w:name="_Toc23553647"/>
        <w:bookmarkStart w:id="10304" w:name="_Toc23812000"/>
        <w:bookmarkStart w:id="10305" w:name="_Toc23881663"/>
        <w:bookmarkEnd w:id="10302"/>
        <w:bookmarkEnd w:id="10303"/>
        <w:bookmarkEnd w:id="10304"/>
        <w:bookmarkEnd w:id="10305"/>
      </w:tr>
      <w:tr w:rsidR="00F25887" w:rsidRPr="0033182C" w:rsidDel="00750347" w14:paraId="1725CAE5" w14:textId="64C53D79" w:rsidTr="00F25887">
        <w:trPr>
          <w:trHeight w:val="300"/>
          <w:del w:id="10306" w:author="Windows User" w:date="2019-09-20T01:37:00Z"/>
        </w:trPr>
        <w:tc>
          <w:tcPr>
            <w:tcW w:w="1580" w:type="dxa"/>
            <w:noWrap/>
            <w:hideMark/>
          </w:tcPr>
          <w:p w14:paraId="2175E506" w14:textId="4CB73DE9" w:rsidR="00F25887" w:rsidRPr="0033182C" w:rsidDel="00750347" w:rsidRDefault="00F25887" w:rsidP="00F25887">
            <w:pPr>
              <w:spacing w:after="0" w:line="240" w:lineRule="auto"/>
              <w:jc w:val="right"/>
              <w:rPr>
                <w:del w:id="10307" w:author="Windows User" w:date="2019-09-20T01:37:00Z"/>
                <w:rFonts w:eastAsia="Times New Roman" w:cs="Times New Roman"/>
                <w:sz w:val="22"/>
              </w:rPr>
            </w:pPr>
            <w:del w:id="10308" w:author="Windows User" w:date="2019-09-20T01:37:00Z">
              <w:r w:rsidRPr="0033182C" w:rsidDel="00750347">
                <w:rPr>
                  <w:rFonts w:eastAsia="Times New Roman" w:cs="Times New Roman"/>
                  <w:sz w:val="22"/>
                </w:rPr>
                <w:delText>140</w:delText>
              </w:r>
              <w:bookmarkStart w:id="10309" w:name="_Toc23497464"/>
              <w:bookmarkStart w:id="10310" w:name="_Toc23553648"/>
              <w:bookmarkStart w:id="10311" w:name="_Toc23812001"/>
              <w:bookmarkStart w:id="10312" w:name="_Toc23881664"/>
              <w:bookmarkEnd w:id="10309"/>
              <w:bookmarkEnd w:id="10310"/>
              <w:bookmarkEnd w:id="10311"/>
              <w:bookmarkEnd w:id="10312"/>
            </w:del>
          </w:p>
        </w:tc>
        <w:tc>
          <w:tcPr>
            <w:tcW w:w="1320" w:type="dxa"/>
            <w:noWrap/>
            <w:hideMark/>
          </w:tcPr>
          <w:p w14:paraId="42DFE601" w14:textId="2CCF0490" w:rsidR="00F25887" w:rsidRPr="0033182C" w:rsidDel="00750347" w:rsidRDefault="00F25887" w:rsidP="00F25887">
            <w:pPr>
              <w:spacing w:after="0" w:line="240" w:lineRule="auto"/>
              <w:jc w:val="right"/>
              <w:rPr>
                <w:del w:id="10313" w:author="Windows User" w:date="2019-09-20T01:37:00Z"/>
                <w:rFonts w:eastAsia="Times New Roman" w:cs="Times New Roman"/>
                <w:sz w:val="22"/>
              </w:rPr>
            </w:pPr>
            <w:del w:id="10314" w:author="Windows User" w:date="2019-09-20T01:37:00Z">
              <w:r w:rsidRPr="0033182C" w:rsidDel="00750347">
                <w:rPr>
                  <w:rFonts w:eastAsia="Times New Roman" w:cs="Times New Roman"/>
                  <w:sz w:val="22"/>
                </w:rPr>
                <w:delText>121</w:delText>
              </w:r>
              <w:bookmarkStart w:id="10315" w:name="_Toc23497465"/>
              <w:bookmarkStart w:id="10316" w:name="_Toc23553649"/>
              <w:bookmarkStart w:id="10317" w:name="_Toc23812002"/>
              <w:bookmarkStart w:id="10318" w:name="_Toc23881665"/>
              <w:bookmarkEnd w:id="10315"/>
              <w:bookmarkEnd w:id="10316"/>
              <w:bookmarkEnd w:id="10317"/>
              <w:bookmarkEnd w:id="10318"/>
            </w:del>
          </w:p>
        </w:tc>
        <w:tc>
          <w:tcPr>
            <w:tcW w:w="960" w:type="dxa"/>
            <w:noWrap/>
            <w:hideMark/>
          </w:tcPr>
          <w:p w14:paraId="22879180" w14:textId="1CEED7E4" w:rsidR="00F25887" w:rsidRPr="0033182C" w:rsidDel="00750347" w:rsidRDefault="00F25887" w:rsidP="00F25887">
            <w:pPr>
              <w:spacing w:after="0" w:line="240" w:lineRule="auto"/>
              <w:jc w:val="right"/>
              <w:rPr>
                <w:del w:id="10319" w:author="Windows User" w:date="2019-09-20T01:37:00Z"/>
                <w:rFonts w:eastAsia="Times New Roman" w:cs="Times New Roman"/>
                <w:sz w:val="22"/>
              </w:rPr>
            </w:pPr>
            <w:del w:id="10320" w:author="Windows User" w:date="2019-09-20T01:37:00Z">
              <w:r w:rsidRPr="0033182C" w:rsidDel="00750347">
                <w:rPr>
                  <w:rFonts w:eastAsia="Times New Roman" w:cs="Times New Roman"/>
                  <w:sz w:val="22"/>
                </w:rPr>
                <w:delText>119</w:delText>
              </w:r>
              <w:bookmarkStart w:id="10321" w:name="_Toc23497466"/>
              <w:bookmarkStart w:id="10322" w:name="_Toc23553650"/>
              <w:bookmarkStart w:id="10323" w:name="_Toc23812003"/>
              <w:bookmarkStart w:id="10324" w:name="_Toc23881666"/>
              <w:bookmarkEnd w:id="10321"/>
              <w:bookmarkEnd w:id="10322"/>
              <w:bookmarkEnd w:id="10323"/>
              <w:bookmarkEnd w:id="10324"/>
            </w:del>
          </w:p>
        </w:tc>
        <w:tc>
          <w:tcPr>
            <w:tcW w:w="960" w:type="dxa"/>
            <w:noWrap/>
            <w:hideMark/>
          </w:tcPr>
          <w:p w14:paraId="45E5ACDF" w14:textId="11DCF590" w:rsidR="00F25887" w:rsidRPr="0033182C" w:rsidDel="00750347" w:rsidRDefault="00F25887" w:rsidP="00F25887">
            <w:pPr>
              <w:spacing w:after="0" w:line="240" w:lineRule="auto"/>
              <w:jc w:val="right"/>
              <w:rPr>
                <w:del w:id="10325" w:author="Windows User" w:date="2019-09-20T01:37:00Z"/>
                <w:rFonts w:eastAsia="Times New Roman" w:cs="Times New Roman"/>
                <w:sz w:val="22"/>
              </w:rPr>
            </w:pPr>
            <w:del w:id="10326" w:author="Windows User" w:date="2019-09-20T01:37:00Z">
              <w:r w:rsidRPr="0033182C" w:rsidDel="00750347">
                <w:rPr>
                  <w:rFonts w:eastAsia="Times New Roman" w:cs="Times New Roman"/>
                  <w:sz w:val="22"/>
                </w:rPr>
                <w:delText>180</w:delText>
              </w:r>
              <w:bookmarkStart w:id="10327" w:name="_Toc23497467"/>
              <w:bookmarkStart w:id="10328" w:name="_Toc23553651"/>
              <w:bookmarkStart w:id="10329" w:name="_Toc23812004"/>
              <w:bookmarkStart w:id="10330" w:name="_Toc23881667"/>
              <w:bookmarkEnd w:id="10327"/>
              <w:bookmarkEnd w:id="10328"/>
              <w:bookmarkEnd w:id="10329"/>
              <w:bookmarkEnd w:id="10330"/>
            </w:del>
          </w:p>
        </w:tc>
        <w:bookmarkStart w:id="10331" w:name="_Toc23497468"/>
        <w:bookmarkStart w:id="10332" w:name="_Toc23553652"/>
        <w:bookmarkStart w:id="10333" w:name="_Toc23812005"/>
        <w:bookmarkStart w:id="10334" w:name="_Toc23881668"/>
        <w:bookmarkEnd w:id="10331"/>
        <w:bookmarkEnd w:id="10332"/>
        <w:bookmarkEnd w:id="10333"/>
        <w:bookmarkEnd w:id="10334"/>
      </w:tr>
      <w:tr w:rsidR="00F25887" w:rsidRPr="0033182C" w:rsidDel="00750347" w14:paraId="58A29C49" w14:textId="74FC0D11" w:rsidTr="00F25887">
        <w:trPr>
          <w:trHeight w:val="300"/>
          <w:del w:id="10335" w:author="Windows User" w:date="2019-09-20T01:37:00Z"/>
        </w:trPr>
        <w:tc>
          <w:tcPr>
            <w:tcW w:w="1580" w:type="dxa"/>
            <w:noWrap/>
            <w:hideMark/>
          </w:tcPr>
          <w:p w14:paraId="1FE56B8A" w14:textId="7DD43294" w:rsidR="00F25887" w:rsidRPr="0033182C" w:rsidDel="00750347" w:rsidRDefault="00F25887" w:rsidP="00F25887">
            <w:pPr>
              <w:spacing w:after="0" w:line="240" w:lineRule="auto"/>
              <w:jc w:val="right"/>
              <w:rPr>
                <w:del w:id="10336" w:author="Windows User" w:date="2019-09-20T01:37:00Z"/>
                <w:rFonts w:eastAsia="Times New Roman" w:cs="Times New Roman"/>
                <w:sz w:val="22"/>
              </w:rPr>
            </w:pPr>
            <w:del w:id="10337" w:author="Windows User" w:date="2019-09-20T01:37:00Z">
              <w:r w:rsidRPr="0033182C" w:rsidDel="00750347">
                <w:rPr>
                  <w:rFonts w:eastAsia="Times New Roman" w:cs="Times New Roman"/>
                  <w:sz w:val="22"/>
                </w:rPr>
                <w:delText>134</w:delText>
              </w:r>
              <w:bookmarkStart w:id="10338" w:name="_Toc23497469"/>
              <w:bookmarkStart w:id="10339" w:name="_Toc23553653"/>
              <w:bookmarkStart w:id="10340" w:name="_Toc23812006"/>
              <w:bookmarkStart w:id="10341" w:name="_Toc23881669"/>
              <w:bookmarkEnd w:id="10338"/>
              <w:bookmarkEnd w:id="10339"/>
              <w:bookmarkEnd w:id="10340"/>
              <w:bookmarkEnd w:id="10341"/>
            </w:del>
          </w:p>
        </w:tc>
        <w:tc>
          <w:tcPr>
            <w:tcW w:w="1320" w:type="dxa"/>
            <w:noWrap/>
            <w:hideMark/>
          </w:tcPr>
          <w:p w14:paraId="3F5B5763" w14:textId="50A55FFC" w:rsidR="00F25887" w:rsidRPr="0033182C" w:rsidDel="00750347" w:rsidRDefault="00F25887" w:rsidP="00F25887">
            <w:pPr>
              <w:spacing w:after="0" w:line="240" w:lineRule="auto"/>
              <w:jc w:val="right"/>
              <w:rPr>
                <w:del w:id="10342" w:author="Windows User" w:date="2019-09-20T01:37:00Z"/>
                <w:rFonts w:eastAsia="Times New Roman" w:cs="Times New Roman"/>
                <w:sz w:val="22"/>
              </w:rPr>
            </w:pPr>
            <w:del w:id="10343" w:author="Windows User" w:date="2019-09-20T01:37:00Z">
              <w:r w:rsidRPr="0033182C" w:rsidDel="00750347">
                <w:rPr>
                  <w:rFonts w:eastAsia="Times New Roman" w:cs="Times New Roman"/>
                  <w:sz w:val="22"/>
                </w:rPr>
                <w:delText>105</w:delText>
              </w:r>
              <w:bookmarkStart w:id="10344" w:name="_Toc23497470"/>
              <w:bookmarkStart w:id="10345" w:name="_Toc23553654"/>
              <w:bookmarkStart w:id="10346" w:name="_Toc23812007"/>
              <w:bookmarkStart w:id="10347" w:name="_Toc23881670"/>
              <w:bookmarkEnd w:id="10344"/>
              <w:bookmarkEnd w:id="10345"/>
              <w:bookmarkEnd w:id="10346"/>
              <w:bookmarkEnd w:id="10347"/>
            </w:del>
          </w:p>
        </w:tc>
        <w:tc>
          <w:tcPr>
            <w:tcW w:w="960" w:type="dxa"/>
            <w:noWrap/>
            <w:hideMark/>
          </w:tcPr>
          <w:p w14:paraId="2E344B08" w14:textId="73602913" w:rsidR="00F25887" w:rsidRPr="0033182C" w:rsidDel="00750347" w:rsidRDefault="00F25887" w:rsidP="00F25887">
            <w:pPr>
              <w:spacing w:after="0" w:line="240" w:lineRule="auto"/>
              <w:jc w:val="right"/>
              <w:rPr>
                <w:del w:id="10348" w:author="Windows User" w:date="2019-09-20T01:37:00Z"/>
                <w:rFonts w:eastAsia="Times New Roman" w:cs="Times New Roman"/>
                <w:sz w:val="22"/>
              </w:rPr>
            </w:pPr>
            <w:del w:id="10349" w:author="Windows User" w:date="2019-09-20T01:37:00Z">
              <w:r w:rsidRPr="0033182C" w:rsidDel="00750347">
                <w:rPr>
                  <w:rFonts w:eastAsia="Times New Roman" w:cs="Times New Roman"/>
                  <w:sz w:val="22"/>
                </w:rPr>
                <w:delText>121</w:delText>
              </w:r>
              <w:bookmarkStart w:id="10350" w:name="_Toc23497471"/>
              <w:bookmarkStart w:id="10351" w:name="_Toc23553655"/>
              <w:bookmarkStart w:id="10352" w:name="_Toc23812008"/>
              <w:bookmarkStart w:id="10353" w:name="_Toc23881671"/>
              <w:bookmarkEnd w:id="10350"/>
              <w:bookmarkEnd w:id="10351"/>
              <w:bookmarkEnd w:id="10352"/>
              <w:bookmarkEnd w:id="10353"/>
            </w:del>
          </w:p>
        </w:tc>
        <w:tc>
          <w:tcPr>
            <w:tcW w:w="960" w:type="dxa"/>
            <w:noWrap/>
            <w:hideMark/>
          </w:tcPr>
          <w:p w14:paraId="272F321F" w14:textId="4B14B8A2" w:rsidR="00F25887" w:rsidRPr="0033182C" w:rsidDel="00750347" w:rsidRDefault="00F25887" w:rsidP="00F25887">
            <w:pPr>
              <w:spacing w:after="0" w:line="240" w:lineRule="auto"/>
              <w:jc w:val="right"/>
              <w:rPr>
                <w:del w:id="10354" w:author="Windows User" w:date="2019-09-20T01:37:00Z"/>
                <w:rFonts w:eastAsia="Times New Roman" w:cs="Times New Roman"/>
                <w:sz w:val="22"/>
              </w:rPr>
            </w:pPr>
            <w:del w:id="10355" w:author="Windows User" w:date="2019-09-20T01:37:00Z">
              <w:r w:rsidRPr="0033182C" w:rsidDel="00750347">
                <w:rPr>
                  <w:rFonts w:eastAsia="Times New Roman" w:cs="Times New Roman"/>
                  <w:sz w:val="22"/>
                </w:rPr>
                <w:delText>180</w:delText>
              </w:r>
              <w:bookmarkStart w:id="10356" w:name="_Toc23497472"/>
              <w:bookmarkStart w:id="10357" w:name="_Toc23553656"/>
              <w:bookmarkStart w:id="10358" w:name="_Toc23812009"/>
              <w:bookmarkStart w:id="10359" w:name="_Toc23881672"/>
              <w:bookmarkEnd w:id="10356"/>
              <w:bookmarkEnd w:id="10357"/>
              <w:bookmarkEnd w:id="10358"/>
              <w:bookmarkEnd w:id="10359"/>
            </w:del>
          </w:p>
        </w:tc>
        <w:bookmarkStart w:id="10360" w:name="_Toc23497473"/>
        <w:bookmarkStart w:id="10361" w:name="_Toc23553657"/>
        <w:bookmarkStart w:id="10362" w:name="_Toc23812010"/>
        <w:bookmarkStart w:id="10363" w:name="_Toc23881673"/>
        <w:bookmarkEnd w:id="10360"/>
        <w:bookmarkEnd w:id="10361"/>
        <w:bookmarkEnd w:id="10362"/>
        <w:bookmarkEnd w:id="10363"/>
      </w:tr>
      <w:tr w:rsidR="00F25887" w:rsidRPr="0033182C" w:rsidDel="00750347" w14:paraId="6A0BBCDA" w14:textId="21D0E3D4" w:rsidTr="00F25887">
        <w:trPr>
          <w:trHeight w:val="300"/>
          <w:del w:id="10364" w:author="Windows User" w:date="2019-09-20T01:37:00Z"/>
        </w:trPr>
        <w:tc>
          <w:tcPr>
            <w:tcW w:w="1580" w:type="dxa"/>
            <w:noWrap/>
            <w:hideMark/>
          </w:tcPr>
          <w:p w14:paraId="7152923B" w14:textId="048E4CCD" w:rsidR="00F25887" w:rsidRPr="0033182C" w:rsidDel="00750347" w:rsidRDefault="00F25887" w:rsidP="00F25887">
            <w:pPr>
              <w:spacing w:after="0" w:line="240" w:lineRule="auto"/>
              <w:jc w:val="right"/>
              <w:rPr>
                <w:del w:id="10365" w:author="Windows User" w:date="2019-09-20T01:37:00Z"/>
                <w:rFonts w:eastAsia="Times New Roman" w:cs="Times New Roman"/>
                <w:sz w:val="22"/>
              </w:rPr>
            </w:pPr>
            <w:del w:id="10366" w:author="Windows User" w:date="2019-09-20T01:37:00Z">
              <w:r w:rsidRPr="0033182C" w:rsidDel="00750347">
                <w:rPr>
                  <w:rFonts w:eastAsia="Times New Roman" w:cs="Times New Roman"/>
                  <w:sz w:val="22"/>
                </w:rPr>
                <w:delText>125</w:delText>
              </w:r>
              <w:bookmarkStart w:id="10367" w:name="_Toc23497474"/>
              <w:bookmarkStart w:id="10368" w:name="_Toc23553658"/>
              <w:bookmarkStart w:id="10369" w:name="_Toc23812011"/>
              <w:bookmarkStart w:id="10370" w:name="_Toc23881674"/>
              <w:bookmarkEnd w:id="10367"/>
              <w:bookmarkEnd w:id="10368"/>
              <w:bookmarkEnd w:id="10369"/>
              <w:bookmarkEnd w:id="10370"/>
            </w:del>
          </w:p>
        </w:tc>
        <w:tc>
          <w:tcPr>
            <w:tcW w:w="1320" w:type="dxa"/>
            <w:noWrap/>
            <w:hideMark/>
          </w:tcPr>
          <w:p w14:paraId="07C0C8FD" w14:textId="6224FF41" w:rsidR="00F25887" w:rsidRPr="0033182C" w:rsidDel="00750347" w:rsidRDefault="00F25887" w:rsidP="00F25887">
            <w:pPr>
              <w:spacing w:after="0" w:line="240" w:lineRule="auto"/>
              <w:jc w:val="right"/>
              <w:rPr>
                <w:del w:id="10371" w:author="Windows User" w:date="2019-09-20T01:37:00Z"/>
                <w:rFonts w:eastAsia="Times New Roman" w:cs="Times New Roman"/>
                <w:sz w:val="22"/>
              </w:rPr>
            </w:pPr>
            <w:del w:id="10372" w:author="Windows User" w:date="2019-09-20T01:37:00Z">
              <w:r w:rsidRPr="0033182C" w:rsidDel="00750347">
                <w:rPr>
                  <w:rFonts w:eastAsia="Times New Roman" w:cs="Times New Roman"/>
                  <w:sz w:val="22"/>
                </w:rPr>
                <w:delText>68</w:delText>
              </w:r>
              <w:bookmarkStart w:id="10373" w:name="_Toc23497475"/>
              <w:bookmarkStart w:id="10374" w:name="_Toc23553659"/>
              <w:bookmarkStart w:id="10375" w:name="_Toc23812012"/>
              <w:bookmarkStart w:id="10376" w:name="_Toc23881675"/>
              <w:bookmarkEnd w:id="10373"/>
              <w:bookmarkEnd w:id="10374"/>
              <w:bookmarkEnd w:id="10375"/>
              <w:bookmarkEnd w:id="10376"/>
            </w:del>
          </w:p>
        </w:tc>
        <w:tc>
          <w:tcPr>
            <w:tcW w:w="960" w:type="dxa"/>
            <w:noWrap/>
            <w:hideMark/>
          </w:tcPr>
          <w:p w14:paraId="09EB4697" w14:textId="406155F4" w:rsidR="00F25887" w:rsidRPr="0033182C" w:rsidDel="00750347" w:rsidRDefault="00F25887" w:rsidP="00F25887">
            <w:pPr>
              <w:spacing w:after="0" w:line="240" w:lineRule="auto"/>
              <w:jc w:val="right"/>
              <w:rPr>
                <w:del w:id="10377" w:author="Windows User" w:date="2019-09-20T01:37:00Z"/>
                <w:rFonts w:eastAsia="Times New Roman" w:cs="Times New Roman"/>
                <w:sz w:val="22"/>
              </w:rPr>
            </w:pPr>
            <w:del w:id="10378" w:author="Windows User" w:date="2019-09-20T01:37:00Z">
              <w:r w:rsidRPr="0033182C" w:rsidDel="00750347">
                <w:rPr>
                  <w:rFonts w:eastAsia="Times New Roman" w:cs="Times New Roman"/>
                  <w:sz w:val="22"/>
                </w:rPr>
                <w:delText>123</w:delText>
              </w:r>
              <w:bookmarkStart w:id="10379" w:name="_Toc23497476"/>
              <w:bookmarkStart w:id="10380" w:name="_Toc23553660"/>
              <w:bookmarkStart w:id="10381" w:name="_Toc23812013"/>
              <w:bookmarkStart w:id="10382" w:name="_Toc23881676"/>
              <w:bookmarkEnd w:id="10379"/>
              <w:bookmarkEnd w:id="10380"/>
              <w:bookmarkEnd w:id="10381"/>
              <w:bookmarkEnd w:id="10382"/>
            </w:del>
          </w:p>
        </w:tc>
        <w:tc>
          <w:tcPr>
            <w:tcW w:w="960" w:type="dxa"/>
            <w:noWrap/>
            <w:hideMark/>
          </w:tcPr>
          <w:p w14:paraId="21FFB692" w14:textId="712B3659" w:rsidR="00F25887" w:rsidRPr="0033182C" w:rsidDel="00750347" w:rsidRDefault="00F25887" w:rsidP="00F25887">
            <w:pPr>
              <w:spacing w:after="0" w:line="240" w:lineRule="auto"/>
              <w:jc w:val="right"/>
              <w:rPr>
                <w:del w:id="10383" w:author="Windows User" w:date="2019-09-20T01:37:00Z"/>
                <w:rFonts w:eastAsia="Times New Roman" w:cs="Times New Roman"/>
                <w:sz w:val="22"/>
              </w:rPr>
            </w:pPr>
            <w:del w:id="10384" w:author="Windows User" w:date="2019-09-20T01:37:00Z">
              <w:r w:rsidRPr="0033182C" w:rsidDel="00750347">
                <w:rPr>
                  <w:rFonts w:eastAsia="Times New Roman" w:cs="Times New Roman"/>
                  <w:sz w:val="22"/>
                </w:rPr>
                <w:delText>180</w:delText>
              </w:r>
              <w:bookmarkStart w:id="10385" w:name="_Toc23497477"/>
              <w:bookmarkStart w:id="10386" w:name="_Toc23553661"/>
              <w:bookmarkStart w:id="10387" w:name="_Toc23812014"/>
              <w:bookmarkStart w:id="10388" w:name="_Toc23881677"/>
              <w:bookmarkEnd w:id="10385"/>
              <w:bookmarkEnd w:id="10386"/>
              <w:bookmarkEnd w:id="10387"/>
              <w:bookmarkEnd w:id="10388"/>
            </w:del>
          </w:p>
        </w:tc>
        <w:bookmarkStart w:id="10389" w:name="_Toc23497478"/>
        <w:bookmarkStart w:id="10390" w:name="_Toc23553662"/>
        <w:bookmarkStart w:id="10391" w:name="_Toc23812015"/>
        <w:bookmarkStart w:id="10392" w:name="_Toc23881678"/>
        <w:bookmarkEnd w:id="10389"/>
        <w:bookmarkEnd w:id="10390"/>
        <w:bookmarkEnd w:id="10391"/>
        <w:bookmarkEnd w:id="10392"/>
      </w:tr>
      <w:tr w:rsidR="00F25887" w:rsidRPr="0033182C" w:rsidDel="00750347" w14:paraId="0226FA0B" w14:textId="0C6CABB4" w:rsidTr="00F25887">
        <w:trPr>
          <w:trHeight w:val="300"/>
          <w:del w:id="10393" w:author="Windows User" w:date="2019-09-20T01:37:00Z"/>
        </w:trPr>
        <w:tc>
          <w:tcPr>
            <w:tcW w:w="1580" w:type="dxa"/>
            <w:noWrap/>
            <w:hideMark/>
          </w:tcPr>
          <w:p w14:paraId="5F58F1C7" w14:textId="65C0FA47" w:rsidR="00F25887" w:rsidRPr="0033182C" w:rsidDel="00750347" w:rsidRDefault="00F25887" w:rsidP="00F25887">
            <w:pPr>
              <w:spacing w:after="0" w:line="240" w:lineRule="auto"/>
              <w:jc w:val="right"/>
              <w:rPr>
                <w:del w:id="10394" w:author="Windows User" w:date="2019-09-20T01:37:00Z"/>
                <w:rFonts w:eastAsia="Times New Roman" w:cs="Times New Roman"/>
                <w:sz w:val="22"/>
              </w:rPr>
            </w:pPr>
            <w:del w:id="10395" w:author="Windows User" w:date="2019-09-20T01:37:00Z">
              <w:r w:rsidRPr="0033182C" w:rsidDel="00750347">
                <w:rPr>
                  <w:rFonts w:eastAsia="Times New Roman" w:cs="Times New Roman"/>
                  <w:sz w:val="22"/>
                </w:rPr>
                <w:delText>128</w:delText>
              </w:r>
              <w:bookmarkStart w:id="10396" w:name="_Toc23497479"/>
              <w:bookmarkStart w:id="10397" w:name="_Toc23553663"/>
              <w:bookmarkStart w:id="10398" w:name="_Toc23812016"/>
              <w:bookmarkStart w:id="10399" w:name="_Toc23881679"/>
              <w:bookmarkEnd w:id="10396"/>
              <w:bookmarkEnd w:id="10397"/>
              <w:bookmarkEnd w:id="10398"/>
              <w:bookmarkEnd w:id="10399"/>
            </w:del>
          </w:p>
        </w:tc>
        <w:tc>
          <w:tcPr>
            <w:tcW w:w="1320" w:type="dxa"/>
            <w:noWrap/>
            <w:hideMark/>
          </w:tcPr>
          <w:p w14:paraId="72403F6C" w14:textId="374E73D3" w:rsidR="00F25887" w:rsidRPr="0033182C" w:rsidDel="00750347" w:rsidRDefault="00F25887" w:rsidP="00F25887">
            <w:pPr>
              <w:spacing w:after="0" w:line="240" w:lineRule="auto"/>
              <w:jc w:val="right"/>
              <w:rPr>
                <w:del w:id="10400" w:author="Windows User" w:date="2019-09-20T01:37:00Z"/>
                <w:rFonts w:eastAsia="Times New Roman" w:cs="Times New Roman"/>
                <w:sz w:val="22"/>
              </w:rPr>
            </w:pPr>
            <w:del w:id="10401" w:author="Windows User" w:date="2019-09-20T01:37:00Z">
              <w:r w:rsidRPr="0033182C" w:rsidDel="00750347">
                <w:rPr>
                  <w:rFonts w:eastAsia="Times New Roman" w:cs="Times New Roman"/>
                  <w:sz w:val="22"/>
                </w:rPr>
                <w:delText>56</w:delText>
              </w:r>
              <w:bookmarkStart w:id="10402" w:name="_Toc23497480"/>
              <w:bookmarkStart w:id="10403" w:name="_Toc23553664"/>
              <w:bookmarkStart w:id="10404" w:name="_Toc23812017"/>
              <w:bookmarkStart w:id="10405" w:name="_Toc23881680"/>
              <w:bookmarkEnd w:id="10402"/>
              <w:bookmarkEnd w:id="10403"/>
              <w:bookmarkEnd w:id="10404"/>
              <w:bookmarkEnd w:id="10405"/>
            </w:del>
          </w:p>
        </w:tc>
        <w:tc>
          <w:tcPr>
            <w:tcW w:w="960" w:type="dxa"/>
            <w:noWrap/>
            <w:hideMark/>
          </w:tcPr>
          <w:p w14:paraId="25CE1429" w14:textId="57BE2D0F" w:rsidR="00F25887" w:rsidRPr="0033182C" w:rsidDel="00750347" w:rsidRDefault="00F25887" w:rsidP="00F25887">
            <w:pPr>
              <w:spacing w:after="0" w:line="240" w:lineRule="auto"/>
              <w:jc w:val="right"/>
              <w:rPr>
                <w:del w:id="10406" w:author="Windows User" w:date="2019-09-20T01:37:00Z"/>
                <w:rFonts w:eastAsia="Times New Roman" w:cs="Times New Roman"/>
                <w:sz w:val="22"/>
              </w:rPr>
            </w:pPr>
            <w:del w:id="10407" w:author="Windows User" w:date="2019-09-20T01:37:00Z">
              <w:r w:rsidRPr="0033182C" w:rsidDel="00750347">
                <w:rPr>
                  <w:rFonts w:eastAsia="Times New Roman" w:cs="Times New Roman"/>
                  <w:sz w:val="22"/>
                </w:rPr>
                <w:delText>125</w:delText>
              </w:r>
              <w:bookmarkStart w:id="10408" w:name="_Toc23497481"/>
              <w:bookmarkStart w:id="10409" w:name="_Toc23553665"/>
              <w:bookmarkStart w:id="10410" w:name="_Toc23812018"/>
              <w:bookmarkStart w:id="10411" w:name="_Toc23881681"/>
              <w:bookmarkEnd w:id="10408"/>
              <w:bookmarkEnd w:id="10409"/>
              <w:bookmarkEnd w:id="10410"/>
              <w:bookmarkEnd w:id="10411"/>
            </w:del>
          </w:p>
        </w:tc>
        <w:tc>
          <w:tcPr>
            <w:tcW w:w="960" w:type="dxa"/>
            <w:noWrap/>
            <w:hideMark/>
          </w:tcPr>
          <w:p w14:paraId="6DE84188" w14:textId="35D37643" w:rsidR="00F25887" w:rsidRPr="0033182C" w:rsidDel="00750347" w:rsidRDefault="00F25887" w:rsidP="00F25887">
            <w:pPr>
              <w:spacing w:after="0" w:line="240" w:lineRule="auto"/>
              <w:jc w:val="right"/>
              <w:rPr>
                <w:del w:id="10412" w:author="Windows User" w:date="2019-09-20T01:37:00Z"/>
                <w:rFonts w:eastAsia="Times New Roman" w:cs="Times New Roman"/>
                <w:sz w:val="22"/>
              </w:rPr>
            </w:pPr>
            <w:del w:id="10413" w:author="Windows User" w:date="2019-09-20T01:37:00Z">
              <w:r w:rsidRPr="0033182C" w:rsidDel="00750347">
                <w:rPr>
                  <w:rFonts w:eastAsia="Times New Roman" w:cs="Times New Roman"/>
                  <w:sz w:val="22"/>
                </w:rPr>
                <w:delText>180</w:delText>
              </w:r>
              <w:bookmarkStart w:id="10414" w:name="_Toc23497482"/>
              <w:bookmarkStart w:id="10415" w:name="_Toc23553666"/>
              <w:bookmarkStart w:id="10416" w:name="_Toc23812019"/>
              <w:bookmarkStart w:id="10417" w:name="_Toc23881682"/>
              <w:bookmarkEnd w:id="10414"/>
              <w:bookmarkEnd w:id="10415"/>
              <w:bookmarkEnd w:id="10416"/>
              <w:bookmarkEnd w:id="10417"/>
            </w:del>
          </w:p>
        </w:tc>
        <w:bookmarkStart w:id="10418" w:name="_Toc23497483"/>
        <w:bookmarkStart w:id="10419" w:name="_Toc23553667"/>
        <w:bookmarkStart w:id="10420" w:name="_Toc23812020"/>
        <w:bookmarkStart w:id="10421" w:name="_Toc23881683"/>
        <w:bookmarkEnd w:id="10418"/>
        <w:bookmarkEnd w:id="10419"/>
        <w:bookmarkEnd w:id="10420"/>
        <w:bookmarkEnd w:id="10421"/>
      </w:tr>
      <w:tr w:rsidR="00F25887" w:rsidRPr="0033182C" w:rsidDel="00750347" w14:paraId="33CCF54E" w14:textId="0E1319A9" w:rsidTr="00F25887">
        <w:trPr>
          <w:trHeight w:val="300"/>
          <w:del w:id="10422" w:author="Windows User" w:date="2019-09-20T01:37:00Z"/>
        </w:trPr>
        <w:tc>
          <w:tcPr>
            <w:tcW w:w="1580" w:type="dxa"/>
            <w:noWrap/>
            <w:hideMark/>
          </w:tcPr>
          <w:p w14:paraId="2C532062" w14:textId="4003D72E" w:rsidR="00F25887" w:rsidRPr="0033182C" w:rsidDel="00750347" w:rsidRDefault="00F25887" w:rsidP="00F25887">
            <w:pPr>
              <w:spacing w:after="0" w:line="240" w:lineRule="auto"/>
              <w:jc w:val="right"/>
              <w:rPr>
                <w:del w:id="10423" w:author="Windows User" w:date="2019-09-20T01:37:00Z"/>
                <w:rFonts w:eastAsia="Times New Roman" w:cs="Times New Roman"/>
                <w:sz w:val="22"/>
              </w:rPr>
            </w:pPr>
            <w:del w:id="10424" w:author="Windows User" w:date="2019-09-20T01:37:00Z">
              <w:r w:rsidRPr="0033182C" w:rsidDel="00750347">
                <w:rPr>
                  <w:rFonts w:eastAsia="Times New Roman" w:cs="Times New Roman"/>
                  <w:sz w:val="22"/>
                </w:rPr>
                <w:delText>114</w:delText>
              </w:r>
              <w:bookmarkStart w:id="10425" w:name="_Toc23497484"/>
              <w:bookmarkStart w:id="10426" w:name="_Toc23553668"/>
              <w:bookmarkStart w:id="10427" w:name="_Toc23812021"/>
              <w:bookmarkStart w:id="10428" w:name="_Toc23881684"/>
              <w:bookmarkEnd w:id="10425"/>
              <w:bookmarkEnd w:id="10426"/>
              <w:bookmarkEnd w:id="10427"/>
              <w:bookmarkEnd w:id="10428"/>
            </w:del>
          </w:p>
        </w:tc>
        <w:tc>
          <w:tcPr>
            <w:tcW w:w="1320" w:type="dxa"/>
            <w:noWrap/>
            <w:hideMark/>
          </w:tcPr>
          <w:p w14:paraId="0C0E25C6" w14:textId="6E62E1CA" w:rsidR="00F25887" w:rsidRPr="0033182C" w:rsidDel="00750347" w:rsidRDefault="00F25887" w:rsidP="00F25887">
            <w:pPr>
              <w:spacing w:after="0" w:line="240" w:lineRule="auto"/>
              <w:jc w:val="right"/>
              <w:rPr>
                <w:del w:id="10429" w:author="Windows User" w:date="2019-09-20T01:37:00Z"/>
                <w:rFonts w:eastAsia="Times New Roman" w:cs="Times New Roman"/>
                <w:sz w:val="22"/>
              </w:rPr>
            </w:pPr>
            <w:del w:id="10430" w:author="Windows User" w:date="2019-09-20T01:37:00Z">
              <w:r w:rsidRPr="0033182C" w:rsidDel="00750347">
                <w:rPr>
                  <w:rFonts w:eastAsia="Times New Roman" w:cs="Times New Roman"/>
                  <w:sz w:val="22"/>
                </w:rPr>
                <w:delText>48</w:delText>
              </w:r>
              <w:bookmarkStart w:id="10431" w:name="_Toc23497485"/>
              <w:bookmarkStart w:id="10432" w:name="_Toc23553669"/>
              <w:bookmarkStart w:id="10433" w:name="_Toc23812022"/>
              <w:bookmarkStart w:id="10434" w:name="_Toc23881685"/>
              <w:bookmarkEnd w:id="10431"/>
              <w:bookmarkEnd w:id="10432"/>
              <w:bookmarkEnd w:id="10433"/>
              <w:bookmarkEnd w:id="10434"/>
            </w:del>
          </w:p>
        </w:tc>
        <w:tc>
          <w:tcPr>
            <w:tcW w:w="960" w:type="dxa"/>
            <w:noWrap/>
            <w:hideMark/>
          </w:tcPr>
          <w:p w14:paraId="15CBE311" w14:textId="627CF9AB" w:rsidR="00F25887" w:rsidRPr="0033182C" w:rsidDel="00750347" w:rsidRDefault="00F25887" w:rsidP="00F25887">
            <w:pPr>
              <w:spacing w:after="0" w:line="240" w:lineRule="auto"/>
              <w:jc w:val="right"/>
              <w:rPr>
                <w:del w:id="10435" w:author="Windows User" w:date="2019-09-20T01:37:00Z"/>
                <w:rFonts w:eastAsia="Times New Roman" w:cs="Times New Roman"/>
                <w:sz w:val="22"/>
              </w:rPr>
            </w:pPr>
            <w:del w:id="10436" w:author="Windows User" w:date="2019-09-20T01:37:00Z">
              <w:r w:rsidRPr="0033182C" w:rsidDel="00750347">
                <w:rPr>
                  <w:rFonts w:eastAsia="Times New Roman" w:cs="Times New Roman"/>
                  <w:sz w:val="22"/>
                </w:rPr>
                <w:delText>127</w:delText>
              </w:r>
              <w:bookmarkStart w:id="10437" w:name="_Toc23497486"/>
              <w:bookmarkStart w:id="10438" w:name="_Toc23553670"/>
              <w:bookmarkStart w:id="10439" w:name="_Toc23812023"/>
              <w:bookmarkStart w:id="10440" w:name="_Toc23881686"/>
              <w:bookmarkEnd w:id="10437"/>
              <w:bookmarkEnd w:id="10438"/>
              <w:bookmarkEnd w:id="10439"/>
              <w:bookmarkEnd w:id="10440"/>
            </w:del>
          </w:p>
        </w:tc>
        <w:tc>
          <w:tcPr>
            <w:tcW w:w="960" w:type="dxa"/>
            <w:noWrap/>
            <w:hideMark/>
          </w:tcPr>
          <w:p w14:paraId="49D2B740" w14:textId="6F82F58D" w:rsidR="00F25887" w:rsidRPr="0033182C" w:rsidDel="00750347" w:rsidRDefault="00F25887" w:rsidP="00F25887">
            <w:pPr>
              <w:spacing w:after="0" w:line="240" w:lineRule="auto"/>
              <w:jc w:val="right"/>
              <w:rPr>
                <w:del w:id="10441" w:author="Windows User" w:date="2019-09-20T01:37:00Z"/>
                <w:rFonts w:eastAsia="Times New Roman" w:cs="Times New Roman"/>
                <w:sz w:val="22"/>
              </w:rPr>
            </w:pPr>
            <w:del w:id="10442" w:author="Windows User" w:date="2019-09-20T01:37:00Z">
              <w:r w:rsidRPr="0033182C" w:rsidDel="00750347">
                <w:rPr>
                  <w:rFonts w:eastAsia="Times New Roman" w:cs="Times New Roman"/>
                  <w:sz w:val="22"/>
                </w:rPr>
                <w:delText>180</w:delText>
              </w:r>
              <w:bookmarkStart w:id="10443" w:name="_Toc23497487"/>
              <w:bookmarkStart w:id="10444" w:name="_Toc23553671"/>
              <w:bookmarkStart w:id="10445" w:name="_Toc23812024"/>
              <w:bookmarkStart w:id="10446" w:name="_Toc23881687"/>
              <w:bookmarkEnd w:id="10443"/>
              <w:bookmarkEnd w:id="10444"/>
              <w:bookmarkEnd w:id="10445"/>
              <w:bookmarkEnd w:id="10446"/>
            </w:del>
          </w:p>
        </w:tc>
        <w:bookmarkStart w:id="10447" w:name="_Toc23497488"/>
        <w:bookmarkStart w:id="10448" w:name="_Toc23553672"/>
        <w:bookmarkStart w:id="10449" w:name="_Toc23812025"/>
        <w:bookmarkStart w:id="10450" w:name="_Toc23881688"/>
        <w:bookmarkEnd w:id="10447"/>
        <w:bookmarkEnd w:id="10448"/>
        <w:bookmarkEnd w:id="10449"/>
        <w:bookmarkEnd w:id="10450"/>
      </w:tr>
      <w:tr w:rsidR="00F25887" w:rsidRPr="0033182C" w:rsidDel="00750347" w14:paraId="67378FCA" w14:textId="7BF8DA77" w:rsidTr="00F25887">
        <w:trPr>
          <w:trHeight w:val="300"/>
          <w:del w:id="10451" w:author="Windows User" w:date="2019-09-20T01:37:00Z"/>
        </w:trPr>
        <w:tc>
          <w:tcPr>
            <w:tcW w:w="1580" w:type="dxa"/>
            <w:noWrap/>
            <w:hideMark/>
          </w:tcPr>
          <w:p w14:paraId="58EB901E" w14:textId="0DCC308E" w:rsidR="00F25887" w:rsidRPr="0033182C" w:rsidDel="00750347" w:rsidRDefault="00F25887" w:rsidP="00F25887">
            <w:pPr>
              <w:spacing w:after="0" w:line="240" w:lineRule="auto"/>
              <w:jc w:val="right"/>
              <w:rPr>
                <w:del w:id="10452" w:author="Windows User" w:date="2019-09-20T01:37:00Z"/>
                <w:rFonts w:eastAsia="Times New Roman" w:cs="Times New Roman"/>
                <w:sz w:val="22"/>
              </w:rPr>
            </w:pPr>
            <w:del w:id="10453" w:author="Windows User" w:date="2019-09-20T01:37:00Z">
              <w:r w:rsidRPr="0033182C" w:rsidDel="00750347">
                <w:rPr>
                  <w:rFonts w:eastAsia="Times New Roman" w:cs="Times New Roman"/>
                  <w:sz w:val="22"/>
                </w:rPr>
                <w:delText>101</w:delText>
              </w:r>
              <w:bookmarkStart w:id="10454" w:name="_Toc23497489"/>
              <w:bookmarkStart w:id="10455" w:name="_Toc23553673"/>
              <w:bookmarkStart w:id="10456" w:name="_Toc23812026"/>
              <w:bookmarkStart w:id="10457" w:name="_Toc23881689"/>
              <w:bookmarkEnd w:id="10454"/>
              <w:bookmarkEnd w:id="10455"/>
              <w:bookmarkEnd w:id="10456"/>
              <w:bookmarkEnd w:id="10457"/>
            </w:del>
          </w:p>
        </w:tc>
        <w:tc>
          <w:tcPr>
            <w:tcW w:w="1320" w:type="dxa"/>
            <w:noWrap/>
            <w:hideMark/>
          </w:tcPr>
          <w:p w14:paraId="6004C67B" w14:textId="6D6F67FD" w:rsidR="00F25887" w:rsidRPr="0033182C" w:rsidDel="00750347" w:rsidRDefault="00F25887" w:rsidP="00F25887">
            <w:pPr>
              <w:spacing w:after="0" w:line="240" w:lineRule="auto"/>
              <w:jc w:val="right"/>
              <w:rPr>
                <w:del w:id="10458" w:author="Windows User" w:date="2019-09-20T01:37:00Z"/>
                <w:rFonts w:eastAsia="Times New Roman" w:cs="Times New Roman"/>
                <w:sz w:val="22"/>
              </w:rPr>
            </w:pPr>
            <w:del w:id="10459" w:author="Windows User" w:date="2019-09-20T01:37:00Z">
              <w:r w:rsidRPr="0033182C" w:rsidDel="00750347">
                <w:rPr>
                  <w:rFonts w:eastAsia="Times New Roman" w:cs="Times New Roman"/>
                  <w:sz w:val="22"/>
                </w:rPr>
                <w:delText>34</w:delText>
              </w:r>
              <w:bookmarkStart w:id="10460" w:name="_Toc23497490"/>
              <w:bookmarkStart w:id="10461" w:name="_Toc23553674"/>
              <w:bookmarkStart w:id="10462" w:name="_Toc23812027"/>
              <w:bookmarkStart w:id="10463" w:name="_Toc23881690"/>
              <w:bookmarkEnd w:id="10460"/>
              <w:bookmarkEnd w:id="10461"/>
              <w:bookmarkEnd w:id="10462"/>
              <w:bookmarkEnd w:id="10463"/>
            </w:del>
          </w:p>
        </w:tc>
        <w:tc>
          <w:tcPr>
            <w:tcW w:w="960" w:type="dxa"/>
            <w:noWrap/>
            <w:hideMark/>
          </w:tcPr>
          <w:p w14:paraId="323F58FE" w14:textId="65F53BC9" w:rsidR="00F25887" w:rsidRPr="0033182C" w:rsidDel="00750347" w:rsidRDefault="00F25887" w:rsidP="00F25887">
            <w:pPr>
              <w:spacing w:after="0" w:line="240" w:lineRule="auto"/>
              <w:jc w:val="right"/>
              <w:rPr>
                <w:del w:id="10464" w:author="Windows User" w:date="2019-09-20T01:37:00Z"/>
                <w:rFonts w:eastAsia="Times New Roman" w:cs="Times New Roman"/>
                <w:sz w:val="22"/>
              </w:rPr>
            </w:pPr>
            <w:del w:id="10465" w:author="Windows User" w:date="2019-09-20T01:37:00Z">
              <w:r w:rsidRPr="0033182C" w:rsidDel="00750347">
                <w:rPr>
                  <w:rFonts w:eastAsia="Times New Roman" w:cs="Times New Roman"/>
                  <w:sz w:val="22"/>
                </w:rPr>
                <w:delText>129</w:delText>
              </w:r>
              <w:bookmarkStart w:id="10466" w:name="_Toc23497491"/>
              <w:bookmarkStart w:id="10467" w:name="_Toc23553675"/>
              <w:bookmarkStart w:id="10468" w:name="_Toc23812028"/>
              <w:bookmarkStart w:id="10469" w:name="_Toc23881691"/>
              <w:bookmarkEnd w:id="10466"/>
              <w:bookmarkEnd w:id="10467"/>
              <w:bookmarkEnd w:id="10468"/>
              <w:bookmarkEnd w:id="10469"/>
            </w:del>
          </w:p>
        </w:tc>
        <w:tc>
          <w:tcPr>
            <w:tcW w:w="960" w:type="dxa"/>
            <w:noWrap/>
            <w:hideMark/>
          </w:tcPr>
          <w:p w14:paraId="4345C8DD" w14:textId="0C0376FF" w:rsidR="00F25887" w:rsidRPr="0033182C" w:rsidDel="00750347" w:rsidRDefault="00F25887" w:rsidP="00F25887">
            <w:pPr>
              <w:spacing w:after="0" w:line="240" w:lineRule="auto"/>
              <w:jc w:val="right"/>
              <w:rPr>
                <w:del w:id="10470" w:author="Windows User" w:date="2019-09-20T01:37:00Z"/>
                <w:rFonts w:eastAsia="Times New Roman" w:cs="Times New Roman"/>
                <w:sz w:val="22"/>
              </w:rPr>
            </w:pPr>
            <w:del w:id="10471" w:author="Windows User" w:date="2019-09-20T01:37:00Z">
              <w:r w:rsidRPr="0033182C" w:rsidDel="00750347">
                <w:rPr>
                  <w:rFonts w:eastAsia="Times New Roman" w:cs="Times New Roman"/>
                  <w:sz w:val="22"/>
                </w:rPr>
                <w:delText>180</w:delText>
              </w:r>
              <w:bookmarkStart w:id="10472" w:name="_Toc23497492"/>
              <w:bookmarkStart w:id="10473" w:name="_Toc23553676"/>
              <w:bookmarkStart w:id="10474" w:name="_Toc23812029"/>
              <w:bookmarkStart w:id="10475" w:name="_Toc23881692"/>
              <w:bookmarkEnd w:id="10472"/>
              <w:bookmarkEnd w:id="10473"/>
              <w:bookmarkEnd w:id="10474"/>
              <w:bookmarkEnd w:id="10475"/>
            </w:del>
          </w:p>
        </w:tc>
        <w:bookmarkStart w:id="10476" w:name="_Toc23497493"/>
        <w:bookmarkStart w:id="10477" w:name="_Toc23553677"/>
        <w:bookmarkStart w:id="10478" w:name="_Toc23812030"/>
        <w:bookmarkStart w:id="10479" w:name="_Toc23881693"/>
        <w:bookmarkEnd w:id="10476"/>
        <w:bookmarkEnd w:id="10477"/>
        <w:bookmarkEnd w:id="10478"/>
        <w:bookmarkEnd w:id="10479"/>
      </w:tr>
      <w:tr w:rsidR="00F25887" w:rsidRPr="0033182C" w:rsidDel="00750347" w14:paraId="141DB91A" w14:textId="0382DC23" w:rsidTr="00F25887">
        <w:trPr>
          <w:trHeight w:val="300"/>
          <w:del w:id="10480" w:author="Windows User" w:date="2019-09-20T01:37:00Z"/>
        </w:trPr>
        <w:tc>
          <w:tcPr>
            <w:tcW w:w="1580" w:type="dxa"/>
            <w:noWrap/>
            <w:hideMark/>
          </w:tcPr>
          <w:p w14:paraId="5994197D" w14:textId="14E21286" w:rsidR="00F25887" w:rsidRPr="0033182C" w:rsidDel="00750347" w:rsidRDefault="00F25887" w:rsidP="00F25887">
            <w:pPr>
              <w:spacing w:after="0" w:line="240" w:lineRule="auto"/>
              <w:jc w:val="right"/>
              <w:rPr>
                <w:del w:id="10481" w:author="Windows User" w:date="2019-09-20T01:37:00Z"/>
                <w:rFonts w:eastAsia="Times New Roman" w:cs="Times New Roman"/>
                <w:sz w:val="22"/>
              </w:rPr>
            </w:pPr>
            <w:del w:id="10482" w:author="Windows User" w:date="2019-09-20T01:37:00Z">
              <w:r w:rsidRPr="0033182C" w:rsidDel="00750347">
                <w:rPr>
                  <w:rFonts w:eastAsia="Times New Roman" w:cs="Times New Roman"/>
                  <w:sz w:val="22"/>
                </w:rPr>
                <w:delText>93</w:delText>
              </w:r>
              <w:bookmarkStart w:id="10483" w:name="_Toc23497494"/>
              <w:bookmarkStart w:id="10484" w:name="_Toc23553678"/>
              <w:bookmarkStart w:id="10485" w:name="_Toc23812031"/>
              <w:bookmarkStart w:id="10486" w:name="_Toc23881694"/>
              <w:bookmarkEnd w:id="10483"/>
              <w:bookmarkEnd w:id="10484"/>
              <w:bookmarkEnd w:id="10485"/>
              <w:bookmarkEnd w:id="10486"/>
            </w:del>
          </w:p>
        </w:tc>
        <w:tc>
          <w:tcPr>
            <w:tcW w:w="1320" w:type="dxa"/>
            <w:noWrap/>
            <w:hideMark/>
          </w:tcPr>
          <w:p w14:paraId="21A2B9D6" w14:textId="3FED6BEE" w:rsidR="00F25887" w:rsidRPr="0033182C" w:rsidDel="00750347" w:rsidRDefault="00F25887" w:rsidP="00F25887">
            <w:pPr>
              <w:spacing w:after="0" w:line="240" w:lineRule="auto"/>
              <w:jc w:val="right"/>
              <w:rPr>
                <w:del w:id="10487" w:author="Windows User" w:date="2019-09-20T01:37:00Z"/>
                <w:rFonts w:eastAsia="Times New Roman" w:cs="Times New Roman"/>
                <w:sz w:val="22"/>
              </w:rPr>
            </w:pPr>
            <w:del w:id="10488" w:author="Windows User" w:date="2019-09-20T01:37:00Z">
              <w:r w:rsidRPr="0033182C" w:rsidDel="00750347">
                <w:rPr>
                  <w:rFonts w:eastAsia="Times New Roman" w:cs="Times New Roman"/>
                  <w:sz w:val="22"/>
                </w:rPr>
                <w:delText>17</w:delText>
              </w:r>
              <w:bookmarkStart w:id="10489" w:name="_Toc23497495"/>
              <w:bookmarkStart w:id="10490" w:name="_Toc23553679"/>
              <w:bookmarkStart w:id="10491" w:name="_Toc23812032"/>
              <w:bookmarkStart w:id="10492" w:name="_Toc23881695"/>
              <w:bookmarkEnd w:id="10489"/>
              <w:bookmarkEnd w:id="10490"/>
              <w:bookmarkEnd w:id="10491"/>
              <w:bookmarkEnd w:id="10492"/>
            </w:del>
          </w:p>
        </w:tc>
        <w:tc>
          <w:tcPr>
            <w:tcW w:w="960" w:type="dxa"/>
            <w:noWrap/>
            <w:hideMark/>
          </w:tcPr>
          <w:p w14:paraId="7AC01005" w14:textId="12526DB8" w:rsidR="00F25887" w:rsidRPr="0033182C" w:rsidDel="00750347" w:rsidRDefault="00F25887" w:rsidP="00F25887">
            <w:pPr>
              <w:spacing w:after="0" w:line="240" w:lineRule="auto"/>
              <w:jc w:val="right"/>
              <w:rPr>
                <w:del w:id="10493" w:author="Windows User" w:date="2019-09-20T01:37:00Z"/>
                <w:rFonts w:eastAsia="Times New Roman" w:cs="Times New Roman"/>
                <w:sz w:val="22"/>
              </w:rPr>
            </w:pPr>
            <w:del w:id="10494" w:author="Windows User" w:date="2019-09-20T01:37:00Z">
              <w:r w:rsidRPr="0033182C" w:rsidDel="00750347">
                <w:rPr>
                  <w:rFonts w:eastAsia="Times New Roman" w:cs="Times New Roman"/>
                  <w:sz w:val="22"/>
                </w:rPr>
                <w:delText>131</w:delText>
              </w:r>
              <w:bookmarkStart w:id="10495" w:name="_Toc23497496"/>
              <w:bookmarkStart w:id="10496" w:name="_Toc23553680"/>
              <w:bookmarkStart w:id="10497" w:name="_Toc23812033"/>
              <w:bookmarkStart w:id="10498" w:name="_Toc23881696"/>
              <w:bookmarkEnd w:id="10495"/>
              <w:bookmarkEnd w:id="10496"/>
              <w:bookmarkEnd w:id="10497"/>
              <w:bookmarkEnd w:id="10498"/>
            </w:del>
          </w:p>
        </w:tc>
        <w:tc>
          <w:tcPr>
            <w:tcW w:w="960" w:type="dxa"/>
            <w:noWrap/>
            <w:hideMark/>
          </w:tcPr>
          <w:p w14:paraId="35338262" w14:textId="7F47E0AA" w:rsidR="00F25887" w:rsidRPr="0033182C" w:rsidDel="00750347" w:rsidRDefault="00F25887" w:rsidP="00F25887">
            <w:pPr>
              <w:spacing w:after="0" w:line="240" w:lineRule="auto"/>
              <w:jc w:val="right"/>
              <w:rPr>
                <w:del w:id="10499" w:author="Windows User" w:date="2019-09-20T01:37:00Z"/>
                <w:rFonts w:eastAsia="Times New Roman" w:cs="Times New Roman"/>
                <w:sz w:val="22"/>
              </w:rPr>
            </w:pPr>
            <w:del w:id="10500" w:author="Windows User" w:date="2019-09-20T01:37:00Z">
              <w:r w:rsidRPr="0033182C" w:rsidDel="00750347">
                <w:rPr>
                  <w:rFonts w:eastAsia="Times New Roman" w:cs="Times New Roman"/>
                  <w:sz w:val="22"/>
                </w:rPr>
                <w:delText>180</w:delText>
              </w:r>
              <w:bookmarkStart w:id="10501" w:name="_Toc23497497"/>
              <w:bookmarkStart w:id="10502" w:name="_Toc23553681"/>
              <w:bookmarkStart w:id="10503" w:name="_Toc23812034"/>
              <w:bookmarkStart w:id="10504" w:name="_Toc23881697"/>
              <w:bookmarkEnd w:id="10501"/>
              <w:bookmarkEnd w:id="10502"/>
              <w:bookmarkEnd w:id="10503"/>
              <w:bookmarkEnd w:id="10504"/>
            </w:del>
          </w:p>
        </w:tc>
        <w:bookmarkStart w:id="10505" w:name="_Toc23497498"/>
        <w:bookmarkStart w:id="10506" w:name="_Toc23553682"/>
        <w:bookmarkStart w:id="10507" w:name="_Toc23812035"/>
        <w:bookmarkStart w:id="10508" w:name="_Toc23881698"/>
        <w:bookmarkEnd w:id="10505"/>
        <w:bookmarkEnd w:id="10506"/>
        <w:bookmarkEnd w:id="10507"/>
        <w:bookmarkEnd w:id="10508"/>
      </w:tr>
      <w:tr w:rsidR="00F25887" w:rsidRPr="0033182C" w:rsidDel="00750347" w14:paraId="591ECF87" w14:textId="0AD9F5C0" w:rsidTr="00F25887">
        <w:trPr>
          <w:trHeight w:val="300"/>
          <w:del w:id="10509" w:author="Windows User" w:date="2019-09-20T01:37:00Z"/>
        </w:trPr>
        <w:tc>
          <w:tcPr>
            <w:tcW w:w="1580" w:type="dxa"/>
            <w:noWrap/>
            <w:hideMark/>
          </w:tcPr>
          <w:p w14:paraId="5352E992" w14:textId="1D004BDB" w:rsidR="00F25887" w:rsidRPr="0033182C" w:rsidDel="00750347" w:rsidRDefault="00F25887" w:rsidP="00F25887">
            <w:pPr>
              <w:spacing w:after="0" w:line="240" w:lineRule="auto"/>
              <w:jc w:val="right"/>
              <w:rPr>
                <w:del w:id="10510" w:author="Windows User" w:date="2019-09-20T01:37:00Z"/>
                <w:rFonts w:eastAsia="Times New Roman" w:cs="Times New Roman"/>
                <w:sz w:val="22"/>
              </w:rPr>
            </w:pPr>
            <w:del w:id="10511" w:author="Windows User" w:date="2019-09-20T01:37:00Z">
              <w:r w:rsidRPr="0033182C" w:rsidDel="00750347">
                <w:rPr>
                  <w:rFonts w:eastAsia="Times New Roman" w:cs="Times New Roman"/>
                  <w:sz w:val="22"/>
                </w:rPr>
                <w:delText>90</w:delText>
              </w:r>
              <w:bookmarkStart w:id="10512" w:name="_Toc23497499"/>
              <w:bookmarkStart w:id="10513" w:name="_Toc23553683"/>
              <w:bookmarkStart w:id="10514" w:name="_Toc23812036"/>
              <w:bookmarkStart w:id="10515" w:name="_Toc23881699"/>
              <w:bookmarkEnd w:id="10512"/>
              <w:bookmarkEnd w:id="10513"/>
              <w:bookmarkEnd w:id="10514"/>
              <w:bookmarkEnd w:id="10515"/>
            </w:del>
          </w:p>
        </w:tc>
        <w:tc>
          <w:tcPr>
            <w:tcW w:w="1320" w:type="dxa"/>
            <w:noWrap/>
            <w:hideMark/>
          </w:tcPr>
          <w:p w14:paraId="2ED758B0" w14:textId="2F6AC349" w:rsidR="00F25887" w:rsidRPr="0033182C" w:rsidDel="00750347" w:rsidRDefault="00F25887" w:rsidP="00F25887">
            <w:pPr>
              <w:spacing w:after="0" w:line="240" w:lineRule="auto"/>
              <w:jc w:val="right"/>
              <w:rPr>
                <w:del w:id="10516" w:author="Windows User" w:date="2019-09-20T01:37:00Z"/>
                <w:rFonts w:eastAsia="Times New Roman" w:cs="Times New Roman"/>
                <w:sz w:val="22"/>
              </w:rPr>
            </w:pPr>
            <w:del w:id="10517" w:author="Windows User" w:date="2019-09-20T01:37:00Z">
              <w:r w:rsidRPr="0033182C" w:rsidDel="00750347">
                <w:rPr>
                  <w:rFonts w:eastAsia="Times New Roman" w:cs="Times New Roman"/>
                  <w:sz w:val="22"/>
                </w:rPr>
                <w:delText>12</w:delText>
              </w:r>
              <w:bookmarkStart w:id="10518" w:name="_Toc23497500"/>
              <w:bookmarkStart w:id="10519" w:name="_Toc23553684"/>
              <w:bookmarkStart w:id="10520" w:name="_Toc23812037"/>
              <w:bookmarkStart w:id="10521" w:name="_Toc23881700"/>
              <w:bookmarkEnd w:id="10518"/>
              <w:bookmarkEnd w:id="10519"/>
              <w:bookmarkEnd w:id="10520"/>
              <w:bookmarkEnd w:id="10521"/>
            </w:del>
          </w:p>
        </w:tc>
        <w:tc>
          <w:tcPr>
            <w:tcW w:w="960" w:type="dxa"/>
            <w:noWrap/>
            <w:hideMark/>
          </w:tcPr>
          <w:p w14:paraId="167218D4" w14:textId="2DD2A03C" w:rsidR="00F25887" w:rsidRPr="0033182C" w:rsidDel="00750347" w:rsidRDefault="00F25887" w:rsidP="00F25887">
            <w:pPr>
              <w:spacing w:after="0" w:line="240" w:lineRule="auto"/>
              <w:jc w:val="right"/>
              <w:rPr>
                <w:del w:id="10522" w:author="Windows User" w:date="2019-09-20T01:37:00Z"/>
                <w:rFonts w:eastAsia="Times New Roman" w:cs="Times New Roman"/>
                <w:sz w:val="22"/>
              </w:rPr>
            </w:pPr>
            <w:del w:id="10523" w:author="Windows User" w:date="2019-09-20T01:37:00Z">
              <w:r w:rsidRPr="0033182C" w:rsidDel="00750347">
                <w:rPr>
                  <w:rFonts w:eastAsia="Times New Roman" w:cs="Times New Roman"/>
                  <w:sz w:val="22"/>
                </w:rPr>
                <w:delText>133</w:delText>
              </w:r>
              <w:bookmarkStart w:id="10524" w:name="_Toc23497501"/>
              <w:bookmarkStart w:id="10525" w:name="_Toc23553685"/>
              <w:bookmarkStart w:id="10526" w:name="_Toc23812038"/>
              <w:bookmarkStart w:id="10527" w:name="_Toc23881701"/>
              <w:bookmarkEnd w:id="10524"/>
              <w:bookmarkEnd w:id="10525"/>
              <w:bookmarkEnd w:id="10526"/>
              <w:bookmarkEnd w:id="10527"/>
            </w:del>
          </w:p>
        </w:tc>
        <w:tc>
          <w:tcPr>
            <w:tcW w:w="960" w:type="dxa"/>
            <w:noWrap/>
            <w:hideMark/>
          </w:tcPr>
          <w:p w14:paraId="322F3C08" w14:textId="0459FA0A" w:rsidR="00F25887" w:rsidRPr="0033182C" w:rsidDel="00750347" w:rsidRDefault="00F25887" w:rsidP="00F25887">
            <w:pPr>
              <w:spacing w:after="0" w:line="240" w:lineRule="auto"/>
              <w:jc w:val="right"/>
              <w:rPr>
                <w:del w:id="10528" w:author="Windows User" w:date="2019-09-20T01:37:00Z"/>
                <w:rFonts w:eastAsia="Times New Roman" w:cs="Times New Roman"/>
                <w:sz w:val="22"/>
              </w:rPr>
            </w:pPr>
            <w:del w:id="10529" w:author="Windows User" w:date="2019-09-20T01:37:00Z">
              <w:r w:rsidRPr="0033182C" w:rsidDel="00750347">
                <w:rPr>
                  <w:rFonts w:eastAsia="Times New Roman" w:cs="Times New Roman"/>
                  <w:sz w:val="22"/>
                </w:rPr>
                <w:delText>180</w:delText>
              </w:r>
              <w:bookmarkStart w:id="10530" w:name="_Toc23497502"/>
              <w:bookmarkStart w:id="10531" w:name="_Toc23553686"/>
              <w:bookmarkStart w:id="10532" w:name="_Toc23812039"/>
              <w:bookmarkStart w:id="10533" w:name="_Toc23881702"/>
              <w:bookmarkEnd w:id="10530"/>
              <w:bookmarkEnd w:id="10531"/>
              <w:bookmarkEnd w:id="10532"/>
              <w:bookmarkEnd w:id="10533"/>
            </w:del>
          </w:p>
        </w:tc>
        <w:bookmarkStart w:id="10534" w:name="_Toc23497503"/>
        <w:bookmarkStart w:id="10535" w:name="_Toc23553687"/>
        <w:bookmarkStart w:id="10536" w:name="_Toc23812040"/>
        <w:bookmarkStart w:id="10537" w:name="_Toc23881703"/>
        <w:bookmarkEnd w:id="10534"/>
        <w:bookmarkEnd w:id="10535"/>
        <w:bookmarkEnd w:id="10536"/>
        <w:bookmarkEnd w:id="10537"/>
      </w:tr>
      <w:tr w:rsidR="00F25887" w:rsidRPr="0033182C" w:rsidDel="00750347" w14:paraId="0DC6BC57" w14:textId="2017AC1C" w:rsidTr="00F25887">
        <w:trPr>
          <w:trHeight w:val="300"/>
          <w:del w:id="10538" w:author="Windows User" w:date="2019-09-20T01:37:00Z"/>
        </w:trPr>
        <w:tc>
          <w:tcPr>
            <w:tcW w:w="1580" w:type="dxa"/>
            <w:noWrap/>
            <w:hideMark/>
          </w:tcPr>
          <w:p w14:paraId="0E0C58F8" w14:textId="66B58F5A" w:rsidR="00F25887" w:rsidRPr="0033182C" w:rsidDel="00750347" w:rsidRDefault="00F25887" w:rsidP="00F25887">
            <w:pPr>
              <w:spacing w:after="0" w:line="240" w:lineRule="auto"/>
              <w:jc w:val="right"/>
              <w:rPr>
                <w:del w:id="10539" w:author="Windows User" w:date="2019-09-20T01:37:00Z"/>
                <w:rFonts w:eastAsia="Times New Roman" w:cs="Times New Roman"/>
                <w:sz w:val="22"/>
              </w:rPr>
            </w:pPr>
            <w:del w:id="10540" w:author="Windows User" w:date="2019-09-20T01:37:00Z">
              <w:r w:rsidRPr="0033182C" w:rsidDel="00750347">
                <w:rPr>
                  <w:rFonts w:eastAsia="Times New Roman" w:cs="Times New Roman"/>
                  <w:sz w:val="22"/>
                </w:rPr>
                <w:delText>90</w:delText>
              </w:r>
              <w:bookmarkStart w:id="10541" w:name="_Toc23497504"/>
              <w:bookmarkStart w:id="10542" w:name="_Toc23553688"/>
              <w:bookmarkStart w:id="10543" w:name="_Toc23812041"/>
              <w:bookmarkStart w:id="10544" w:name="_Toc23881704"/>
              <w:bookmarkEnd w:id="10541"/>
              <w:bookmarkEnd w:id="10542"/>
              <w:bookmarkEnd w:id="10543"/>
              <w:bookmarkEnd w:id="10544"/>
            </w:del>
          </w:p>
        </w:tc>
        <w:tc>
          <w:tcPr>
            <w:tcW w:w="1320" w:type="dxa"/>
            <w:noWrap/>
            <w:hideMark/>
          </w:tcPr>
          <w:p w14:paraId="0ABDDD4A" w14:textId="5E497045" w:rsidR="00F25887" w:rsidRPr="0033182C" w:rsidDel="00750347" w:rsidRDefault="00F25887" w:rsidP="00F25887">
            <w:pPr>
              <w:spacing w:after="0" w:line="240" w:lineRule="auto"/>
              <w:jc w:val="right"/>
              <w:rPr>
                <w:del w:id="10545" w:author="Windows User" w:date="2019-09-20T01:37:00Z"/>
                <w:rFonts w:eastAsia="Times New Roman" w:cs="Times New Roman"/>
                <w:sz w:val="22"/>
              </w:rPr>
            </w:pPr>
            <w:del w:id="10546" w:author="Windows User" w:date="2019-09-20T01:37:00Z">
              <w:r w:rsidRPr="0033182C" w:rsidDel="00750347">
                <w:rPr>
                  <w:rFonts w:eastAsia="Times New Roman" w:cs="Times New Roman"/>
                  <w:sz w:val="22"/>
                </w:rPr>
                <w:delText>9</w:delText>
              </w:r>
              <w:bookmarkStart w:id="10547" w:name="_Toc23497505"/>
              <w:bookmarkStart w:id="10548" w:name="_Toc23553689"/>
              <w:bookmarkStart w:id="10549" w:name="_Toc23812042"/>
              <w:bookmarkStart w:id="10550" w:name="_Toc23881705"/>
              <w:bookmarkEnd w:id="10547"/>
              <w:bookmarkEnd w:id="10548"/>
              <w:bookmarkEnd w:id="10549"/>
              <w:bookmarkEnd w:id="10550"/>
            </w:del>
          </w:p>
        </w:tc>
        <w:tc>
          <w:tcPr>
            <w:tcW w:w="960" w:type="dxa"/>
            <w:noWrap/>
            <w:hideMark/>
          </w:tcPr>
          <w:p w14:paraId="30DF2664" w14:textId="4264FB94" w:rsidR="00F25887" w:rsidRPr="0033182C" w:rsidDel="00750347" w:rsidRDefault="00F25887" w:rsidP="00F25887">
            <w:pPr>
              <w:spacing w:after="0" w:line="240" w:lineRule="auto"/>
              <w:jc w:val="right"/>
              <w:rPr>
                <w:del w:id="10551" w:author="Windows User" w:date="2019-09-20T01:37:00Z"/>
                <w:rFonts w:eastAsia="Times New Roman" w:cs="Times New Roman"/>
                <w:sz w:val="22"/>
              </w:rPr>
            </w:pPr>
            <w:del w:id="10552" w:author="Windows User" w:date="2019-09-20T01:37:00Z">
              <w:r w:rsidRPr="0033182C" w:rsidDel="00750347">
                <w:rPr>
                  <w:rFonts w:eastAsia="Times New Roman" w:cs="Times New Roman"/>
                  <w:sz w:val="22"/>
                </w:rPr>
                <w:delText>135</w:delText>
              </w:r>
              <w:bookmarkStart w:id="10553" w:name="_Toc23497506"/>
              <w:bookmarkStart w:id="10554" w:name="_Toc23553690"/>
              <w:bookmarkStart w:id="10555" w:name="_Toc23812043"/>
              <w:bookmarkStart w:id="10556" w:name="_Toc23881706"/>
              <w:bookmarkEnd w:id="10553"/>
              <w:bookmarkEnd w:id="10554"/>
              <w:bookmarkEnd w:id="10555"/>
              <w:bookmarkEnd w:id="10556"/>
            </w:del>
          </w:p>
        </w:tc>
        <w:tc>
          <w:tcPr>
            <w:tcW w:w="960" w:type="dxa"/>
            <w:noWrap/>
            <w:hideMark/>
          </w:tcPr>
          <w:p w14:paraId="7BD0A13E" w14:textId="371447EA" w:rsidR="00F25887" w:rsidRPr="0033182C" w:rsidDel="00750347" w:rsidRDefault="00F25887" w:rsidP="00F25887">
            <w:pPr>
              <w:spacing w:after="0" w:line="240" w:lineRule="auto"/>
              <w:jc w:val="right"/>
              <w:rPr>
                <w:del w:id="10557" w:author="Windows User" w:date="2019-09-20T01:37:00Z"/>
                <w:rFonts w:eastAsia="Times New Roman" w:cs="Times New Roman"/>
                <w:sz w:val="22"/>
              </w:rPr>
            </w:pPr>
            <w:del w:id="10558" w:author="Windows User" w:date="2019-09-20T01:37:00Z">
              <w:r w:rsidRPr="0033182C" w:rsidDel="00750347">
                <w:rPr>
                  <w:rFonts w:eastAsia="Times New Roman" w:cs="Times New Roman"/>
                  <w:sz w:val="22"/>
                </w:rPr>
                <w:delText>180</w:delText>
              </w:r>
              <w:bookmarkStart w:id="10559" w:name="_Toc23497507"/>
              <w:bookmarkStart w:id="10560" w:name="_Toc23553691"/>
              <w:bookmarkStart w:id="10561" w:name="_Toc23812044"/>
              <w:bookmarkStart w:id="10562" w:name="_Toc23881707"/>
              <w:bookmarkEnd w:id="10559"/>
              <w:bookmarkEnd w:id="10560"/>
              <w:bookmarkEnd w:id="10561"/>
              <w:bookmarkEnd w:id="10562"/>
            </w:del>
          </w:p>
        </w:tc>
        <w:bookmarkStart w:id="10563" w:name="_Toc23497508"/>
        <w:bookmarkStart w:id="10564" w:name="_Toc23553692"/>
        <w:bookmarkStart w:id="10565" w:name="_Toc23812045"/>
        <w:bookmarkStart w:id="10566" w:name="_Toc23881708"/>
        <w:bookmarkEnd w:id="10563"/>
        <w:bookmarkEnd w:id="10564"/>
        <w:bookmarkEnd w:id="10565"/>
        <w:bookmarkEnd w:id="10566"/>
      </w:tr>
      <w:tr w:rsidR="00F25887" w:rsidRPr="0033182C" w:rsidDel="00750347" w14:paraId="1D6491CB" w14:textId="6B7070CD" w:rsidTr="00F25887">
        <w:trPr>
          <w:trHeight w:val="300"/>
          <w:del w:id="10567" w:author="Windows User" w:date="2019-09-20T01:37:00Z"/>
        </w:trPr>
        <w:tc>
          <w:tcPr>
            <w:tcW w:w="1580" w:type="dxa"/>
            <w:noWrap/>
            <w:hideMark/>
          </w:tcPr>
          <w:p w14:paraId="1C340FFA" w14:textId="47326851" w:rsidR="00F25887" w:rsidRPr="0033182C" w:rsidDel="00750347" w:rsidRDefault="00F25887" w:rsidP="00F25887">
            <w:pPr>
              <w:spacing w:after="0" w:line="240" w:lineRule="auto"/>
              <w:jc w:val="right"/>
              <w:rPr>
                <w:del w:id="10568" w:author="Windows User" w:date="2019-09-20T01:37:00Z"/>
                <w:rFonts w:eastAsia="Times New Roman" w:cs="Times New Roman"/>
                <w:sz w:val="22"/>
              </w:rPr>
            </w:pPr>
            <w:del w:id="10569" w:author="Windows User" w:date="2019-09-20T01:37:00Z">
              <w:r w:rsidRPr="0033182C" w:rsidDel="00750347">
                <w:rPr>
                  <w:rFonts w:eastAsia="Times New Roman" w:cs="Times New Roman"/>
                  <w:sz w:val="22"/>
                </w:rPr>
                <w:delText>88</w:delText>
              </w:r>
              <w:bookmarkStart w:id="10570" w:name="_Toc23497509"/>
              <w:bookmarkStart w:id="10571" w:name="_Toc23553693"/>
              <w:bookmarkStart w:id="10572" w:name="_Toc23812046"/>
              <w:bookmarkStart w:id="10573" w:name="_Toc23881709"/>
              <w:bookmarkEnd w:id="10570"/>
              <w:bookmarkEnd w:id="10571"/>
              <w:bookmarkEnd w:id="10572"/>
              <w:bookmarkEnd w:id="10573"/>
            </w:del>
          </w:p>
        </w:tc>
        <w:tc>
          <w:tcPr>
            <w:tcW w:w="1320" w:type="dxa"/>
            <w:noWrap/>
            <w:hideMark/>
          </w:tcPr>
          <w:p w14:paraId="1455B068" w14:textId="73D8C377" w:rsidR="00F25887" w:rsidRPr="0033182C" w:rsidDel="00750347" w:rsidRDefault="00F25887" w:rsidP="00F25887">
            <w:pPr>
              <w:spacing w:after="0" w:line="240" w:lineRule="auto"/>
              <w:jc w:val="right"/>
              <w:rPr>
                <w:del w:id="10574" w:author="Windows User" w:date="2019-09-20T01:37:00Z"/>
                <w:rFonts w:eastAsia="Times New Roman" w:cs="Times New Roman"/>
                <w:sz w:val="22"/>
              </w:rPr>
            </w:pPr>
            <w:del w:id="10575" w:author="Windows User" w:date="2019-09-20T01:37:00Z">
              <w:r w:rsidRPr="0033182C" w:rsidDel="00750347">
                <w:rPr>
                  <w:rFonts w:eastAsia="Times New Roman" w:cs="Times New Roman"/>
                  <w:sz w:val="22"/>
                </w:rPr>
                <w:delText>7</w:delText>
              </w:r>
              <w:bookmarkStart w:id="10576" w:name="_Toc23497510"/>
              <w:bookmarkStart w:id="10577" w:name="_Toc23553694"/>
              <w:bookmarkStart w:id="10578" w:name="_Toc23812047"/>
              <w:bookmarkStart w:id="10579" w:name="_Toc23881710"/>
              <w:bookmarkEnd w:id="10576"/>
              <w:bookmarkEnd w:id="10577"/>
              <w:bookmarkEnd w:id="10578"/>
              <w:bookmarkEnd w:id="10579"/>
            </w:del>
          </w:p>
        </w:tc>
        <w:tc>
          <w:tcPr>
            <w:tcW w:w="960" w:type="dxa"/>
            <w:noWrap/>
            <w:hideMark/>
          </w:tcPr>
          <w:p w14:paraId="365D3D4E" w14:textId="5DCF967A" w:rsidR="00F25887" w:rsidRPr="0033182C" w:rsidDel="00750347" w:rsidRDefault="00F25887" w:rsidP="00F25887">
            <w:pPr>
              <w:spacing w:after="0" w:line="240" w:lineRule="auto"/>
              <w:jc w:val="right"/>
              <w:rPr>
                <w:del w:id="10580" w:author="Windows User" w:date="2019-09-20T01:37:00Z"/>
                <w:rFonts w:eastAsia="Times New Roman" w:cs="Times New Roman"/>
                <w:sz w:val="22"/>
              </w:rPr>
            </w:pPr>
            <w:del w:id="10581" w:author="Windows User" w:date="2019-09-20T01:37:00Z">
              <w:r w:rsidRPr="0033182C" w:rsidDel="00750347">
                <w:rPr>
                  <w:rFonts w:eastAsia="Times New Roman" w:cs="Times New Roman"/>
                  <w:sz w:val="22"/>
                </w:rPr>
                <w:delText>137</w:delText>
              </w:r>
              <w:bookmarkStart w:id="10582" w:name="_Toc23497511"/>
              <w:bookmarkStart w:id="10583" w:name="_Toc23553695"/>
              <w:bookmarkStart w:id="10584" w:name="_Toc23812048"/>
              <w:bookmarkStart w:id="10585" w:name="_Toc23881711"/>
              <w:bookmarkEnd w:id="10582"/>
              <w:bookmarkEnd w:id="10583"/>
              <w:bookmarkEnd w:id="10584"/>
              <w:bookmarkEnd w:id="10585"/>
            </w:del>
          </w:p>
        </w:tc>
        <w:tc>
          <w:tcPr>
            <w:tcW w:w="960" w:type="dxa"/>
            <w:noWrap/>
            <w:hideMark/>
          </w:tcPr>
          <w:p w14:paraId="3205A3AA" w14:textId="7FCCB609" w:rsidR="00F25887" w:rsidRPr="0033182C" w:rsidDel="00750347" w:rsidRDefault="00F25887" w:rsidP="00F25887">
            <w:pPr>
              <w:spacing w:after="0" w:line="240" w:lineRule="auto"/>
              <w:jc w:val="right"/>
              <w:rPr>
                <w:del w:id="10586" w:author="Windows User" w:date="2019-09-20T01:37:00Z"/>
                <w:rFonts w:eastAsia="Times New Roman" w:cs="Times New Roman"/>
                <w:sz w:val="22"/>
              </w:rPr>
            </w:pPr>
            <w:del w:id="10587" w:author="Windows User" w:date="2019-09-20T01:37:00Z">
              <w:r w:rsidRPr="0033182C" w:rsidDel="00750347">
                <w:rPr>
                  <w:rFonts w:eastAsia="Times New Roman" w:cs="Times New Roman"/>
                  <w:sz w:val="22"/>
                </w:rPr>
                <w:delText>180</w:delText>
              </w:r>
              <w:bookmarkStart w:id="10588" w:name="_Toc23497512"/>
              <w:bookmarkStart w:id="10589" w:name="_Toc23553696"/>
              <w:bookmarkStart w:id="10590" w:name="_Toc23812049"/>
              <w:bookmarkStart w:id="10591" w:name="_Toc23881712"/>
              <w:bookmarkEnd w:id="10588"/>
              <w:bookmarkEnd w:id="10589"/>
              <w:bookmarkEnd w:id="10590"/>
              <w:bookmarkEnd w:id="10591"/>
            </w:del>
          </w:p>
        </w:tc>
        <w:bookmarkStart w:id="10592" w:name="_Toc23497513"/>
        <w:bookmarkStart w:id="10593" w:name="_Toc23553697"/>
        <w:bookmarkStart w:id="10594" w:name="_Toc23812050"/>
        <w:bookmarkStart w:id="10595" w:name="_Toc23881713"/>
        <w:bookmarkEnd w:id="10592"/>
        <w:bookmarkEnd w:id="10593"/>
        <w:bookmarkEnd w:id="10594"/>
        <w:bookmarkEnd w:id="10595"/>
      </w:tr>
    </w:tbl>
    <w:p w14:paraId="580B2EC4" w14:textId="35C58ED8" w:rsidR="00F25887" w:rsidRPr="0033182C" w:rsidDel="00750347" w:rsidRDefault="00F25887" w:rsidP="002E1E6C">
      <w:pPr>
        <w:pStyle w:val="Heading2"/>
        <w:ind w:left="426"/>
        <w:rPr>
          <w:del w:id="10596" w:author="Windows User" w:date="2019-09-20T01:37:00Z"/>
          <w:rFonts w:cs="Times New Roman"/>
        </w:rPr>
      </w:pPr>
      <w:bookmarkStart w:id="10597" w:name="_Toc23497514"/>
      <w:bookmarkStart w:id="10598" w:name="_Toc23553698"/>
      <w:bookmarkStart w:id="10599" w:name="_Toc23812051"/>
      <w:bookmarkStart w:id="10600" w:name="_Toc23881714"/>
      <w:bookmarkEnd w:id="10597"/>
      <w:bookmarkEnd w:id="10598"/>
      <w:bookmarkEnd w:id="10599"/>
      <w:bookmarkEnd w:id="10600"/>
    </w:p>
    <w:p w14:paraId="022F5D47" w14:textId="63289F6C" w:rsidR="0049091B" w:rsidRPr="0033182C" w:rsidDel="00750347" w:rsidRDefault="0049091B" w:rsidP="002E1E6C">
      <w:pPr>
        <w:pStyle w:val="Heading2"/>
        <w:ind w:left="426"/>
        <w:rPr>
          <w:del w:id="10601" w:author="Windows User" w:date="2019-09-20T01:37:00Z"/>
          <w:rFonts w:cs="Times New Roman"/>
        </w:rPr>
      </w:pPr>
      <w:bookmarkStart w:id="10602" w:name="_Toc23497515"/>
      <w:bookmarkStart w:id="10603" w:name="_Toc23553699"/>
      <w:bookmarkStart w:id="10604" w:name="_Toc23812052"/>
      <w:bookmarkStart w:id="10605" w:name="_Toc23881715"/>
      <w:bookmarkEnd w:id="10602"/>
      <w:bookmarkEnd w:id="10603"/>
      <w:bookmarkEnd w:id="10604"/>
      <w:bookmarkEnd w:id="10605"/>
    </w:p>
    <w:p w14:paraId="02753287" w14:textId="2878EA92" w:rsidR="0049091B" w:rsidRPr="0033182C" w:rsidDel="00750347" w:rsidRDefault="0049091B" w:rsidP="002E1E6C">
      <w:pPr>
        <w:pStyle w:val="Heading2"/>
        <w:ind w:left="426"/>
        <w:rPr>
          <w:del w:id="10606" w:author="Windows User" w:date="2019-09-20T01:37:00Z"/>
          <w:rFonts w:cs="Times New Roman"/>
        </w:rPr>
      </w:pPr>
      <w:bookmarkStart w:id="10607" w:name="_Toc23497516"/>
      <w:bookmarkStart w:id="10608" w:name="_Toc23553700"/>
      <w:bookmarkStart w:id="10609" w:name="_Toc23812053"/>
      <w:bookmarkStart w:id="10610" w:name="_Toc23881716"/>
      <w:bookmarkEnd w:id="10607"/>
      <w:bookmarkEnd w:id="10608"/>
      <w:bookmarkEnd w:id="10609"/>
      <w:bookmarkEnd w:id="10610"/>
    </w:p>
    <w:p w14:paraId="37E67E4B" w14:textId="3E76284B" w:rsidR="00310DF9" w:rsidRPr="0033182C" w:rsidDel="00750347" w:rsidRDefault="00310DF9" w:rsidP="002E1E6C">
      <w:pPr>
        <w:pStyle w:val="Heading2"/>
        <w:ind w:left="426"/>
        <w:rPr>
          <w:del w:id="10611" w:author="Windows User" w:date="2019-09-20T01:37:00Z"/>
          <w:rFonts w:cs="Times New Roman"/>
        </w:rPr>
      </w:pPr>
      <w:del w:id="10612" w:author="Windows User" w:date="2019-09-20T01:37:00Z">
        <w:r w:rsidRPr="0033182C" w:rsidDel="00750347">
          <w:rPr>
            <w:rFonts w:cs="Times New Roman"/>
          </w:rPr>
          <w:br w:type="page"/>
        </w:r>
      </w:del>
    </w:p>
    <w:p w14:paraId="28F0FE9D" w14:textId="601C002F" w:rsidR="0010463E" w:rsidRPr="0033182C" w:rsidDel="00750347" w:rsidRDefault="0010463E">
      <w:pPr>
        <w:pStyle w:val="Heading2"/>
        <w:ind w:left="426"/>
        <w:rPr>
          <w:del w:id="10613" w:author="Windows User" w:date="2019-09-20T01:38:00Z"/>
        </w:rPr>
        <w:sectPr w:rsidR="0010463E" w:rsidRPr="0033182C" w:rsidDel="00750347" w:rsidSect="00CF5B06">
          <w:pgSz w:w="11906" w:h="16838" w:code="9"/>
          <w:pgMar w:top="2268" w:right="1701" w:bottom="1701" w:left="2268" w:header="720" w:footer="720" w:gutter="0"/>
          <w:cols w:space="720"/>
          <w:titlePg/>
          <w:docGrid w:linePitch="360"/>
        </w:sectPr>
        <w:pPrChange w:id="10614" w:author="Windows User" w:date="2019-09-19T03:35:00Z">
          <w:pPr>
            <w:pStyle w:val="Heading1"/>
          </w:pPr>
        </w:pPrChange>
      </w:pPr>
    </w:p>
    <w:p w14:paraId="3758CA1E" w14:textId="49493CE7" w:rsidR="00310DF9" w:rsidRPr="0033182C" w:rsidDel="00750347" w:rsidRDefault="00D66FBD">
      <w:pPr>
        <w:pStyle w:val="Heading2"/>
        <w:ind w:left="426"/>
        <w:rPr>
          <w:del w:id="10615" w:author="Windows User" w:date="2019-09-20T01:42:00Z"/>
        </w:rPr>
        <w:pPrChange w:id="10616" w:author="Windows User" w:date="2019-09-20T01:37:00Z">
          <w:pPr>
            <w:pStyle w:val="Heading1"/>
          </w:pPr>
        </w:pPrChange>
      </w:pPr>
      <w:del w:id="10617" w:author="Windows User" w:date="2019-09-20T01:42:00Z">
        <w:r w:rsidRPr="0033182C" w:rsidDel="00750347">
          <w:rPr>
            <w:rFonts w:cs="Times New Roman"/>
          </w:rPr>
          <w:delText>KESIMPULAN DAN SARAN</w:delText>
        </w:r>
        <w:bookmarkStart w:id="10618" w:name="_Toc23497517"/>
        <w:bookmarkStart w:id="10619" w:name="_Toc23553701"/>
        <w:bookmarkStart w:id="10620" w:name="_Toc23812054"/>
        <w:bookmarkStart w:id="10621" w:name="_Toc23881717"/>
        <w:bookmarkEnd w:id="10618"/>
        <w:bookmarkEnd w:id="10619"/>
        <w:bookmarkEnd w:id="10620"/>
        <w:bookmarkEnd w:id="10621"/>
      </w:del>
    </w:p>
    <w:p w14:paraId="2D90FD8B" w14:textId="788F640B" w:rsidR="007A027C" w:rsidRPr="0033182C" w:rsidRDefault="007A027C">
      <w:pPr>
        <w:pStyle w:val="Heading2"/>
        <w:ind w:left="426"/>
        <w:rPr>
          <w:rFonts w:cs="Times New Roman"/>
        </w:rPr>
        <w:pPrChange w:id="10622" w:author="Windows User" w:date="2019-09-19T03:35:00Z">
          <w:pPr>
            <w:pStyle w:val="Heading2"/>
          </w:pPr>
        </w:pPrChange>
      </w:pPr>
      <w:bookmarkStart w:id="10623" w:name="_Toc23881718"/>
      <w:r w:rsidRPr="0033182C">
        <w:rPr>
          <w:rFonts w:cs="Times New Roman"/>
        </w:rPr>
        <w:t>Kesimpulan</w:t>
      </w:r>
      <w:bookmarkEnd w:id="10623"/>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77777777" w:rsidR="00275E16" w:rsidRPr="0033182C" w:rsidRDefault="002566FE" w:rsidP="002566FE">
      <w:pPr>
        <w:pStyle w:val="ListParagraph"/>
        <w:numPr>
          <w:ilvl w:val="0"/>
          <w:numId w:val="51"/>
        </w:numPr>
        <w:ind w:left="426" w:hanging="426"/>
        <w:rPr>
          <w:rFonts w:cs="Times New Roman"/>
        </w:rPr>
      </w:pPr>
      <w:r w:rsidRPr="0033182C">
        <w:rPr>
          <w:rFonts w:cs="Times New Roman"/>
        </w:rPr>
        <w:t>Penempatan sudut yang tepat berpengaruh terh</w:t>
      </w:r>
      <w:r w:rsidR="00275E16" w:rsidRPr="0033182C">
        <w:rPr>
          <w:rFonts w:cs="Times New Roman"/>
        </w:rPr>
        <w:t>adap produktivitas panel surya,</w:t>
      </w:r>
    </w:p>
    <w:p w14:paraId="6928982F" w14:textId="0225449F" w:rsidR="00FB65E8" w:rsidRPr="0033182C" w:rsidRDefault="002566FE" w:rsidP="00FB65E8">
      <w:pPr>
        <w:pStyle w:val="ListParagraph"/>
        <w:ind w:left="426"/>
        <w:rPr>
          <w:rFonts w:cs="Times New Roman"/>
        </w:rPr>
      </w:pPr>
      <w:r w:rsidRPr="0033182C">
        <w:rPr>
          <w:rFonts w:cs="Times New Roman"/>
        </w:rPr>
        <w:t>maka</w:t>
      </w:r>
      <w:r w:rsidR="00275E16" w:rsidRPr="0033182C">
        <w:rPr>
          <w:rFonts w:cs="Times New Roman"/>
        </w:rPr>
        <w:t xml:space="preserve"> panel surya perlu ditempatkan sesuai dengan arah perpindahan matahari yang digunakan sebagai </w:t>
      </w:r>
      <w:r w:rsidR="00275E16" w:rsidRPr="0033182C">
        <w:rPr>
          <w:rFonts w:cs="Times New Roman"/>
          <w:i/>
        </w:rPr>
        <w:t>setpoint</w:t>
      </w:r>
      <w:r w:rsidR="00275E16" w:rsidRPr="0033182C">
        <w:rPr>
          <w:rFonts w:cs="Times New Roman"/>
        </w:rPr>
        <w:t xml:space="preserve">. Tetapi, pada penelitian ini matahri digantikan dengan </w:t>
      </w:r>
      <w:r w:rsidR="003E317A" w:rsidRPr="0033182C">
        <w:rPr>
          <w:rFonts w:cs="Times New Roman"/>
        </w:rPr>
        <w:t>lampu</w:t>
      </w:r>
      <w:r w:rsidR="00275E16" w:rsidRPr="0033182C">
        <w:rPr>
          <w:rFonts w:cs="Times New Roman"/>
        </w:rPr>
        <w:t xml:space="preserve"> untuk pengujian nya. Pengujian ini dilakukan dengan menempatkan </w:t>
      </w:r>
      <w:r w:rsidR="003E317A" w:rsidRPr="0033182C">
        <w:rPr>
          <w:rFonts w:cs="Times New Roman"/>
        </w:rPr>
        <w:t>lampu</w:t>
      </w:r>
      <w:r w:rsidR="00275E16" w:rsidRPr="0033182C">
        <w:rPr>
          <w:rFonts w:cs="Times New Roman"/>
        </w:rPr>
        <w:t xml:space="preserve"> diatas </w:t>
      </w:r>
      <w:r w:rsidR="00275E16" w:rsidRPr="0033182C">
        <w:rPr>
          <w:rFonts w:cs="Times New Roman"/>
          <w:i/>
        </w:rPr>
        <w:t>solar tracker</w:t>
      </w:r>
      <w:r w:rsidR="00275E16" w:rsidRPr="0033182C">
        <w:rPr>
          <w:rFonts w:cs="Times New Roman"/>
        </w:rPr>
        <w:t xml:space="preserve"> pada posisi sudut 80 derajat.</w:t>
      </w:r>
      <w:r w:rsidR="008A1FF5" w:rsidRPr="0033182C">
        <w:rPr>
          <w:rFonts w:cs="Times New Roman"/>
        </w:rPr>
        <w:t xml:space="preserve"> Pengambilan sudut dibantu dengan menempatkan 4 sensor LDR pada </w:t>
      </w:r>
      <w:r w:rsidR="008A1FF5" w:rsidRPr="0033182C">
        <w:rPr>
          <w:rFonts w:cs="Times New Roman"/>
          <w:i/>
        </w:rPr>
        <w:t xml:space="preserve">solar tracker </w:t>
      </w:r>
      <w:r w:rsidR="008A1FF5" w:rsidRPr="0033182C">
        <w:rPr>
          <w:rFonts w:cs="Times New Roman"/>
        </w:rPr>
        <w:t xml:space="preserve">agar bisa menangkap cahaya dengan lebih optimal pada posisi atas dan bawah maupun kanan dan kiri. </w:t>
      </w:r>
    </w:p>
    <w:p w14:paraId="19D71DF7" w14:textId="65EEB1BD" w:rsidR="00D3317F" w:rsidRPr="0033182C" w:rsidRDefault="008A1FF5" w:rsidP="002660F1">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del w:id="10624" w:author="Windows User" w:date="2019-09-14T03:53:00Z">
        <w:r w:rsidR="00FB65E8" w:rsidRPr="0033182C" w:rsidDel="00451BA0">
          <w:rPr>
            <w:rFonts w:eastAsia="Times New Roman" w:cs="Times New Roman"/>
            <w:i/>
            <w:szCs w:val="24"/>
            <w:lang w:val="id-ID" w:eastAsia="id-ID"/>
            <w:rPrChange w:id="10625" w:author="Windows User" w:date="2019-09-14T04:14: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w:t>
      </w:r>
      <w:ins w:id="10626" w:author="Windows User" w:date="2019-09-14T04:15:00Z">
        <w:r w:rsidR="00FB65E8" w:rsidRPr="0033182C">
          <w:rPr>
            <w:rFonts w:eastAsia="Times New Roman" w:cs="Times New Roman"/>
            <w:szCs w:val="24"/>
            <w:lang w:val="en-ID" w:eastAsia="id-ID"/>
          </w:rPr>
          <w:t>Selanjutnya dibutuhkan nilai delta error yaitu selisih nilai error saat ini dengan error sebelumnya</w:t>
        </w:r>
      </w:ins>
      <w:ins w:id="10627" w:author="Windows User" w:date="2019-09-14T04:14:00Z">
        <w:r w:rsidR="00FB65E8" w:rsidRPr="0033182C">
          <w:rPr>
            <w:rFonts w:eastAsia="Times New Roman" w:cs="Times New Roman"/>
            <w:szCs w:val="24"/>
            <w:lang w:val="en-ID" w:eastAsia="id-ID"/>
          </w:rPr>
          <w:t>.</w:t>
        </w:r>
      </w:ins>
      <w:r w:rsidR="00FB65E8" w:rsidRPr="0033182C">
        <w:rPr>
          <w:rFonts w:eastAsia="Times New Roman" w:cs="Times New Roman"/>
          <w:szCs w:val="24"/>
          <w:lang w:val="id-ID" w:eastAsia="id-ID"/>
        </w:rPr>
        <w:t>Nilai error dan delta error yang dikuantisasi sebelumnya diolah oleh kontroler logika</w:t>
      </w:r>
      <w:r w:rsidR="00FB65E8" w:rsidRPr="0033182C">
        <w:rPr>
          <w:rFonts w:eastAsia="Times New Roman" w:cs="Times New Roman"/>
          <w:i/>
          <w:szCs w:val="24"/>
          <w:lang w:val="id-ID" w:eastAsia="id-ID"/>
          <w:rPrChange w:id="10628" w:author="Windows User" w:date="2019-09-14T04:13:00Z">
            <w:rPr>
              <w:rFonts w:eastAsia="Times New Roman" w:cs="Times New Roman"/>
              <w:szCs w:val="24"/>
              <w:lang w:val="id-ID" w:eastAsia="id-ID"/>
            </w:rPr>
          </w:rPrChange>
        </w:rPr>
        <w:t xml:space="preserve"> </w:t>
      </w:r>
      <w:del w:id="10629" w:author="Windows User" w:date="2019-09-14T03:53:00Z">
        <w:r w:rsidR="00FB65E8" w:rsidRPr="0033182C" w:rsidDel="00451BA0">
          <w:rPr>
            <w:rFonts w:eastAsia="Times New Roman" w:cs="Times New Roman"/>
            <w:i/>
            <w:szCs w:val="24"/>
            <w:lang w:val="id-ID" w:eastAsia="id-ID"/>
            <w:rPrChange w:id="10630" w:author="Windows User" w:date="2019-09-14T04:13: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del w:id="10631" w:author="Windows User" w:date="2019-09-14T03:53:00Z">
        <w:r w:rsidR="00FB65E8" w:rsidRPr="0033182C" w:rsidDel="00451BA0">
          <w:rPr>
            <w:rFonts w:eastAsia="Times New Roman" w:cs="Times New Roman"/>
            <w:i/>
            <w:szCs w:val="24"/>
            <w:lang w:val="id-ID" w:eastAsia="id-ID"/>
            <w:rPrChange w:id="10632" w:author="Windows User" w:date="2019-09-14T04:13: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w:t>
      </w:r>
      <w:r w:rsidR="00D3317F" w:rsidRPr="0033182C">
        <w:rPr>
          <w:rFonts w:eastAsia="Times New Roman" w:cs="Times New Roman"/>
          <w:szCs w:val="24"/>
          <w:lang w:val="en-ID" w:eastAsia="id-ID"/>
        </w:rPr>
        <w:lastRenderedPageBreak/>
        <w:t xml:space="preserve">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w:t>
      </w:r>
      <w:r w:rsidRPr="0033182C">
        <w:rPr>
          <w:rFonts w:cs="Times New Roman"/>
        </w:rPr>
        <w:lastRenderedPageBreak/>
        <w:t xml:space="preserve">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pPr>
        <w:pStyle w:val="Heading2"/>
        <w:ind w:left="426"/>
        <w:rPr>
          <w:rFonts w:cs="Times New Roman"/>
        </w:rPr>
        <w:pPrChange w:id="10633" w:author="Windows User" w:date="2019-09-19T03:35:00Z">
          <w:pPr>
            <w:pStyle w:val="Heading2"/>
          </w:pPr>
        </w:pPrChange>
      </w:pPr>
      <w:bookmarkStart w:id="10634" w:name="_Toc23881719"/>
      <w:r w:rsidRPr="0033182C">
        <w:rPr>
          <w:rFonts w:cs="Times New Roman"/>
        </w:rPr>
        <w:t>Saran</w:t>
      </w:r>
      <w:bookmarkEnd w:id="10634"/>
    </w:p>
    <w:p w14:paraId="6171E783" w14:textId="77777777" w:rsidR="00B10293" w:rsidRPr="00A37369" w:rsidRDefault="00B10293" w:rsidP="00B10293">
      <w:pPr>
        <w:spacing w:after="160"/>
        <w:ind w:firstLine="567"/>
        <w:rPr>
          <w:rFonts w:cs="Times New Roman"/>
          <w:lang w:val="id-ID"/>
        </w:rPr>
      </w:pPr>
      <w:bookmarkStart w:id="10635" w:name="_Hlk4319161"/>
      <w:r w:rsidRPr="00A37369">
        <w:rPr>
          <w:rFonts w:cs="Times New Roman"/>
          <w:lang w:val="id-ID"/>
        </w:rPr>
        <w:t>Adapun saran yang diberikan untuk menjadi masukan sebagai bahan pertimbangan dalam rangka perbaikan sistem maupun penelitian selanjutnya adalah sebagai berikut:</w:t>
      </w:r>
    </w:p>
    <w:bookmarkEnd w:id="10635"/>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0636" w:name="_Toc23881720"/>
      <w:r w:rsidRPr="0033182C">
        <w:t>Daftar Pustaka</w:t>
      </w:r>
      <w:bookmarkEnd w:id="10636"/>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0637" w:name="_Toc23881721"/>
      <w:r w:rsidRPr="0033182C">
        <w:lastRenderedPageBreak/>
        <w:t>LAMPIRAN</w:t>
      </w:r>
      <w:bookmarkEnd w:id="10637"/>
    </w:p>
    <w:p w14:paraId="57BFCDAE" w14:textId="304AE85D" w:rsidR="009241A1" w:rsidRPr="0033182C" w:rsidRDefault="0042271D" w:rsidP="00813475">
      <w:pPr>
        <w:pStyle w:val="Heading1"/>
        <w:numPr>
          <w:ilvl w:val="0"/>
          <w:numId w:val="56"/>
        </w:numPr>
        <w:ind w:left="426"/>
        <w:jc w:val="both"/>
      </w:pPr>
      <w:bookmarkStart w:id="10638" w:name="_Toc23881722"/>
      <w:r w:rsidRPr="0033182C">
        <w:t>Skenario</w:t>
      </w:r>
      <w:bookmarkEnd w:id="10638"/>
    </w:p>
    <w:p w14:paraId="703BCF1A" w14:textId="154B744C" w:rsidR="009241A1" w:rsidRPr="0033182C" w:rsidRDefault="009241A1" w:rsidP="009241A1">
      <w:pPr>
        <w:pStyle w:val="Caption"/>
        <w:keepNext/>
        <w:jc w:val="center"/>
        <w:rPr>
          <w:rFonts w:cs="Times New Roman"/>
          <w:color w:val="auto"/>
          <w:sz w:val="22"/>
        </w:rPr>
      </w:pPr>
      <w:bookmarkStart w:id="10639"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0639"/>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rPr>
          <w:ins w:id="10640" w:author="Windows User" w:date="2019-09-19T01:09:00Z"/>
        </w:trPr>
        <w:tc>
          <w:tcPr>
            <w:tcW w:w="4531" w:type="dxa"/>
          </w:tcPr>
          <w:p w14:paraId="00BDE451" w14:textId="77777777" w:rsidR="0018198B" w:rsidRPr="0033182C" w:rsidRDefault="0018198B" w:rsidP="0018198B">
            <w:pPr>
              <w:spacing w:after="0" w:line="240" w:lineRule="auto"/>
              <w:rPr>
                <w:ins w:id="10641" w:author="Windows User" w:date="2019-09-19T01:09:00Z"/>
                <w:rFonts w:cs="Times New Roman"/>
                <w:lang w:val="en-ID"/>
                <w:rPrChange w:id="10642" w:author="Windows User" w:date="2019-09-19T01:53:00Z">
                  <w:rPr>
                    <w:ins w:id="10643" w:author="Windows User" w:date="2019-09-19T01:09:00Z"/>
                    <w:rFonts w:cs="Times New Roman"/>
                    <w:sz w:val="22"/>
                    <w:lang w:val="en-ID"/>
                  </w:rPr>
                </w:rPrChange>
              </w:rPr>
            </w:pPr>
            <w:ins w:id="10644" w:author="Windows User" w:date="2019-09-19T01:09:00Z">
              <w:r w:rsidRPr="0033182C">
                <w:rPr>
                  <w:rFonts w:cs="Times New Roman"/>
                  <w:b/>
                  <w:rPrChange w:id="10645" w:author="Windows User" w:date="2019-09-19T01:53:00Z">
                    <w:rPr>
                      <w:rFonts w:cs="Times New Roman"/>
                      <w:b/>
                      <w:sz w:val="22"/>
                    </w:rPr>
                  </w:rPrChange>
                </w:rPr>
                <w:t>Nama Usecase</w:t>
              </w:r>
            </w:ins>
          </w:p>
        </w:tc>
        <w:tc>
          <w:tcPr>
            <w:tcW w:w="3402" w:type="dxa"/>
            <w:gridSpan w:val="2"/>
          </w:tcPr>
          <w:p w14:paraId="0FECB4B8" w14:textId="77777777" w:rsidR="0018198B" w:rsidRPr="0033182C" w:rsidRDefault="0018198B" w:rsidP="0018198B">
            <w:pPr>
              <w:spacing w:after="0" w:line="240" w:lineRule="auto"/>
              <w:rPr>
                <w:ins w:id="10646" w:author="Windows User" w:date="2019-09-19T01:09:00Z"/>
                <w:rFonts w:cs="Times New Roman"/>
                <w:lang w:val="en-ID"/>
                <w:rPrChange w:id="10647" w:author="Windows User" w:date="2019-09-19T01:53:00Z">
                  <w:rPr>
                    <w:ins w:id="10648" w:author="Windows User" w:date="2019-09-19T01:09:00Z"/>
                    <w:rFonts w:cs="Times New Roman"/>
                    <w:sz w:val="22"/>
                    <w:lang w:val="en-ID"/>
                  </w:rPr>
                </w:rPrChange>
              </w:rPr>
            </w:pPr>
            <w:ins w:id="10649" w:author="Windows User" w:date="2019-09-19T01:09:00Z">
              <w:r w:rsidRPr="0033182C">
                <w:rPr>
                  <w:rFonts w:cs="Times New Roman"/>
                  <w:rPrChange w:id="10650" w:author="Windows User" w:date="2019-09-19T01:53:00Z">
                    <w:rPr>
                      <w:rFonts w:cs="Times New Roman"/>
                      <w:sz w:val="22"/>
                    </w:rPr>
                  </w:rPrChange>
                </w:rPr>
                <w:t>Log In</w:t>
              </w:r>
            </w:ins>
          </w:p>
        </w:tc>
      </w:tr>
      <w:tr w:rsidR="0018198B" w:rsidRPr="0033182C" w14:paraId="553579D8" w14:textId="77777777" w:rsidTr="00755C33">
        <w:trPr>
          <w:ins w:id="10651" w:author="Windows User" w:date="2019-09-19T01:09:00Z"/>
        </w:trPr>
        <w:tc>
          <w:tcPr>
            <w:tcW w:w="4531" w:type="dxa"/>
          </w:tcPr>
          <w:p w14:paraId="0434826D" w14:textId="77777777" w:rsidR="0018198B" w:rsidRPr="0033182C" w:rsidRDefault="0018198B" w:rsidP="0018198B">
            <w:pPr>
              <w:spacing w:after="0" w:line="240" w:lineRule="auto"/>
              <w:rPr>
                <w:ins w:id="10652" w:author="Windows User" w:date="2019-09-19T01:09:00Z"/>
                <w:rFonts w:cs="Times New Roman"/>
                <w:lang w:val="en-ID"/>
                <w:rPrChange w:id="10653" w:author="Windows User" w:date="2019-09-19T01:53:00Z">
                  <w:rPr>
                    <w:ins w:id="10654" w:author="Windows User" w:date="2019-09-19T01:09:00Z"/>
                    <w:rFonts w:cs="Times New Roman"/>
                    <w:sz w:val="22"/>
                    <w:lang w:val="en-ID"/>
                  </w:rPr>
                </w:rPrChange>
              </w:rPr>
            </w:pPr>
            <w:ins w:id="10655" w:author="Windows User" w:date="2019-09-19T01:09:00Z">
              <w:r w:rsidRPr="0033182C">
                <w:rPr>
                  <w:rFonts w:cs="Times New Roman"/>
                  <w:b/>
                  <w:rPrChange w:id="10656" w:author="Windows User" w:date="2019-09-19T01:53:00Z">
                    <w:rPr>
                      <w:rFonts w:cs="Times New Roman"/>
                      <w:b/>
                      <w:sz w:val="22"/>
                    </w:rPr>
                  </w:rPrChange>
                </w:rPr>
                <w:t>Aktor</w:t>
              </w:r>
            </w:ins>
          </w:p>
        </w:tc>
        <w:tc>
          <w:tcPr>
            <w:tcW w:w="3402" w:type="dxa"/>
            <w:gridSpan w:val="2"/>
          </w:tcPr>
          <w:p w14:paraId="6D7C50D2" w14:textId="77777777" w:rsidR="0018198B" w:rsidRPr="0033182C" w:rsidRDefault="0018198B" w:rsidP="0018198B">
            <w:pPr>
              <w:spacing w:after="0" w:line="240" w:lineRule="auto"/>
              <w:rPr>
                <w:ins w:id="10657" w:author="Windows User" w:date="2019-09-19T01:09:00Z"/>
                <w:rFonts w:cs="Times New Roman"/>
                <w:lang w:val="en-ID"/>
                <w:rPrChange w:id="10658" w:author="Windows User" w:date="2019-09-19T01:53:00Z">
                  <w:rPr>
                    <w:ins w:id="10659" w:author="Windows User" w:date="2019-09-19T01:09:00Z"/>
                    <w:rFonts w:cs="Times New Roman"/>
                    <w:sz w:val="22"/>
                    <w:lang w:val="en-ID"/>
                  </w:rPr>
                </w:rPrChange>
              </w:rPr>
            </w:pPr>
            <w:ins w:id="10660" w:author="Windows User" w:date="2019-09-19T01:09:00Z">
              <w:r w:rsidRPr="0033182C">
                <w:rPr>
                  <w:rFonts w:cs="Times New Roman"/>
                  <w:rPrChange w:id="10661" w:author="Windows User" w:date="2019-09-19T01:53:00Z">
                    <w:rPr>
                      <w:rFonts w:cs="Times New Roman"/>
                      <w:sz w:val="22"/>
                    </w:rPr>
                  </w:rPrChange>
                </w:rPr>
                <w:t>Seluruh aktor</w:t>
              </w:r>
            </w:ins>
          </w:p>
        </w:tc>
      </w:tr>
      <w:tr w:rsidR="0018198B" w:rsidRPr="0033182C" w14:paraId="2D114B5E" w14:textId="77777777" w:rsidTr="00755C33">
        <w:trPr>
          <w:ins w:id="10662" w:author="Windows User" w:date="2019-09-19T01:09:00Z"/>
        </w:trPr>
        <w:tc>
          <w:tcPr>
            <w:tcW w:w="4531" w:type="dxa"/>
          </w:tcPr>
          <w:p w14:paraId="7F9024C3" w14:textId="77777777" w:rsidR="0018198B" w:rsidRPr="0033182C" w:rsidRDefault="0018198B" w:rsidP="0018198B">
            <w:pPr>
              <w:spacing w:after="0" w:line="240" w:lineRule="auto"/>
              <w:rPr>
                <w:ins w:id="10663" w:author="Windows User" w:date="2019-09-19T01:09:00Z"/>
                <w:rFonts w:cs="Times New Roman"/>
                <w:lang w:val="en-ID"/>
                <w:rPrChange w:id="10664" w:author="Windows User" w:date="2019-09-19T01:53:00Z">
                  <w:rPr>
                    <w:ins w:id="10665" w:author="Windows User" w:date="2019-09-19T01:09:00Z"/>
                    <w:rFonts w:cs="Times New Roman"/>
                    <w:sz w:val="22"/>
                    <w:lang w:val="en-ID"/>
                  </w:rPr>
                </w:rPrChange>
              </w:rPr>
            </w:pPr>
            <w:ins w:id="10666" w:author="Windows User" w:date="2019-09-19T01:09:00Z">
              <w:r w:rsidRPr="0033182C">
                <w:rPr>
                  <w:rFonts w:cs="Times New Roman"/>
                  <w:b/>
                  <w:rPrChange w:id="10667" w:author="Windows User" w:date="2019-09-19T01:53:00Z">
                    <w:rPr>
                      <w:rFonts w:cs="Times New Roman"/>
                      <w:b/>
                      <w:sz w:val="22"/>
                    </w:rPr>
                  </w:rPrChange>
                </w:rPr>
                <w:t>Deskripsi Singkat</w:t>
              </w:r>
            </w:ins>
          </w:p>
        </w:tc>
        <w:tc>
          <w:tcPr>
            <w:tcW w:w="3402" w:type="dxa"/>
            <w:gridSpan w:val="2"/>
          </w:tcPr>
          <w:p w14:paraId="57DF501D" w14:textId="77777777" w:rsidR="0018198B" w:rsidRPr="0033182C" w:rsidRDefault="0018198B" w:rsidP="0018198B">
            <w:pPr>
              <w:spacing w:after="0" w:line="240" w:lineRule="auto"/>
              <w:rPr>
                <w:ins w:id="10668" w:author="Windows User" w:date="2019-09-19T01:09:00Z"/>
                <w:rFonts w:cs="Times New Roman"/>
                <w:lang w:val="en-ID"/>
                <w:rPrChange w:id="10669" w:author="Windows User" w:date="2019-09-19T01:53:00Z">
                  <w:rPr>
                    <w:ins w:id="10670" w:author="Windows User" w:date="2019-09-19T01:09:00Z"/>
                    <w:rFonts w:cs="Times New Roman"/>
                    <w:sz w:val="22"/>
                    <w:lang w:val="en-ID"/>
                  </w:rPr>
                </w:rPrChange>
              </w:rPr>
            </w:pPr>
            <w:ins w:id="10671" w:author="Windows User" w:date="2019-09-19T01:09:00Z">
              <w:r w:rsidRPr="0033182C">
                <w:rPr>
                  <w:rFonts w:cs="Times New Roman"/>
                  <w:rPrChange w:id="10672" w:author="Windows User" w:date="2019-09-19T01:53:00Z">
                    <w:rPr>
                      <w:rFonts w:cs="Times New Roman"/>
                      <w:sz w:val="22"/>
                    </w:rPr>
                  </w:rPrChange>
                </w:rPr>
                <w:t>Aktor memasukkan username dan password</w:t>
              </w:r>
            </w:ins>
          </w:p>
        </w:tc>
      </w:tr>
      <w:tr w:rsidR="0018198B" w:rsidRPr="0033182C" w14:paraId="74441FCE" w14:textId="77777777" w:rsidTr="00755C33">
        <w:trPr>
          <w:ins w:id="10673" w:author="Windows User" w:date="2019-09-19T01:09:00Z"/>
        </w:trPr>
        <w:tc>
          <w:tcPr>
            <w:tcW w:w="4531" w:type="dxa"/>
          </w:tcPr>
          <w:p w14:paraId="0B851F08" w14:textId="77777777" w:rsidR="0018198B" w:rsidRPr="0033182C" w:rsidRDefault="0018198B" w:rsidP="0018198B">
            <w:pPr>
              <w:spacing w:after="0" w:line="240" w:lineRule="auto"/>
              <w:rPr>
                <w:ins w:id="10674" w:author="Windows User" w:date="2019-09-19T01:09:00Z"/>
                <w:rFonts w:cs="Times New Roman"/>
                <w:lang w:val="en-ID"/>
                <w:rPrChange w:id="10675" w:author="Windows User" w:date="2019-09-19T01:53:00Z">
                  <w:rPr>
                    <w:ins w:id="10676" w:author="Windows User" w:date="2019-09-19T01:09:00Z"/>
                    <w:rFonts w:cs="Times New Roman"/>
                    <w:sz w:val="22"/>
                    <w:lang w:val="en-ID"/>
                  </w:rPr>
                </w:rPrChange>
              </w:rPr>
            </w:pPr>
            <w:ins w:id="10677" w:author="Windows User" w:date="2019-09-19T01:09:00Z">
              <w:r w:rsidRPr="0033182C">
                <w:rPr>
                  <w:rFonts w:cs="Times New Roman"/>
                  <w:b/>
                  <w:rPrChange w:id="10678" w:author="Windows User" w:date="2019-09-19T01:53:00Z">
                    <w:rPr>
                      <w:rFonts w:cs="Times New Roman"/>
                      <w:b/>
                      <w:sz w:val="22"/>
                    </w:rPr>
                  </w:rPrChange>
                </w:rPr>
                <w:t>Prekondisi</w:t>
              </w:r>
            </w:ins>
          </w:p>
        </w:tc>
        <w:tc>
          <w:tcPr>
            <w:tcW w:w="3402" w:type="dxa"/>
            <w:gridSpan w:val="2"/>
          </w:tcPr>
          <w:p w14:paraId="0D042D22" w14:textId="77777777" w:rsidR="0018198B" w:rsidRPr="0033182C" w:rsidRDefault="0018198B" w:rsidP="0018198B">
            <w:pPr>
              <w:spacing w:after="0" w:line="240" w:lineRule="auto"/>
              <w:rPr>
                <w:ins w:id="10679" w:author="Windows User" w:date="2019-09-19T01:09:00Z"/>
                <w:rFonts w:cs="Times New Roman"/>
                <w:lang w:val="en-ID"/>
                <w:rPrChange w:id="10680" w:author="Windows User" w:date="2019-09-19T01:53:00Z">
                  <w:rPr>
                    <w:ins w:id="10681" w:author="Windows User" w:date="2019-09-19T01:09:00Z"/>
                    <w:rFonts w:cs="Times New Roman"/>
                    <w:sz w:val="22"/>
                    <w:lang w:val="en-ID"/>
                  </w:rPr>
                </w:rPrChange>
              </w:rPr>
            </w:pPr>
            <w:ins w:id="10682" w:author="Windows User" w:date="2019-09-19T01:09:00Z">
              <w:r w:rsidRPr="0033182C">
                <w:rPr>
                  <w:rFonts w:cs="Times New Roman"/>
                  <w:rPrChange w:id="10683" w:author="Windows User" w:date="2019-09-19T01:53:00Z">
                    <w:rPr>
                      <w:rFonts w:cs="Times New Roman"/>
                      <w:sz w:val="22"/>
                    </w:rPr>
                  </w:rPrChange>
                </w:rPr>
                <w:t>Aktor masuk halaman utama Login</w:t>
              </w:r>
            </w:ins>
          </w:p>
        </w:tc>
      </w:tr>
      <w:tr w:rsidR="0018198B" w:rsidRPr="0033182C" w14:paraId="460D761A" w14:textId="77777777" w:rsidTr="00755C33">
        <w:trPr>
          <w:ins w:id="10684" w:author="Windows User" w:date="2019-09-19T01:09:00Z"/>
        </w:trPr>
        <w:tc>
          <w:tcPr>
            <w:tcW w:w="4531" w:type="dxa"/>
          </w:tcPr>
          <w:p w14:paraId="74851359" w14:textId="77777777" w:rsidR="0018198B" w:rsidRPr="0033182C" w:rsidRDefault="0018198B" w:rsidP="0018198B">
            <w:pPr>
              <w:spacing w:after="0" w:line="240" w:lineRule="auto"/>
              <w:rPr>
                <w:ins w:id="10685" w:author="Windows User" w:date="2019-09-19T01:09:00Z"/>
                <w:rFonts w:cs="Times New Roman"/>
                <w:lang w:val="en-ID"/>
                <w:rPrChange w:id="10686" w:author="Windows User" w:date="2019-09-19T01:53:00Z">
                  <w:rPr>
                    <w:ins w:id="10687" w:author="Windows User" w:date="2019-09-19T01:09:00Z"/>
                    <w:rFonts w:cs="Times New Roman"/>
                    <w:sz w:val="22"/>
                    <w:lang w:val="en-ID"/>
                  </w:rPr>
                </w:rPrChange>
              </w:rPr>
            </w:pPr>
            <w:ins w:id="10688" w:author="Windows User" w:date="2019-09-19T01:09:00Z">
              <w:r w:rsidRPr="0033182C">
                <w:rPr>
                  <w:rFonts w:cs="Times New Roman"/>
                  <w:b/>
                  <w:rPrChange w:id="10689" w:author="Windows User" w:date="2019-09-19T01:53:00Z">
                    <w:rPr>
                      <w:rFonts w:cs="Times New Roman"/>
                      <w:b/>
                      <w:sz w:val="22"/>
                    </w:rPr>
                  </w:rPrChange>
                </w:rPr>
                <w:t>Pascakondisi</w:t>
              </w:r>
            </w:ins>
          </w:p>
        </w:tc>
        <w:tc>
          <w:tcPr>
            <w:tcW w:w="3402" w:type="dxa"/>
            <w:gridSpan w:val="2"/>
          </w:tcPr>
          <w:p w14:paraId="304444BB" w14:textId="77777777" w:rsidR="0018198B" w:rsidRPr="0033182C" w:rsidRDefault="0018198B" w:rsidP="0018198B">
            <w:pPr>
              <w:spacing w:after="0" w:line="240" w:lineRule="auto"/>
              <w:rPr>
                <w:ins w:id="10690" w:author="Windows User" w:date="2019-09-19T01:09:00Z"/>
                <w:rFonts w:cs="Times New Roman"/>
                <w:lang w:val="en-ID"/>
                <w:rPrChange w:id="10691" w:author="Windows User" w:date="2019-09-19T01:53:00Z">
                  <w:rPr>
                    <w:ins w:id="10692" w:author="Windows User" w:date="2019-09-19T01:09:00Z"/>
                    <w:rFonts w:cs="Times New Roman"/>
                    <w:sz w:val="22"/>
                    <w:lang w:val="en-ID"/>
                  </w:rPr>
                </w:rPrChange>
              </w:rPr>
            </w:pPr>
            <w:ins w:id="10693" w:author="Windows User" w:date="2019-09-19T01:09:00Z">
              <w:r w:rsidRPr="0033182C">
                <w:rPr>
                  <w:rFonts w:cs="Times New Roman"/>
                  <w:rPrChange w:id="10694" w:author="Windows User" w:date="2019-09-19T01:53:00Z">
                    <w:rPr>
                      <w:rFonts w:cs="Times New Roman"/>
                      <w:sz w:val="22"/>
                    </w:rPr>
                  </w:rPrChange>
                </w:rPr>
                <w:t>Aktor masuk halaman utama sesuai aktor</w:t>
              </w:r>
            </w:ins>
          </w:p>
        </w:tc>
      </w:tr>
      <w:tr w:rsidR="0018198B" w:rsidRPr="0033182C" w14:paraId="6664F4A1" w14:textId="77777777" w:rsidTr="00755C33">
        <w:trPr>
          <w:ins w:id="10695" w:author="Windows User" w:date="2019-09-19T01:09:00Z"/>
        </w:trPr>
        <w:tc>
          <w:tcPr>
            <w:tcW w:w="7933" w:type="dxa"/>
            <w:gridSpan w:val="3"/>
          </w:tcPr>
          <w:p w14:paraId="0D7897D1" w14:textId="77777777" w:rsidR="0018198B" w:rsidRPr="0033182C" w:rsidRDefault="0018198B" w:rsidP="0018198B">
            <w:pPr>
              <w:spacing w:after="0" w:line="240" w:lineRule="auto"/>
              <w:jc w:val="center"/>
              <w:rPr>
                <w:ins w:id="10696" w:author="Windows User" w:date="2019-09-19T01:09:00Z"/>
                <w:rFonts w:cs="Times New Roman"/>
                <w:rPrChange w:id="10697" w:author="Windows User" w:date="2019-09-19T01:52:00Z">
                  <w:rPr>
                    <w:ins w:id="10698" w:author="Windows User" w:date="2019-09-19T01:09:00Z"/>
                    <w:rFonts w:cs="Times New Roman"/>
                    <w:sz w:val="22"/>
                  </w:rPr>
                </w:rPrChange>
              </w:rPr>
            </w:pPr>
            <w:ins w:id="10699" w:author="Windows User" w:date="2019-09-19T01:09:00Z">
              <w:r w:rsidRPr="0033182C">
                <w:rPr>
                  <w:rFonts w:cs="Times New Roman"/>
                  <w:b/>
                  <w:bCs/>
                  <w:rPrChange w:id="10700" w:author="Windows User" w:date="2019-09-19T01:52:00Z">
                    <w:rPr>
                      <w:rFonts w:cs="Times New Roman"/>
                      <w:b/>
                      <w:bCs/>
                      <w:sz w:val="22"/>
                    </w:rPr>
                  </w:rPrChange>
                </w:rPr>
                <w:t>Flow Event</w:t>
              </w:r>
            </w:ins>
          </w:p>
        </w:tc>
      </w:tr>
      <w:tr w:rsidR="0018198B" w:rsidRPr="0033182C" w14:paraId="72D17739" w14:textId="77777777" w:rsidTr="00755C33">
        <w:trPr>
          <w:ins w:id="10701" w:author="Windows User" w:date="2019-09-19T01:09:00Z"/>
        </w:trPr>
        <w:tc>
          <w:tcPr>
            <w:tcW w:w="7933" w:type="dxa"/>
            <w:gridSpan w:val="3"/>
          </w:tcPr>
          <w:p w14:paraId="4A09BE2C" w14:textId="77777777" w:rsidR="0018198B" w:rsidRPr="0033182C" w:rsidRDefault="0018198B" w:rsidP="0018198B">
            <w:pPr>
              <w:spacing w:after="0" w:line="240" w:lineRule="auto"/>
              <w:jc w:val="center"/>
              <w:rPr>
                <w:ins w:id="10702" w:author="Windows User" w:date="2019-09-19T01:09:00Z"/>
                <w:rFonts w:cs="Times New Roman"/>
                <w:rPrChange w:id="10703" w:author="Windows User" w:date="2019-09-19T01:52:00Z">
                  <w:rPr>
                    <w:ins w:id="10704" w:author="Windows User" w:date="2019-09-19T01:09:00Z"/>
                    <w:rFonts w:cs="Times New Roman"/>
                    <w:sz w:val="22"/>
                  </w:rPr>
                </w:rPrChange>
              </w:rPr>
            </w:pPr>
            <w:ins w:id="10705" w:author="Windows User" w:date="2019-09-19T01:09:00Z">
              <w:r w:rsidRPr="0033182C">
                <w:rPr>
                  <w:rFonts w:cs="Times New Roman"/>
                  <w:b/>
                  <w:rPrChange w:id="10706" w:author="Windows User" w:date="2019-09-19T01:52:00Z">
                    <w:rPr>
                      <w:rFonts w:cs="Times New Roman"/>
                      <w:b/>
                      <w:sz w:val="22"/>
                    </w:rPr>
                  </w:rPrChange>
                </w:rPr>
                <w:t>Normal Flow : Log In</w:t>
              </w:r>
            </w:ins>
          </w:p>
        </w:tc>
      </w:tr>
      <w:tr w:rsidR="0018198B" w:rsidRPr="0033182C" w14:paraId="466DA8D7" w14:textId="77777777" w:rsidTr="00755C33">
        <w:trPr>
          <w:trHeight w:val="371"/>
          <w:ins w:id="10707" w:author="Windows User" w:date="2019-09-19T01:09:00Z"/>
        </w:trPr>
        <w:tc>
          <w:tcPr>
            <w:tcW w:w="4604" w:type="dxa"/>
            <w:gridSpan w:val="2"/>
          </w:tcPr>
          <w:p w14:paraId="68D7AC5B" w14:textId="77777777" w:rsidR="0018198B" w:rsidRPr="0033182C" w:rsidRDefault="0018198B" w:rsidP="0018198B">
            <w:pPr>
              <w:spacing w:after="0" w:line="240" w:lineRule="auto"/>
              <w:rPr>
                <w:ins w:id="10708" w:author="Windows User" w:date="2019-09-19T01:09:00Z"/>
                <w:rFonts w:cs="Times New Roman"/>
                <w:b/>
                <w:rPrChange w:id="10709" w:author="Windows User" w:date="2019-09-19T01:52:00Z">
                  <w:rPr>
                    <w:ins w:id="10710" w:author="Windows User" w:date="2019-09-19T01:09:00Z"/>
                    <w:rFonts w:cs="Times New Roman"/>
                    <w:b/>
                    <w:sz w:val="22"/>
                  </w:rPr>
                </w:rPrChange>
              </w:rPr>
            </w:pPr>
            <w:ins w:id="10711" w:author="Windows User" w:date="2019-09-19T01:09:00Z">
              <w:r w:rsidRPr="0033182C">
                <w:rPr>
                  <w:rFonts w:cs="Times New Roman"/>
                  <w:rPrChange w:id="10712" w:author="Windows User" w:date="2019-09-19T01:52:00Z">
                    <w:rPr>
                      <w:rFonts w:cs="Times New Roman"/>
                      <w:sz w:val="22"/>
                    </w:rPr>
                  </w:rPrChange>
                </w:rPr>
                <w:t>Aksi Aktor</w:t>
              </w:r>
            </w:ins>
          </w:p>
        </w:tc>
        <w:tc>
          <w:tcPr>
            <w:tcW w:w="3329" w:type="dxa"/>
          </w:tcPr>
          <w:p w14:paraId="34FC1991" w14:textId="77777777" w:rsidR="0018198B" w:rsidRPr="0033182C" w:rsidRDefault="0018198B" w:rsidP="0018198B">
            <w:pPr>
              <w:spacing w:after="0" w:line="240" w:lineRule="auto"/>
              <w:rPr>
                <w:ins w:id="10713" w:author="Windows User" w:date="2019-09-19T01:09:00Z"/>
                <w:rFonts w:cs="Times New Roman"/>
                <w:b/>
                <w:rPrChange w:id="10714" w:author="Windows User" w:date="2019-09-19T01:52:00Z">
                  <w:rPr>
                    <w:ins w:id="10715" w:author="Windows User" w:date="2019-09-19T01:09:00Z"/>
                    <w:rFonts w:cs="Times New Roman"/>
                    <w:b/>
                    <w:sz w:val="22"/>
                  </w:rPr>
                </w:rPrChange>
              </w:rPr>
            </w:pPr>
            <w:ins w:id="10716" w:author="Windows User" w:date="2019-09-19T01:09:00Z">
              <w:r w:rsidRPr="0033182C">
                <w:rPr>
                  <w:rFonts w:cs="Times New Roman"/>
                  <w:rPrChange w:id="10717" w:author="Windows User" w:date="2019-09-19T01:52:00Z">
                    <w:rPr>
                      <w:rFonts w:cs="Times New Roman"/>
                      <w:sz w:val="22"/>
                    </w:rPr>
                  </w:rPrChange>
                </w:rPr>
                <w:t>Reaksi Sistem</w:t>
              </w:r>
            </w:ins>
          </w:p>
        </w:tc>
      </w:tr>
      <w:tr w:rsidR="0018198B" w:rsidRPr="0033182C" w14:paraId="2CDDD95B" w14:textId="77777777" w:rsidTr="00755C33">
        <w:trPr>
          <w:trHeight w:val="371"/>
          <w:ins w:id="10718" w:author="Windows User" w:date="2019-09-19T01:09:00Z"/>
        </w:trPr>
        <w:tc>
          <w:tcPr>
            <w:tcW w:w="4604" w:type="dxa"/>
            <w:gridSpan w:val="2"/>
          </w:tcPr>
          <w:p w14:paraId="77F31FC9" w14:textId="77777777" w:rsidR="0018198B" w:rsidRPr="0033182C" w:rsidRDefault="0018198B" w:rsidP="0018198B">
            <w:pPr>
              <w:pStyle w:val="ListParagraph"/>
              <w:numPr>
                <w:ilvl w:val="0"/>
                <w:numId w:val="6"/>
              </w:numPr>
              <w:spacing w:after="0" w:line="240" w:lineRule="auto"/>
              <w:rPr>
                <w:ins w:id="10719" w:author="Windows User" w:date="2019-09-19T01:09:00Z"/>
                <w:rFonts w:cs="Times New Roman"/>
                <w:rPrChange w:id="10720" w:author="Windows User" w:date="2019-09-19T01:52:00Z">
                  <w:rPr>
                    <w:ins w:id="10721" w:author="Windows User" w:date="2019-09-19T01:09:00Z"/>
                    <w:rFonts w:cs="Times New Roman"/>
                    <w:sz w:val="22"/>
                  </w:rPr>
                </w:rPrChange>
              </w:rPr>
            </w:pPr>
            <w:ins w:id="10722" w:author="Windows User" w:date="2019-09-19T01:09:00Z">
              <w:r w:rsidRPr="0033182C">
                <w:rPr>
                  <w:rFonts w:cs="Times New Roman"/>
                  <w:rPrChange w:id="10723" w:author="Windows User" w:date="2019-09-19T01:52:00Z">
                    <w:rPr>
                      <w:rFonts w:cs="Times New Roman"/>
                      <w:sz w:val="22"/>
                    </w:rPr>
                  </w:rPrChange>
                </w:rPr>
                <w:t>Masuk ke halaman login</w:t>
              </w:r>
            </w:ins>
          </w:p>
        </w:tc>
        <w:tc>
          <w:tcPr>
            <w:tcW w:w="3329" w:type="dxa"/>
          </w:tcPr>
          <w:p w14:paraId="45176080" w14:textId="77777777" w:rsidR="0018198B" w:rsidRPr="0033182C" w:rsidRDefault="0018198B" w:rsidP="0018198B">
            <w:pPr>
              <w:spacing w:after="0" w:line="240" w:lineRule="auto"/>
              <w:rPr>
                <w:ins w:id="10724" w:author="Windows User" w:date="2019-09-19T01:09:00Z"/>
                <w:rFonts w:cs="Times New Roman"/>
                <w:rPrChange w:id="10725" w:author="Windows User" w:date="2019-09-19T01:52:00Z">
                  <w:rPr>
                    <w:ins w:id="10726" w:author="Windows User" w:date="2019-09-19T01:09:00Z"/>
                    <w:rFonts w:cs="Times New Roman"/>
                    <w:sz w:val="22"/>
                  </w:rPr>
                </w:rPrChange>
              </w:rPr>
            </w:pPr>
          </w:p>
        </w:tc>
      </w:tr>
      <w:tr w:rsidR="0018198B" w:rsidRPr="0033182C" w14:paraId="284EC393" w14:textId="77777777" w:rsidTr="00755C33">
        <w:trPr>
          <w:trHeight w:val="370"/>
          <w:ins w:id="10727" w:author="Windows User" w:date="2019-09-19T01:09:00Z"/>
        </w:trPr>
        <w:tc>
          <w:tcPr>
            <w:tcW w:w="4604" w:type="dxa"/>
            <w:gridSpan w:val="2"/>
          </w:tcPr>
          <w:p w14:paraId="55E83D24" w14:textId="77777777" w:rsidR="0018198B" w:rsidRPr="0033182C" w:rsidRDefault="0018198B" w:rsidP="0018198B">
            <w:pPr>
              <w:pStyle w:val="ListParagraph"/>
              <w:spacing w:after="0" w:line="240" w:lineRule="auto"/>
              <w:rPr>
                <w:ins w:id="10728" w:author="Windows User" w:date="2019-09-19T01:09:00Z"/>
                <w:rFonts w:cs="Times New Roman"/>
                <w:rPrChange w:id="10729" w:author="Windows User" w:date="2019-09-19T01:52:00Z">
                  <w:rPr>
                    <w:ins w:id="10730" w:author="Windows User" w:date="2019-09-19T01:09:00Z"/>
                    <w:rFonts w:cs="Times New Roman"/>
                    <w:sz w:val="22"/>
                  </w:rPr>
                </w:rPrChange>
              </w:rPr>
            </w:pPr>
          </w:p>
          <w:p w14:paraId="497E7A0D" w14:textId="77777777" w:rsidR="0018198B" w:rsidRPr="0033182C" w:rsidRDefault="0018198B" w:rsidP="0018198B">
            <w:pPr>
              <w:pStyle w:val="ListParagraph"/>
              <w:spacing w:after="0" w:line="240" w:lineRule="auto"/>
              <w:rPr>
                <w:ins w:id="10731" w:author="Windows User" w:date="2019-09-19T01:09:00Z"/>
                <w:rFonts w:cs="Times New Roman"/>
                <w:rPrChange w:id="10732" w:author="Windows User" w:date="2019-09-19T01:52:00Z">
                  <w:rPr>
                    <w:ins w:id="10733" w:author="Windows User" w:date="2019-09-19T01:09:00Z"/>
                    <w:rFonts w:cs="Times New Roman"/>
                    <w:sz w:val="22"/>
                  </w:rPr>
                </w:rPrChange>
              </w:rPr>
            </w:pPr>
          </w:p>
          <w:p w14:paraId="141D14C0" w14:textId="77777777" w:rsidR="0018198B" w:rsidRPr="0033182C" w:rsidRDefault="0018198B" w:rsidP="0018198B">
            <w:pPr>
              <w:spacing w:after="0" w:line="240" w:lineRule="auto"/>
              <w:rPr>
                <w:ins w:id="10734" w:author="Windows User" w:date="2019-09-19T01:09:00Z"/>
                <w:rFonts w:cs="Times New Roman"/>
                <w:b/>
                <w:rPrChange w:id="10735" w:author="Windows User" w:date="2019-09-19T01:52:00Z">
                  <w:rPr>
                    <w:ins w:id="10736" w:author="Windows User" w:date="2019-09-19T01:09:00Z"/>
                    <w:rFonts w:cs="Times New Roman"/>
                    <w:b/>
                    <w:sz w:val="22"/>
                  </w:rPr>
                </w:rPrChange>
              </w:rPr>
            </w:pPr>
          </w:p>
        </w:tc>
        <w:tc>
          <w:tcPr>
            <w:tcW w:w="3329" w:type="dxa"/>
          </w:tcPr>
          <w:p w14:paraId="3AB1BCED" w14:textId="77777777" w:rsidR="0018198B" w:rsidRPr="0033182C" w:rsidRDefault="0018198B" w:rsidP="0018198B">
            <w:pPr>
              <w:pStyle w:val="ListParagraph"/>
              <w:numPr>
                <w:ilvl w:val="0"/>
                <w:numId w:val="6"/>
              </w:numPr>
              <w:spacing w:after="0" w:line="240" w:lineRule="auto"/>
              <w:rPr>
                <w:ins w:id="10737" w:author="Windows User" w:date="2019-09-19T01:09:00Z"/>
                <w:rFonts w:cs="Times New Roman"/>
                <w:rPrChange w:id="10738" w:author="Windows User" w:date="2019-09-19T01:52:00Z">
                  <w:rPr>
                    <w:ins w:id="10739" w:author="Windows User" w:date="2019-09-19T01:09:00Z"/>
                    <w:rFonts w:cs="Times New Roman"/>
                    <w:sz w:val="22"/>
                  </w:rPr>
                </w:rPrChange>
              </w:rPr>
            </w:pPr>
            <w:ins w:id="10740" w:author="Windows User" w:date="2019-09-19T01:09:00Z">
              <w:r w:rsidRPr="0033182C">
                <w:rPr>
                  <w:rFonts w:cs="Times New Roman"/>
                  <w:rPrChange w:id="10741" w:author="Windows User" w:date="2019-09-19T01:52:00Z">
                    <w:rPr>
                      <w:rFonts w:cs="Times New Roman"/>
                      <w:sz w:val="22"/>
                    </w:rPr>
                  </w:rPrChange>
                </w:rPr>
                <w:t>Sistem menampilkan halaman login yang berisi form, sebagai berikut :</w:t>
              </w:r>
            </w:ins>
          </w:p>
          <w:p w14:paraId="4FA9AC42" w14:textId="77777777" w:rsidR="0018198B" w:rsidRPr="0033182C" w:rsidRDefault="0018198B" w:rsidP="0018198B">
            <w:pPr>
              <w:spacing w:after="0" w:line="240" w:lineRule="auto"/>
              <w:rPr>
                <w:ins w:id="10742" w:author="Windows User" w:date="2019-09-19T01:09:00Z"/>
                <w:rFonts w:cs="Times New Roman"/>
                <w:rPrChange w:id="10743" w:author="Windows User" w:date="2019-09-19T01:52:00Z">
                  <w:rPr>
                    <w:ins w:id="10744" w:author="Windows User" w:date="2019-09-19T01:09:00Z"/>
                    <w:rFonts w:cs="Times New Roman"/>
                    <w:sz w:val="22"/>
                  </w:rPr>
                </w:rPrChange>
              </w:rPr>
            </w:pPr>
            <w:ins w:id="10745" w:author="Windows User" w:date="2019-09-19T01:09:00Z">
              <w:r w:rsidRPr="0033182C">
                <w:rPr>
                  <w:rFonts w:cs="Times New Roman"/>
                  <w:rPrChange w:id="10746" w:author="Windows User" w:date="2019-09-19T01:52:00Z">
                    <w:rPr>
                      <w:rFonts w:cs="Times New Roman"/>
                      <w:sz w:val="22"/>
                    </w:rPr>
                  </w:rPrChange>
                </w:rPr>
                <w:t xml:space="preserve"> a. Username(varchar 20)</w:t>
              </w:r>
            </w:ins>
          </w:p>
          <w:p w14:paraId="3B4249DA" w14:textId="77777777" w:rsidR="0018198B" w:rsidRPr="0033182C" w:rsidRDefault="0018198B" w:rsidP="0018198B">
            <w:pPr>
              <w:spacing w:after="0" w:line="240" w:lineRule="auto"/>
              <w:rPr>
                <w:ins w:id="10747" w:author="Windows User" w:date="2019-09-19T01:09:00Z"/>
                <w:rFonts w:cs="Times New Roman"/>
                <w:rPrChange w:id="10748" w:author="Windows User" w:date="2019-09-19T01:52:00Z">
                  <w:rPr>
                    <w:ins w:id="10749" w:author="Windows User" w:date="2019-09-19T01:09:00Z"/>
                    <w:rFonts w:cs="Times New Roman"/>
                    <w:sz w:val="22"/>
                  </w:rPr>
                </w:rPrChange>
              </w:rPr>
            </w:pPr>
            <w:ins w:id="10750" w:author="Windows User" w:date="2019-09-19T01:09:00Z">
              <w:r w:rsidRPr="0033182C">
                <w:rPr>
                  <w:rFonts w:cs="Times New Roman"/>
                  <w:rPrChange w:id="10751" w:author="Windows User" w:date="2019-09-19T01:52:00Z">
                    <w:rPr>
                      <w:rFonts w:cs="Times New Roman"/>
                      <w:sz w:val="22"/>
                    </w:rPr>
                  </w:rPrChange>
                </w:rPr>
                <w:t>b. Password (varchar 20 )</w:t>
              </w:r>
            </w:ins>
          </w:p>
          <w:p w14:paraId="7917FCEB" w14:textId="77777777" w:rsidR="0018198B" w:rsidRPr="0033182C" w:rsidRDefault="0018198B" w:rsidP="0018198B">
            <w:pPr>
              <w:spacing w:after="0" w:line="240" w:lineRule="auto"/>
              <w:rPr>
                <w:ins w:id="10752" w:author="Windows User" w:date="2019-09-19T01:09:00Z"/>
                <w:rFonts w:cs="Times New Roman"/>
                <w:b/>
                <w:rPrChange w:id="10753" w:author="Windows User" w:date="2019-09-19T01:52:00Z">
                  <w:rPr>
                    <w:ins w:id="10754" w:author="Windows User" w:date="2019-09-19T01:09:00Z"/>
                    <w:rFonts w:cs="Times New Roman"/>
                    <w:b/>
                    <w:sz w:val="22"/>
                  </w:rPr>
                </w:rPrChange>
              </w:rPr>
            </w:pPr>
          </w:p>
        </w:tc>
      </w:tr>
      <w:tr w:rsidR="0018198B" w:rsidRPr="0033182C" w14:paraId="2CF14F83" w14:textId="77777777" w:rsidTr="00755C33">
        <w:trPr>
          <w:trHeight w:val="370"/>
          <w:ins w:id="10755" w:author="Windows User" w:date="2019-09-19T01:09:00Z"/>
        </w:trPr>
        <w:tc>
          <w:tcPr>
            <w:tcW w:w="4604" w:type="dxa"/>
            <w:gridSpan w:val="2"/>
          </w:tcPr>
          <w:p w14:paraId="70B1B025" w14:textId="77777777" w:rsidR="0018198B" w:rsidRPr="0033182C" w:rsidRDefault="0018198B" w:rsidP="0018198B">
            <w:pPr>
              <w:pStyle w:val="ListParagraph"/>
              <w:numPr>
                <w:ilvl w:val="0"/>
                <w:numId w:val="6"/>
              </w:numPr>
              <w:spacing w:after="0" w:line="240" w:lineRule="auto"/>
              <w:rPr>
                <w:ins w:id="10756" w:author="Windows User" w:date="2019-09-19T01:09:00Z"/>
                <w:rFonts w:cs="Times New Roman"/>
                <w:rPrChange w:id="10757" w:author="Windows User" w:date="2019-09-19T01:52:00Z">
                  <w:rPr>
                    <w:ins w:id="10758" w:author="Windows User" w:date="2019-09-19T01:09:00Z"/>
                    <w:rFonts w:cs="Times New Roman"/>
                    <w:sz w:val="22"/>
                  </w:rPr>
                </w:rPrChange>
              </w:rPr>
            </w:pPr>
            <w:ins w:id="10759" w:author="Windows User" w:date="2019-09-19T01:09:00Z">
              <w:r w:rsidRPr="0033182C">
                <w:rPr>
                  <w:rFonts w:cs="Times New Roman"/>
                  <w:rPrChange w:id="10760" w:author="Windows User" w:date="2019-09-19T01:52:00Z">
                    <w:rPr>
                      <w:rFonts w:cs="Times New Roman"/>
                      <w:sz w:val="22"/>
                    </w:rPr>
                  </w:rPrChange>
                </w:rPr>
                <w:t>Aktor mengisi username dan password</w:t>
              </w:r>
            </w:ins>
          </w:p>
        </w:tc>
        <w:tc>
          <w:tcPr>
            <w:tcW w:w="3329" w:type="dxa"/>
          </w:tcPr>
          <w:p w14:paraId="6BBF8229" w14:textId="77777777" w:rsidR="0018198B" w:rsidRPr="0033182C" w:rsidRDefault="0018198B" w:rsidP="0018198B">
            <w:pPr>
              <w:spacing w:after="0" w:line="240" w:lineRule="auto"/>
              <w:rPr>
                <w:ins w:id="10761" w:author="Windows User" w:date="2019-09-19T01:09:00Z"/>
                <w:rFonts w:cs="Times New Roman"/>
                <w:b/>
                <w:rPrChange w:id="10762" w:author="Windows User" w:date="2019-09-19T01:52:00Z">
                  <w:rPr>
                    <w:ins w:id="10763" w:author="Windows User" w:date="2019-09-19T01:09:00Z"/>
                    <w:rFonts w:cs="Times New Roman"/>
                    <w:b/>
                    <w:sz w:val="22"/>
                  </w:rPr>
                </w:rPrChange>
              </w:rPr>
            </w:pPr>
          </w:p>
        </w:tc>
      </w:tr>
      <w:tr w:rsidR="0018198B" w:rsidRPr="0033182C" w14:paraId="170FDECE" w14:textId="77777777" w:rsidTr="00755C33">
        <w:trPr>
          <w:trHeight w:val="370"/>
          <w:ins w:id="10764" w:author="Windows User" w:date="2019-09-19T01:09:00Z"/>
        </w:trPr>
        <w:tc>
          <w:tcPr>
            <w:tcW w:w="4604" w:type="dxa"/>
            <w:gridSpan w:val="2"/>
          </w:tcPr>
          <w:p w14:paraId="40842EBB" w14:textId="77777777" w:rsidR="0018198B" w:rsidRPr="0033182C" w:rsidRDefault="0018198B" w:rsidP="0018198B">
            <w:pPr>
              <w:pStyle w:val="ListParagraph"/>
              <w:numPr>
                <w:ilvl w:val="0"/>
                <w:numId w:val="6"/>
              </w:numPr>
              <w:spacing w:after="0" w:line="240" w:lineRule="auto"/>
              <w:rPr>
                <w:ins w:id="10765" w:author="Windows User" w:date="2019-09-19T01:09:00Z"/>
                <w:rFonts w:cs="Times New Roman"/>
                <w:rPrChange w:id="10766" w:author="Windows User" w:date="2019-09-19T01:52:00Z">
                  <w:rPr>
                    <w:ins w:id="10767" w:author="Windows User" w:date="2019-09-19T01:09:00Z"/>
                    <w:rFonts w:cs="Times New Roman"/>
                    <w:sz w:val="22"/>
                  </w:rPr>
                </w:rPrChange>
              </w:rPr>
            </w:pPr>
            <w:ins w:id="10768" w:author="Windows User" w:date="2019-09-19T01:09:00Z">
              <w:r w:rsidRPr="0033182C">
                <w:rPr>
                  <w:rFonts w:cs="Times New Roman"/>
                  <w:rPrChange w:id="10769" w:author="Windows User" w:date="2019-09-19T01:52:00Z">
                    <w:rPr>
                      <w:rFonts w:cs="Times New Roman"/>
                      <w:sz w:val="22"/>
                    </w:rPr>
                  </w:rPrChange>
                </w:rPr>
                <w:t>Klik ‘Login’</w:t>
              </w:r>
            </w:ins>
          </w:p>
        </w:tc>
        <w:tc>
          <w:tcPr>
            <w:tcW w:w="3329" w:type="dxa"/>
          </w:tcPr>
          <w:p w14:paraId="2A01831E" w14:textId="77777777" w:rsidR="0018198B" w:rsidRPr="0033182C" w:rsidRDefault="0018198B" w:rsidP="0018198B">
            <w:pPr>
              <w:spacing w:after="0" w:line="240" w:lineRule="auto"/>
              <w:rPr>
                <w:ins w:id="10770" w:author="Windows User" w:date="2019-09-19T01:09:00Z"/>
                <w:rFonts w:cs="Times New Roman"/>
                <w:b/>
                <w:rPrChange w:id="10771" w:author="Windows User" w:date="2019-09-19T01:52:00Z">
                  <w:rPr>
                    <w:ins w:id="10772" w:author="Windows User" w:date="2019-09-19T01:09:00Z"/>
                    <w:rFonts w:cs="Times New Roman"/>
                    <w:b/>
                    <w:sz w:val="22"/>
                  </w:rPr>
                </w:rPrChange>
              </w:rPr>
            </w:pPr>
          </w:p>
        </w:tc>
      </w:tr>
      <w:tr w:rsidR="0018198B" w:rsidRPr="0033182C" w14:paraId="4830C477" w14:textId="77777777" w:rsidTr="00755C33">
        <w:trPr>
          <w:trHeight w:val="370"/>
          <w:ins w:id="10773" w:author="Windows User" w:date="2019-09-19T01:09:00Z"/>
        </w:trPr>
        <w:tc>
          <w:tcPr>
            <w:tcW w:w="4604" w:type="dxa"/>
            <w:gridSpan w:val="2"/>
          </w:tcPr>
          <w:p w14:paraId="56E3548F" w14:textId="77777777" w:rsidR="0018198B" w:rsidRPr="0033182C" w:rsidRDefault="0018198B" w:rsidP="0018198B">
            <w:pPr>
              <w:spacing w:after="0" w:line="240" w:lineRule="auto"/>
              <w:rPr>
                <w:ins w:id="10774" w:author="Windows User" w:date="2019-09-19T01:09:00Z"/>
                <w:rFonts w:cs="Times New Roman"/>
                <w:rPrChange w:id="10775" w:author="Windows User" w:date="2019-09-19T01:52:00Z">
                  <w:rPr>
                    <w:ins w:id="10776" w:author="Windows User" w:date="2019-09-19T01:09:00Z"/>
                    <w:rFonts w:cs="Times New Roman"/>
                    <w:sz w:val="22"/>
                  </w:rPr>
                </w:rPrChange>
              </w:rPr>
            </w:pPr>
          </w:p>
        </w:tc>
        <w:tc>
          <w:tcPr>
            <w:tcW w:w="3329" w:type="dxa"/>
          </w:tcPr>
          <w:p w14:paraId="6A2FD5FA" w14:textId="77777777" w:rsidR="0018198B" w:rsidRPr="0033182C" w:rsidRDefault="0018198B" w:rsidP="0018198B">
            <w:pPr>
              <w:pStyle w:val="ListParagraph"/>
              <w:numPr>
                <w:ilvl w:val="0"/>
                <w:numId w:val="6"/>
              </w:numPr>
              <w:spacing w:after="0" w:line="240" w:lineRule="auto"/>
              <w:rPr>
                <w:ins w:id="10777" w:author="Windows User" w:date="2019-09-19T01:09:00Z"/>
                <w:rFonts w:cs="Times New Roman"/>
                <w:b/>
                <w:rPrChange w:id="10778" w:author="Windows User" w:date="2019-09-19T01:52:00Z">
                  <w:rPr>
                    <w:ins w:id="10779" w:author="Windows User" w:date="2019-09-19T01:09:00Z"/>
                    <w:rFonts w:cs="Times New Roman"/>
                    <w:b/>
                    <w:sz w:val="22"/>
                  </w:rPr>
                </w:rPrChange>
              </w:rPr>
            </w:pPr>
            <w:ins w:id="10780" w:author="Windows User" w:date="2019-09-19T01:09:00Z">
              <w:r w:rsidRPr="0033182C">
                <w:rPr>
                  <w:rFonts w:cs="Times New Roman"/>
                  <w:rPrChange w:id="10781" w:author="Windows User" w:date="2019-09-19T01:52:00Z">
                    <w:rPr>
                      <w:rFonts w:cs="Times New Roman"/>
                      <w:sz w:val="22"/>
                    </w:rPr>
                  </w:rPrChange>
                </w:rPr>
                <w:t>Sistem mengecek inputan dan mencocokkan dengan data yang ada di database</w:t>
              </w:r>
            </w:ins>
          </w:p>
        </w:tc>
      </w:tr>
      <w:tr w:rsidR="0018198B" w:rsidRPr="0033182C" w14:paraId="600A5ECB" w14:textId="77777777" w:rsidTr="00755C33">
        <w:trPr>
          <w:trHeight w:val="370"/>
          <w:ins w:id="10782" w:author="Windows User" w:date="2019-09-19T01:09:00Z"/>
        </w:trPr>
        <w:tc>
          <w:tcPr>
            <w:tcW w:w="4604" w:type="dxa"/>
            <w:gridSpan w:val="2"/>
          </w:tcPr>
          <w:p w14:paraId="11EDF19C" w14:textId="77777777" w:rsidR="0018198B" w:rsidRPr="0033182C" w:rsidRDefault="0018198B" w:rsidP="0018198B">
            <w:pPr>
              <w:spacing w:after="0" w:line="240" w:lineRule="auto"/>
              <w:rPr>
                <w:ins w:id="10783" w:author="Windows User" w:date="2019-09-19T01:09:00Z"/>
                <w:rFonts w:cs="Times New Roman"/>
                <w:rPrChange w:id="10784" w:author="Windows User" w:date="2019-09-19T01:52:00Z">
                  <w:rPr>
                    <w:ins w:id="10785" w:author="Windows User" w:date="2019-09-19T01:09:00Z"/>
                    <w:rFonts w:cs="Times New Roman"/>
                    <w:sz w:val="22"/>
                  </w:rPr>
                </w:rPrChange>
              </w:rPr>
            </w:pPr>
          </w:p>
        </w:tc>
        <w:tc>
          <w:tcPr>
            <w:tcW w:w="3329" w:type="dxa"/>
          </w:tcPr>
          <w:p w14:paraId="705AA21E" w14:textId="77777777" w:rsidR="0018198B" w:rsidRPr="0033182C" w:rsidRDefault="0018198B" w:rsidP="0018198B">
            <w:pPr>
              <w:pStyle w:val="ListParagraph"/>
              <w:numPr>
                <w:ilvl w:val="0"/>
                <w:numId w:val="6"/>
              </w:numPr>
              <w:spacing w:after="0" w:line="240" w:lineRule="auto"/>
              <w:rPr>
                <w:ins w:id="10786" w:author="Windows User" w:date="2019-09-19T01:09:00Z"/>
                <w:rFonts w:cs="Times New Roman"/>
                <w:rPrChange w:id="10787" w:author="Windows User" w:date="2019-09-19T01:52:00Z">
                  <w:rPr>
                    <w:ins w:id="10788" w:author="Windows User" w:date="2019-09-19T01:09:00Z"/>
                    <w:rFonts w:cs="Times New Roman"/>
                    <w:sz w:val="22"/>
                  </w:rPr>
                </w:rPrChange>
              </w:rPr>
            </w:pPr>
            <w:ins w:id="10789" w:author="Windows User" w:date="2019-09-19T01:09:00Z">
              <w:r w:rsidRPr="0033182C">
                <w:rPr>
                  <w:rFonts w:cs="Times New Roman"/>
                  <w:rPrChange w:id="10790" w:author="Windows User" w:date="2019-09-19T01:52:00Z">
                    <w:rPr>
                      <w:rFonts w:cs="Times New Roman"/>
                      <w:sz w:val="22"/>
                    </w:rPr>
                  </w:rPrChange>
                </w:rPr>
                <w:t>Sistem menampilkan dashboard sesuai level user</w:t>
              </w:r>
            </w:ins>
          </w:p>
        </w:tc>
      </w:tr>
      <w:tr w:rsidR="0018198B" w:rsidRPr="0033182C" w14:paraId="1B0D03DA" w14:textId="77777777" w:rsidTr="00755C33">
        <w:trPr>
          <w:trHeight w:val="370"/>
          <w:ins w:id="10791" w:author="Windows User" w:date="2019-09-19T01:09:00Z"/>
        </w:trPr>
        <w:tc>
          <w:tcPr>
            <w:tcW w:w="7933" w:type="dxa"/>
            <w:gridSpan w:val="3"/>
          </w:tcPr>
          <w:p w14:paraId="08E3825E" w14:textId="77777777" w:rsidR="0018198B" w:rsidRPr="0033182C" w:rsidRDefault="0018198B" w:rsidP="0018198B">
            <w:pPr>
              <w:spacing w:after="0" w:line="240" w:lineRule="auto"/>
              <w:jc w:val="center"/>
              <w:rPr>
                <w:ins w:id="10792" w:author="Windows User" w:date="2019-09-19T01:09:00Z"/>
                <w:rFonts w:cs="Times New Roman"/>
                <w:rPrChange w:id="10793" w:author="Windows User" w:date="2019-09-19T01:52:00Z">
                  <w:rPr>
                    <w:ins w:id="10794" w:author="Windows User" w:date="2019-09-19T01:09:00Z"/>
                    <w:rFonts w:cs="Times New Roman"/>
                    <w:sz w:val="22"/>
                  </w:rPr>
                </w:rPrChange>
              </w:rPr>
            </w:pPr>
            <w:ins w:id="10795" w:author="Windows User" w:date="2019-09-19T01:09:00Z">
              <w:r w:rsidRPr="0033182C">
                <w:rPr>
                  <w:rFonts w:cs="Times New Roman"/>
                  <w:b/>
                  <w:rPrChange w:id="10796" w:author="Windows User" w:date="2019-09-19T01:52:00Z">
                    <w:rPr>
                      <w:rFonts w:cs="Times New Roman"/>
                      <w:b/>
                      <w:sz w:val="22"/>
                    </w:rPr>
                  </w:rPrChange>
                </w:rPr>
                <w:t>Flow Event</w:t>
              </w:r>
            </w:ins>
          </w:p>
        </w:tc>
      </w:tr>
      <w:tr w:rsidR="0018198B" w:rsidRPr="0033182C" w14:paraId="4DECC32C" w14:textId="77777777" w:rsidTr="00755C33">
        <w:trPr>
          <w:trHeight w:val="370"/>
          <w:ins w:id="10797" w:author="Windows User" w:date="2019-09-19T01:09:00Z"/>
        </w:trPr>
        <w:tc>
          <w:tcPr>
            <w:tcW w:w="7933" w:type="dxa"/>
            <w:gridSpan w:val="3"/>
          </w:tcPr>
          <w:p w14:paraId="5D598268" w14:textId="77777777" w:rsidR="0018198B" w:rsidRPr="0033182C" w:rsidRDefault="0018198B" w:rsidP="0018198B">
            <w:pPr>
              <w:spacing w:after="0" w:line="240" w:lineRule="auto"/>
              <w:jc w:val="center"/>
              <w:rPr>
                <w:ins w:id="10798" w:author="Windows User" w:date="2019-09-19T01:09:00Z"/>
                <w:rFonts w:cs="Times New Roman"/>
                <w:rPrChange w:id="10799" w:author="Windows User" w:date="2019-09-19T01:52:00Z">
                  <w:rPr>
                    <w:ins w:id="10800" w:author="Windows User" w:date="2019-09-19T01:09:00Z"/>
                    <w:rFonts w:cs="Times New Roman"/>
                    <w:sz w:val="22"/>
                  </w:rPr>
                </w:rPrChange>
              </w:rPr>
            </w:pPr>
            <w:ins w:id="10801" w:author="Windows User" w:date="2019-09-19T01:09:00Z">
              <w:r w:rsidRPr="0033182C">
                <w:rPr>
                  <w:rFonts w:cs="Times New Roman"/>
                  <w:rPrChange w:id="10802" w:author="Windows User" w:date="2019-09-19T01:52:00Z">
                    <w:rPr>
                      <w:rFonts w:cs="Times New Roman"/>
                      <w:sz w:val="22"/>
                    </w:rPr>
                  </w:rPrChange>
                </w:rPr>
                <w:t>Alternatif Flow : Nama Pengguna atau Password salah</w:t>
              </w:r>
            </w:ins>
          </w:p>
        </w:tc>
      </w:tr>
      <w:tr w:rsidR="0018198B" w:rsidRPr="0033182C" w14:paraId="670498D9" w14:textId="77777777" w:rsidTr="00755C33">
        <w:trPr>
          <w:trHeight w:val="370"/>
          <w:ins w:id="10803" w:author="Windows User" w:date="2019-09-19T01:09:00Z"/>
        </w:trPr>
        <w:tc>
          <w:tcPr>
            <w:tcW w:w="4604" w:type="dxa"/>
            <w:gridSpan w:val="2"/>
          </w:tcPr>
          <w:p w14:paraId="0F083E56" w14:textId="77777777" w:rsidR="0018198B" w:rsidRPr="0033182C" w:rsidRDefault="0018198B" w:rsidP="0018198B">
            <w:pPr>
              <w:pStyle w:val="ListParagraph"/>
              <w:spacing w:after="0" w:line="240" w:lineRule="auto"/>
              <w:ind w:left="464" w:hanging="464"/>
              <w:rPr>
                <w:ins w:id="10804" w:author="Windows User" w:date="2019-09-19T01:09:00Z"/>
                <w:rFonts w:cs="Times New Roman"/>
                <w:rPrChange w:id="10805" w:author="Windows User" w:date="2019-09-19T01:52:00Z">
                  <w:rPr>
                    <w:ins w:id="10806" w:author="Windows User" w:date="2019-09-19T01:09:00Z"/>
                    <w:rFonts w:cs="Times New Roman"/>
                    <w:sz w:val="22"/>
                  </w:rPr>
                </w:rPrChange>
              </w:rPr>
            </w:pPr>
            <w:ins w:id="10807" w:author="Windows User" w:date="2019-09-19T01:09:00Z">
              <w:r w:rsidRPr="0033182C">
                <w:rPr>
                  <w:rFonts w:cs="Times New Roman"/>
                  <w:rPrChange w:id="10808" w:author="Windows User" w:date="2019-09-19T01:52:00Z">
                    <w:rPr>
                      <w:rFonts w:cs="Times New Roman"/>
                      <w:sz w:val="22"/>
                    </w:rPr>
                  </w:rPrChange>
                </w:rPr>
                <w:t>4.    Klik ‘Login’</w:t>
              </w:r>
            </w:ins>
          </w:p>
        </w:tc>
        <w:tc>
          <w:tcPr>
            <w:tcW w:w="3329" w:type="dxa"/>
          </w:tcPr>
          <w:p w14:paraId="4A4C2A6E" w14:textId="77777777" w:rsidR="0018198B" w:rsidRPr="0033182C" w:rsidRDefault="0018198B" w:rsidP="0018198B">
            <w:pPr>
              <w:spacing w:after="0" w:line="240" w:lineRule="auto"/>
              <w:jc w:val="center"/>
              <w:rPr>
                <w:ins w:id="10809" w:author="Windows User" w:date="2019-09-19T01:09:00Z"/>
                <w:rFonts w:cs="Times New Roman"/>
                <w:rPrChange w:id="10810" w:author="Windows User" w:date="2019-09-19T01:52:00Z">
                  <w:rPr>
                    <w:ins w:id="10811" w:author="Windows User" w:date="2019-09-19T01:09:00Z"/>
                    <w:rFonts w:cs="Times New Roman"/>
                    <w:sz w:val="22"/>
                  </w:rPr>
                </w:rPrChange>
              </w:rPr>
            </w:pPr>
          </w:p>
        </w:tc>
      </w:tr>
      <w:tr w:rsidR="0018198B" w:rsidRPr="0033182C" w14:paraId="57FFBD71" w14:textId="77777777" w:rsidTr="00755C33">
        <w:trPr>
          <w:trHeight w:val="370"/>
          <w:ins w:id="10812" w:author="Windows User" w:date="2019-09-19T01:09:00Z"/>
        </w:trPr>
        <w:tc>
          <w:tcPr>
            <w:tcW w:w="4604" w:type="dxa"/>
            <w:gridSpan w:val="2"/>
          </w:tcPr>
          <w:p w14:paraId="3668A356" w14:textId="77777777" w:rsidR="0018198B" w:rsidRPr="0033182C" w:rsidRDefault="0018198B" w:rsidP="0018198B">
            <w:pPr>
              <w:spacing w:after="0" w:line="240" w:lineRule="auto"/>
              <w:ind w:left="323"/>
              <w:rPr>
                <w:ins w:id="10813" w:author="Windows User" w:date="2019-09-19T01:09:00Z"/>
                <w:rFonts w:cs="Times New Roman"/>
                <w:rPrChange w:id="10814" w:author="Windows User" w:date="2019-09-19T01:52:00Z">
                  <w:rPr>
                    <w:ins w:id="10815" w:author="Windows User" w:date="2019-09-19T01:09:00Z"/>
                    <w:rFonts w:cs="Times New Roman"/>
                    <w:sz w:val="22"/>
                  </w:rPr>
                </w:rPrChange>
              </w:rPr>
            </w:pPr>
          </w:p>
        </w:tc>
        <w:tc>
          <w:tcPr>
            <w:tcW w:w="3329" w:type="dxa"/>
          </w:tcPr>
          <w:p w14:paraId="674EE04C" w14:textId="77777777" w:rsidR="0018198B" w:rsidRPr="0033182C" w:rsidRDefault="0018198B" w:rsidP="0018198B">
            <w:pPr>
              <w:pStyle w:val="ListParagraph"/>
              <w:numPr>
                <w:ilvl w:val="0"/>
                <w:numId w:val="3"/>
              </w:numPr>
              <w:spacing w:after="0" w:line="240" w:lineRule="auto"/>
              <w:ind w:left="252" w:hanging="219"/>
              <w:rPr>
                <w:ins w:id="10816" w:author="Windows User" w:date="2019-09-19T01:09:00Z"/>
                <w:rFonts w:cs="Times New Roman"/>
                <w:rPrChange w:id="10817" w:author="Windows User" w:date="2019-09-19T01:52:00Z">
                  <w:rPr>
                    <w:ins w:id="10818" w:author="Windows User" w:date="2019-09-19T01:09:00Z"/>
                    <w:rFonts w:cs="Times New Roman"/>
                    <w:sz w:val="22"/>
                  </w:rPr>
                </w:rPrChange>
              </w:rPr>
            </w:pPr>
            <w:ins w:id="10819" w:author="Windows User" w:date="2019-09-19T01:09:00Z">
              <w:r w:rsidRPr="0033182C">
                <w:rPr>
                  <w:rFonts w:cs="Times New Roman"/>
                  <w:rPrChange w:id="10820" w:author="Windows User" w:date="2019-09-19T01:52:00Z">
                    <w:rPr>
                      <w:rFonts w:cs="Times New Roman"/>
                      <w:sz w:val="22"/>
                    </w:rPr>
                  </w:rPrChange>
                </w:rPr>
                <w:t>Menampilkan pop-up “Username atau password salah”</w:t>
              </w:r>
            </w:ins>
          </w:p>
        </w:tc>
      </w:tr>
      <w:tr w:rsidR="0018198B" w:rsidRPr="0033182C" w14:paraId="6B3FED6D" w14:textId="77777777" w:rsidTr="00755C33">
        <w:trPr>
          <w:trHeight w:val="370"/>
          <w:ins w:id="10821" w:author="Windows User" w:date="2019-09-19T01:09:00Z"/>
        </w:trPr>
        <w:tc>
          <w:tcPr>
            <w:tcW w:w="4604" w:type="dxa"/>
            <w:gridSpan w:val="2"/>
          </w:tcPr>
          <w:p w14:paraId="09137F3B" w14:textId="77777777" w:rsidR="0018198B" w:rsidRPr="0033182C" w:rsidRDefault="0018198B" w:rsidP="0018198B">
            <w:pPr>
              <w:pStyle w:val="ListParagraph"/>
              <w:numPr>
                <w:ilvl w:val="0"/>
                <w:numId w:val="3"/>
              </w:numPr>
              <w:spacing w:after="0" w:line="240" w:lineRule="auto"/>
              <w:ind w:left="323"/>
              <w:rPr>
                <w:ins w:id="10822" w:author="Windows User" w:date="2019-09-19T01:09:00Z"/>
                <w:rFonts w:cs="Times New Roman"/>
                <w:rPrChange w:id="10823" w:author="Windows User" w:date="2019-09-19T01:52:00Z">
                  <w:rPr>
                    <w:ins w:id="10824" w:author="Windows User" w:date="2019-09-19T01:09:00Z"/>
                    <w:rFonts w:cs="Times New Roman"/>
                    <w:sz w:val="22"/>
                  </w:rPr>
                </w:rPrChange>
              </w:rPr>
            </w:pPr>
            <w:ins w:id="10825" w:author="Windows User" w:date="2019-09-19T01:09:00Z">
              <w:r w:rsidRPr="0033182C">
                <w:rPr>
                  <w:rFonts w:cs="Times New Roman"/>
                  <w:rPrChange w:id="10826" w:author="Windows User" w:date="2019-09-19T01:52:00Z">
                    <w:rPr>
                      <w:rFonts w:cs="Times New Roman"/>
                      <w:sz w:val="22"/>
                    </w:rPr>
                  </w:rPrChange>
                </w:rPr>
                <w:t>Klik ‘oke’</w:t>
              </w:r>
            </w:ins>
          </w:p>
        </w:tc>
        <w:tc>
          <w:tcPr>
            <w:tcW w:w="3329" w:type="dxa"/>
          </w:tcPr>
          <w:p w14:paraId="4C04B27B" w14:textId="77777777" w:rsidR="0018198B" w:rsidRPr="0033182C" w:rsidRDefault="0018198B" w:rsidP="0018198B">
            <w:pPr>
              <w:spacing w:after="0" w:line="240" w:lineRule="auto"/>
              <w:jc w:val="center"/>
              <w:rPr>
                <w:ins w:id="10827" w:author="Windows User" w:date="2019-09-19T01:09:00Z"/>
                <w:rFonts w:cs="Times New Roman"/>
                <w:rPrChange w:id="10828" w:author="Windows User" w:date="2019-09-19T01:52:00Z">
                  <w:rPr>
                    <w:ins w:id="10829" w:author="Windows User" w:date="2019-09-19T01:09:00Z"/>
                    <w:rFonts w:cs="Times New Roman"/>
                    <w:sz w:val="22"/>
                  </w:rPr>
                </w:rPrChange>
              </w:rPr>
            </w:pPr>
          </w:p>
        </w:tc>
      </w:tr>
      <w:tr w:rsidR="0018198B" w:rsidRPr="0033182C" w14:paraId="462CBDD4" w14:textId="77777777" w:rsidTr="00755C33">
        <w:trPr>
          <w:trHeight w:val="370"/>
          <w:ins w:id="10830" w:author="Windows User" w:date="2019-09-19T01:09:00Z"/>
        </w:trPr>
        <w:tc>
          <w:tcPr>
            <w:tcW w:w="4604" w:type="dxa"/>
            <w:gridSpan w:val="2"/>
          </w:tcPr>
          <w:p w14:paraId="0E845926" w14:textId="77777777" w:rsidR="0018198B" w:rsidRPr="0033182C" w:rsidRDefault="0018198B" w:rsidP="0018198B">
            <w:pPr>
              <w:spacing w:after="0" w:line="240" w:lineRule="auto"/>
              <w:jc w:val="center"/>
              <w:rPr>
                <w:ins w:id="10831" w:author="Windows User" w:date="2019-09-19T01:09:00Z"/>
                <w:rFonts w:cs="Times New Roman"/>
                <w:rPrChange w:id="10832" w:author="Windows User" w:date="2019-09-19T01:52:00Z">
                  <w:rPr>
                    <w:ins w:id="10833" w:author="Windows User" w:date="2019-09-19T01:09:00Z"/>
                    <w:rFonts w:cs="Times New Roman"/>
                    <w:sz w:val="22"/>
                  </w:rPr>
                </w:rPrChange>
              </w:rPr>
            </w:pPr>
          </w:p>
        </w:tc>
        <w:tc>
          <w:tcPr>
            <w:tcW w:w="3329" w:type="dxa"/>
          </w:tcPr>
          <w:p w14:paraId="065CC5AC" w14:textId="77777777" w:rsidR="0018198B" w:rsidRPr="0033182C" w:rsidRDefault="0018198B" w:rsidP="0018198B">
            <w:pPr>
              <w:spacing w:after="0" w:line="240" w:lineRule="auto"/>
              <w:rPr>
                <w:ins w:id="10834" w:author="Windows User" w:date="2019-09-19T01:09:00Z"/>
                <w:rFonts w:cs="Times New Roman"/>
                <w:rPrChange w:id="10835" w:author="Windows User" w:date="2019-09-19T01:52:00Z">
                  <w:rPr>
                    <w:ins w:id="10836" w:author="Windows User" w:date="2019-09-19T01:09:00Z"/>
                    <w:rFonts w:cs="Times New Roman"/>
                    <w:sz w:val="22"/>
                  </w:rPr>
                </w:rPrChange>
              </w:rPr>
            </w:pPr>
            <w:ins w:id="10837" w:author="Windows User" w:date="2019-09-19T01:09:00Z">
              <w:r w:rsidRPr="0033182C">
                <w:rPr>
                  <w:rFonts w:cs="Times New Roman"/>
                  <w:rPrChange w:id="10838" w:author="Windows User" w:date="2019-09-19T01:52:00Z">
                    <w:rPr>
                      <w:rFonts w:cs="Times New Roman"/>
                      <w:sz w:val="22"/>
                    </w:rPr>
                  </w:rPrChange>
                </w:rPr>
                <w:t>7. Sistem menampilkan halaman login yang berisi form, sebagai berikut :</w:t>
              </w:r>
            </w:ins>
          </w:p>
          <w:p w14:paraId="30181A2C" w14:textId="77777777" w:rsidR="0018198B" w:rsidRPr="0033182C" w:rsidRDefault="0018198B" w:rsidP="00986BA5">
            <w:pPr>
              <w:spacing w:after="0" w:line="240" w:lineRule="auto"/>
              <w:rPr>
                <w:ins w:id="10839" w:author="Windows User" w:date="2019-09-19T01:09:00Z"/>
                <w:rFonts w:cs="Times New Roman"/>
                <w:rPrChange w:id="10840" w:author="Windows User" w:date="2019-09-19T01:52:00Z">
                  <w:rPr>
                    <w:ins w:id="10841" w:author="Windows User" w:date="2019-09-19T01:09:00Z"/>
                    <w:rFonts w:cs="Times New Roman"/>
                    <w:sz w:val="22"/>
                  </w:rPr>
                </w:rPrChange>
              </w:rPr>
            </w:pPr>
            <w:ins w:id="10842" w:author="Windows User" w:date="2019-09-19T01:09:00Z">
              <w:r w:rsidRPr="0033182C">
                <w:rPr>
                  <w:rFonts w:cs="Times New Roman"/>
                  <w:rPrChange w:id="10843" w:author="Windows User" w:date="2019-09-19T01:52:00Z">
                    <w:rPr>
                      <w:rFonts w:cs="Times New Roman"/>
                      <w:sz w:val="22"/>
                    </w:rPr>
                  </w:rPrChange>
                </w:rPr>
                <w:t xml:space="preserve"> a. Username (varchar 20)</w:t>
              </w:r>
            </w:ins>
          </w:p>
          <w:p w14:paraId="27B0D6CA" w14:textId="77777777" w:rsidR="0018198B" w:rsidRPr="0033182C" w:rsidRDefault="0018198B" w:rsidP="009241A1">
            <w:pPr>
              <w:keepNext/>
              <w:spacing w:after="0" w:line="240" w:lineRule="auto"/>
              <w:rPr>
                <w:ins w:id="10844" w:author="Windows User" w:date="2019-09-19T01:09:00Z"/>
                <w:rFonts w:cs="Times New Roman"/>
                <w:rPrChange w:id="10845" w:author="Windows User" w:date="2019-09-19T01:52:00Z">
                  <w:rPr>
                    <w:ins w:id="10846" w:author="Windows User" w:date="2019-09-19T01:09:00Z"/>
                    <w:rFonts w:cs="Times New Roman"/>
                    <w:sz w:val="22"/>
                  </w:rPr>
                </w:rPrChange>
              </w:rPr>
            </w:pPr>
            <w:ins w:id="10847" w:author="Windows User" w:date="2019-09-19T01:09:00Z">
              <w:r w:rsidRPr="0033182C">
                <w:rPr>
                  <w:rFonts w:cs="Times New Roman"/>
                  <w:rPrChange w:id="10848" w:author="Windows User" w:date="2019-09-19T01:52:00Z">
                    <w:rPr>
                      <w:rFonts w:cs="Times New Roman"/>
                      <w:sz w:val="22"/>
                    </w:rPr>
                  </w:rPrChange>
                </w:rPr>
                <w:t xml:space="preserve"> b. Password (varchar 20 )</w:t>
              </w:r>
            </w:ins>
          </w:p>
        </w:tc>
      </w:tr>
    </w:tbl>
    <w:p w14:paraId="68443E3C" w14:textId="24B43B7B" w:rsidR="00EE7610" w:rsidRPr="0033182C" w:rsidRDefault="00EE7610" w:rsidP="009241A1">
      <w:pPr>
        <w:pStyle w:val="Caption"/>
        <w:rPr>
          <w:rFonts w:cs="Times New Roman"/>
          <w:color w:val="auto"/>
        </w:rPr>
      </w:pPr>
    </w:p>
    <w:p w14:paraId="081A8A12" w14:textId="74B1DB6D" w:rsidR="009241A1" w:rsidRPr="0033182C" w:rsidRDefault="009241A1" w:rsidP="009241A1">
      <w:pPr>
        <w:pStyle w:val="Caption"/>
        <w:keepNext/>
        <w:jc w:val="center"/>
        <w:rPr>
          <w:rFonts w:cs="Times New Roman"/>
          <w:i w:val="0"/>
          <w:color w:val="auto"/>
          <w:sz w:val="22"/>
        </w:rPr>
      </w:pPr>
      <w:bookmarkStart w:id="10849"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0849"/>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rPr>
          <w:ins w:id="10850" w:author="Windows User" w:date="2019-09-19T01:55:00Z"/>
        </w:trPr>
        <w:tc>
          <w:tcPr>
            <w:tcW w:w="4531" w:type="dxa"/>
          </w:tcPr>
          <w:p w14:paraId="45EF2D01" w14:textId="77777777" w:rsidR="00755C33" w:rsidRPr="0033182C" w:rsidRDefault="00755C33" w:rsidP="00755C33">
            <w:pPr>
              <w:spacing w:after="0" w:line="240" w:lineRule="auto"/>
              <w:rPr>
                <w:ins w:id="10851" w:author="Windows User" w:date="2019-09-19T01:55:00Z"/>
                <w:rFonts w:cs="Times New Roman"/>
                <w:lang w:val="en-ID"/>
                <w:rPrChange w:id="10852" w:author="Windows User" w:date="2019-09-19T02:04:00Z">
                  <w:rPr>
                    <w:ins w:id="10853" w:author="Windows User" w:date="2019-09-19T01:55:00Z"/>
                    <w:rFonts w:cs="Times New Roman"/>
                    <w:sz w:val="22"/>
                    <w:lang w:val="en-ID"/>
                  </w:rPr>
                </w:rPrChange>
              </w:rPr>
            </w:pPr>
            <w:ins w:id="10854" w:author="Windows User" w:date="2019-09-19T01:55:00Z">
              <w:r w:rsidRPr="0033182C">
                <w:rPr>
                  <w:rFonts w:cs="Times New Roman"/>
                  <w:b/>
                  <w:rPrChange w:id="10855" w:author="Windows User" w:date="2019-09-19T02:04:00Z">
                    <w:rPr>
                      <w:rFonts w:cs="Times New Roman"/>
                      <w:b/>
                      <w:sz w:val="22"/>
                    </w:rPr>
                  </w:rPrChange>
                </w:rPr>
                <w:t>Nama Usecase</w:t>
              </w:r>
            </w:ins>
          </w:p>
        </w:tc>
        <w:tc>
          <w:tcPr>
            <w:tcW w:w="3402" w:type="dxa"/>
            <w:gridSpan w:val="2"/>
          </w:tcPr>
          <w:p w14:paraId="039E4BDE" w14:textId="77777777" w:rsidR="00755C33" w:rsidRPr="0033182C" w:rsidRDefault="00755C33" w:rsidP="00755C33">
            <w:pPr>
              <w:spacing w:after="0" w:line="240" w:lineRule="auto"/>
              <w:rPr>
                <w:ins w:id="10856" w:author="Windows User" w:date="2019-09-19T01:55:00Z"/>
                <w:rFonts w:cs="Times New Roman"/>
                <w:lang w:val="en-ID"/>
                <w:rPrChange w:id="10857" w:author="Windows User" w:date="2019-09-19T02:04:00Z">
                  <w:rPr>
                    <w:ins w:id="10858" w:author="Windows User" w:date="2019-09-19T01:55:00Z"/>
                    <w:rFonts w:cs="Times New Roman"/>
                    <w:sz w:val="22"/>
                    <w:lang w:val="en-ID"/>
                  </w:rPr>
                </w:rPrChange>
              </w:rPr>
            </w:pPr>
            <w:ins w:id="10859" w:author="Windows User" w:date="2019-09-19T01:55:00Z">
              <w:r w:rsidRPr="0033182C">
                <w:rPr>
                  <w:rFonts w:cs="Times New Roman"/>
                  <w:rPrChange w:id="10860" w:author="Windows User" w:date="2019-09-19T02:04:00Z">
                    <w:rPr>
                      <w:rFonts w:cs="Times New Roman"/>
                      <w:sz w:val="22"/>
                    </w:rPr>
                  </w:rPrChange>
                </w:rPr>
                <w:t xml:space="preserve">Tambah </w:t>
              </w:r>
              <w:r w:rsidRPr="0033182C">
                <w:rPr>
                  <w:rFonts w:cs="Times New Roman"/>
                  <w:i/>
                  <w:rPrChange w:id="10861" w:author="Windows User" w:date="2019-09-19T02:08:00Z">
                    <w:rPr>
                      <w:rFonts w:cs="Times New Roman"/>
                      <w:sz w:val="22"/>
                    </w:rPr>
                  </w:rPrChange>
                </w:rPr>
                <w:t>user</w:t>
              </w:r>
            </w:ins>
          </w:p>
        </w:tc>
      </w:tr>
      <w:tr w:rsidR="00755C33" w:rsidRPr="0033182C" w14:paraId="4F2C2E6A" w14:textId="77777777" w:rsidTr="00986BA5">
        <w:trPr>
          <w:ins w:id="10862" w:author="Windows User" w:date="2019-09-19T01:55:00Z"/>
        </w:trPr>
        <w:tc>
          <w:tcPr>
            <w:tcW w:w="4531" w:type="dxa"/>
          </w:tcPr>
          <w:p w14:paraId="79DA5A29" w14:textId="77777777" w:rsidR="00755C33" w:rsidRPr="0033182C" w:rsidRDefault="00755C33" w:rsidP="00755C33">
            <w:pPr>
              <w:spacing w:after="0" w:line="240" w:lineRule="auto"/>
              <w:rPr>
                <w:ins w:id="10863" w:author="Windows User" w:date="2019-09-19T01:55:00Z"/>
                <w:rFonts w:cs="Times New Roman"/>
                <w:lang w:val="en-ID"/>
                <w:rPrChange w:id="10864" w:author="Windows User" w:date="2019-09-19T02:04:00Z">
                  <w:rPr>
                    <w:ins w:id="10865" w:author="Windows User" w:date="2019-09-19T01:55:00Z"/>
                    <w:rFonts w:cs="Times New Roman"/>
                    <w:sz w:val="22"/>
                    <w:lang w:val="en-ID"/>
                  </w:rPr>
                </w:rPrChange>
              </w:rPr>
            </w:pPr>
            <w:ins w:id="10866" w:author="Windows User" w:date="2019-09-19T01:55:00Z">
              <w:r w:rsidRPr="0033182C">
                <w:rPr>
                  <w:rFonts w:cs="Times New Roman"/>
                  <w:b/>
                  <w:rPrChange w:id="10867" w:author="Windows User" w:date="2019-09-19T02:04:00Z">
                    <w:rPr>
                      <w:rFonts w:cs="Times New Roman"/>
                      <w:b/>
                      <w:sz w:val="22"/>
                    </w:rPr>
                  </w:rPrChange>
                </w:rPr>
                <w:t>Aktor</w:t>
              </w:r>
            </w:ins>
          </w:p>
        </w:tc>
        <w:tc>
          <w:tcPr>
            <w:tcW w:w="3402" w:type="dxa"/>
            <w:gridSpan w:val="2"/>
          </w:tcPr>
          <w:p w14:paraId="48C1D599" w14:textId="77777777" w:rsidR="00755C33" w:rsidRPr="0033182C" w:rsidRDefault="00755C33" w:rsidP="00755C33">
            <w:pPr>
              <w:spacing w:after="0" w:line="240" w:lineRule="auto"/>
              <w:rPr>
                <w:ins w:id="10868" w:author="Windows User" w:date="2019-09-19T01:55:00Z"/>
                <w:rFonts w:cs="Times New Roman"/>
                <w:lang w:val="en-ID"/>
                <w:rPrChange w:id="10869" w:author="Windows User" w:date="2019-09-19T02:04:00Z">
                  <w:rPr>
                    <w:ins w:id="10870" w:author="Windows User" w:date="2019-09-19T01:55:00Z"/>
                    <w:rFonts w:cs="Times New Roman"/>
                    <w:sz w:val="22"/>
                    <w:lang w:val="en-ID"/>
                  </w:rPr>
                </w:rPrChange>
              </w:rPr>
            </w:pPr>
            <w:ins w:id="10871" w:author="Windows User" w:date="2019-09-19T01:55:00Z">
              <w:r w:rsidRPr="0033182C">
                <w:rPr>
                  <w:rFonts w:cs="Times New Roman"/>
                  <w:rPrChange w:id="10872" w:author="Windows User" w:date="2019-09-19T02:04:00Z">
                    <w:rPr>
                      <w:rFonts w:cs="Times New Roman"/>
                      <w:sz w:val="22"/>
                    </w:rPr>
                  </w:rPrChange>
                </w:rPr>
                <w:t>Admin</w:t>
              </w:r>
            </w:ins>
          </w:p>
        </w:tc>
      </w:tr>
      <w:tr w:rsidR="00755C33" w:rsidRPr="0033182C" w14:paraId="4A7B7601" w14:textId="77777777" w:rsidTr="00986BA5">
        <w:trPr>
          <w:ins w:id="10873" w:author="Windows User" w:date="2019-09-19T01:55:00Z"/>
        </w:trPr>
        <w:tc>
          <w:tcPr>
            <w:tcW w:w="4531" w:type="dxa"/>
          </w:tcPr>
          <w:p w14:paraId="6CFD7E8F" w14:textId="77777777" w:rsidR="00755C33" w:rsidRPr="0033182C" w:rsidRDefault="00755C33" w:rsidP="00755C33">
            <w:pPr>
              <w:spacing w:after="0" w:line="240" w:lineRule="auto"/>
              <w:rPr>
                <w:ins w:id="10874" w:author="Windows User" w:date="2019-09-19T01:55:00Z"/>
                <w:rFonts w:cs="Times New Roman"/>
                <w:lang w:val="en-ID"/>
                <w:rPrChange w:id="10875" w:author="Windows User" w:date="2019-09-19T02:04:00Z">
                  <w:rPr>
                    <w:ins w:id="10876" w:author="Windows User" w:date="2019-09-19T01:55:00Z"/>
                    <w:rFonts w:cs="Times New Roman"/>
                    <w:sz w:val="22"/>
                    <w:lang w:val="en-ID"/>
                  </w:rPr>
                </w:rPrChange>
              </w:rPr>
            </w:pPr>
            <w:ins w:id="10877" w:author="Windows User" w:date="2019-09-19T01:55:00Z">
              <w:r w:rsidRPr="0033182C">
                <w:rPr>
                  <w:rFonts w:cs="Times New Roman"/>
                  <w:b/>
                  <w:rPrChange w:id="10878" w:author="Windows User" w:date="2019-09-19T02:04:00Z">
                    <w:rPr>
                      <w:rFonts w:cs="Times New Roman"/>
                      <w:b/>
                      <w:sz w:val="22"/>
                    </w:rPr>
                  </w:rPrChange>
                </w:rPr>
                <w:t>Deskripsi Singkat</w:t>
              </w:r>
            </w:ins>
          </w:p>
        </w:tc>
        <w:tc>
          <w:tcPr>
            <w:tcW w:w="3402" w:type="dxa"/>
            <w:gridSpan w:val="2"/>
          </w:tcPr>
          <w:p w14:paraId="53ED1CEC" w14:textId="77777777" w:rsidR="00755C33" w:rsidRPr="0033182C" w:rsidRDefault="00755C33" w:rsidP="00755C33">
            <w:pPr>
              <w:spacing w:after="0" w:line="240" w:lineRule="auto"/>
              <w:rPr>
                <w:ins w:id="10879" w:author="Windows User" w:date="2019-09-19T01:55:00Z"/>
                <w:rFonts w:cs="Times New Roman"/>
                <w:lang w:val="en-ID"/>
                <w:rPrChange w:id="10880" w:author="Windows User" w:date="2019-09-19T02:04:00Z">
                  <w:rPr>
                    <w:ins w:id="10881" w:author="Windows User" w:date="2019-09-19T01:55:00Z"/>
                    <w:rFonts w:cs="Times New Roman"/>
                    <w:sz w:val="22"/>
                    <w:lang w:val="en-ID"/>
                  </w:rPr>
                </w:rPrChange>
              </w:rPr>
            </w:pPr>
            <w:ins w:id="10882" w:author="Windows User" w:date="2019-09-19T01:55:00Z">
              <w:r w:rsidRPr="0033182C">
                <w:rPr>
                  <w:rFonts w:cs="Times New Roman"/>
                  <w:rPrChange w:id="10883" w:author="Windows User" w:date="2019-09-19T02:04:00Z">
                    <w:rPr>
                      <w:rFonts w:cs="Times New Roman"/>
                      <w:sz w:val="22"/>
                    </w:rPr>
                  </w:rPrChange>
                </w:rPr>
                <w:t>Aktor menambahkan user baru</w:t>
              </w:r>
            </w:ins>
          </w:p>
        </w:tc>
      </w:tr>
      <w:tr w:rsidR="00755C33" w:rsidRPr="0033182C" w14:paraId="51DF176D" w14:textId="77777777" w:rsidTr="00986BA5">
        <w:trPr>
          <w:ins w:id="10884" w:author="Windows User" w:date="2019-09-19T01:55:00Z"/>
        </w:trPr>
        <w:tc>
          <w:tcPr>
            <w:tcW w:w="4531" w:type="dxa"/>
          </w:tcPr>
          <w:p w14:paraId="7D6AF042" w14:textId="77777777" w:rsidR="00755C33" w:rsidRPr="0033182C" w:rsidRDefault="00755C33" w:rsidP="00755C33">
            <w:pPr>
              <w:spacing w:after="0" w:line="240" w:lineRule="auto"/>
              <w:rPr>
                <w:ins w:id="10885" w:author="Windows User" w:date="2019-09-19T01:55:00Z"/>
                <w:rFonts w:cs="Times New Roman"/>
                <w:lang w:val="en-ID"/>
                <w:rPrChange w:id="10886" w:author="Windows User" w:date="2019-09-19T02:04:00Z">
                  <w:rPr>
                    <w:ins w:id="10887" w:author="Windows User" w:date="2019-09-19T01:55:00Z"/>
                    <w:rFonts w:cs="Times New Roman"/>
                    <w:sz w:val="22"/>
                    <w:lang w:val="en-ID"/>
                  </w:rPr>
                </w:rPrChange>
              </w:rPr>
            </w:pPr>
            <w:ins w:id="10888" w:author="Windows User" w:date="2019-09-19T01:55:00Z">
              <w:r w:rsidRPr="0033182C">
                <w:rPr>
                  <w:rFonts w:cs="Times New Roman"/>
                  <w:b/>
                  <w:rPrChange w:id="10889" w:author="Windows User" w:date="2019-09-19T02:04:00Z">
                    <w:rPr>
                      <w:rFonts w:cs="Times New Roman"/>
                      <w:b/>
                      <w:sz w:val="22"/>
                    </w:rPr>
                  </w:rPrChange>
                </w:rPr>
                <w:t>Prekondisi</w:t>
              </w:r>
            </w:ins>
          </w:p>
        </w:tc>
        <w:tc>
          <w:tcPr>
            <w:tcW w:w="3402" w:type="dxa"/>
            <w:gridSpan w:val="2"/>
          </w:tcPr>
          <w:p w14:paraId="0A900366" w14:textId="77777777" w:rsidR="00755C33" w:rsidRPr="0033182C" w:rsidRDefault="00755C33" w:rsidP="00755C33">
            <w:pPr>
              <w:spacing w:after="0" w:line="240" w:lineRule="auto"/>
              <w:rPr>
                <w:ins w:id="10890" w:author="Windows User" w:date="2019-09-19T01:55:00Z"/>
                <w:rFonts w:cs="Times New Roman"/>
                <w:lang w:val="en-ID"/>
                <w:rPrChange w:id="10891" w:author="Windows User" w:date="2019-09-19T02:04:00Z">
                  <w:rPr>
                    <w:ins w:id="10892" w:author="Windows User" w:date="2019-09-19T01:55:00Z"/>
                    <w:rFonts w:cs="Times New Roman"/>
                    <w:sz w:val="22"/>
                    <w:lang w:val="en-ID"/>
                  </w:rPr>
                </w:rPrChange>
              </w:rPr>
            </w:pPr>
            <w:ins w:id="10893" w:author="Windows User" w:date="2019-09-19T01:55:00Z">
              <w:r w:rsidRPr="0033182C">
                <w:rPr>
                  <w:rFonts w:cs="Times New Roman"/>
                  <w:rPrChange w:id="10894" w:author="Windows User" w:date="2019-09-19T02:04:00Z">
                    <w:rPr>
                      <w:rFonts w:cs="Times New Roman"/>
                      <w:sz w:val="22"/>
                    </w:rPr>
                  </w:rPrChange>
                </w:rPr>
                <w:t>Aktor masuk halaman dashboard admin</w:t>
              </w:r>
            </w:ins>
          </w:p>
        </w:tc>
      </w:tr>
      <w:tr w:rsidR="00755C33" w:rsidRPr="0033182C" w14:paraId="5B6327E0" w14:textId="77777777" w:rsidTr="00986BA5">
        <w:trPr>
          <w:ins w:id="10895" w:author="Windows User" w:date="2019-09-19T01:55:00Z"/>
        </w:trPr>
        <w:tc>
          <w:tcPr>
            <w:tcW w:w="4531" w:type="dxa"/>
          </w:tcPr>
          <w:p w14:paraId="7692935A" w14:textId="77777777" w:rsidR="00755C33" w:rsidRPr="0033182C" w:rsidRDefault="00755C33" w:rsidP="00755C33">
            <w:pPr>
              <w:spacing w:after="0" w:line="240" w:lineRule="auto"/>
              <w:rPr>
                <w:ins w:id="10896" w:author="Windows User" w:date="2019-09-19T01:55:00Z"/>
                <w:rFonts w:cs="Times New Roman"/>
                <w:lang w:val="en-ID"/>
                <w:rPrChange w:id="10897" w:author="Windows User" w:date="2019-09-19T02:04:00Z">
                  <w:rPr>
                    <w:ins w:id="10898" w:author="Windows User" w:date="2019-09-19T01:55:00Z"/>
                    <w:rFonts w:cs="Times New Roman"/>
                    <w:sz w:val="22"/>
                    <w:lang w:val="en-ID"/>
                  </w:rPr>
                </w:rPrChange>
              </w:rPr>
            </w:pPr>
            <w:ins w:id="10899" w:author="Windows User" w:date="2019-09-19T01:55:00Z">
              <w:r w:rsidRPr="0033182C">
                <w:rPr>
                  <w:rFonts w:cs="Times New Roman"/>
                  <w:b/>
                  <w:rPrChange w:id="10900" w:author="Windows User" w:date="2019-09-19T02:04:00Z">
                    <w:rPr>
                      <w:rFonts w:cs="Times New Roman"/>
                      <w:b/>
                      <w:sz w:val="22"/>
                    </w:rPr>
                  </w:rPrChange>
                </w:rPr>
                <w:t>Pascakondisi</w:t>
              </w:r>
            </w:ins>
          </w:p>
        </w:tc>
        <w:tc>
          <w:tcPr>
            <w:tcW w:w="3402" w:type="dxa"/>
            <w:gridSpan w:val="2"/>
          </w:tcPr>
          <w:p w14:paraId="702BCCF8" w14:textId="77777777" w:rsidR="00755C33" w:rsidRPr="0033182C" w:rsidRDefault="00755C33" w:rsidP="00755C33">
            <w:pPr>
              <w:spacing w:after="0" w:line="240" w:lineRule="auto"/>
              <w:rPr>
                <w:ins w:id="10901" w:author="Windows User" w:date="2019-09-19T01:55:00Z"/>
                <w:rFonts w:cs="Times New Roman"/>
                <w:lang w:val="en-ID"/>
                <w:rPrChange w:id="10902" w:author="Windows User" w:date="2019-09-19T02:04:00Z">
                  <w:rPr>
                    <w:ins w:id="10903" w:author="Windows User" w:date="2019-09-19T01:55:00Z"/>
                    <w:rFonts w:cs="Times New Roman"/>
                    <w:sz w:val="22"/>
                    <w:lang w:val="en-ID"/>
                  </w:rPr>
                </w:rPrChange>
              </w:rPr>
            </w:pPr>
            <w:ins w:id="10904" w:author="Windows User" w:date="2019-09-19T01:55:00Z">
              <w:r w:rsidRPr="0033182C">
                <w:rPr>
                  <w:rFonts w:cs="Times New Roman"/>
                  <w:rPrChange w:id="10905" w:author="Windows User" w:date="2019-09-19T02:04:00Z">
                    <w:rPr>
                      <w:rFonts w:cs="Times New Roman"/>
                      <w:sz w:val="22"/>
                    </w:rPr>
                  </w:rPrChange>
                </w:rPr>
                <w:t>Data user bertambah</w:t>
              </w:r>
            </w:ins>
          </w:p>
        </w:tc>
      </w:tr>
      <w:tr w:rsidR="00755C33" w:rsidRPr="0033182C" w14:paraId="6CB7CACE" w14:textId="77777777" w:rsidTr="00986BA5">
        <w:trPr>
          <w:ins w:id="10906" w:author="Windows User" w:date="2019-09-19T01:55:00Z"/>
        </w:trPr>
        <w:tc>
          <w:tcPr>
            <w:tcW w:w="7933" w:type="dxa"/>
            <w:gridSpan w:val="3"/>
          </w:tcPr>
          <w:p w14:paraId="05FD97DE" w14:textId="77777777" w:rsidR="00755C33" w:rsidRPr="0033182C" w:rsidRDefault="00755C33" w:rsidP="00755C33">
            <w:pPr>
              <w:spacing w:after="0" w:line="240" w:lineRule="auto"/>
              <w:jc w:val="center"/>
              <w:rPr>
                <w:ins w:id="10907" w:author="Windows User" w:date="2019-09-19T01:55:00Z"/>
                <w:rFonts w:cs="Times New Roman"/>
                <w:rPrChange w:id="10908" w:author="Windows User" w:date="2019-09-19T02:04:00Z">
                  <w:rPr>
                    <w:ins w:id="10909" w:author="Windows User" w:date="2019-09-19T01:55:00Z"/>
                    <w:rFonts w:cs="Times New Roman"/>
                    <w:sz w:val="22"/>
                  </w:rPr>
                </w:rPrChange>
              </w:rPr>
            </w:pPr>
            <w:ins w:id="10910" w:author="Windows User" w:date="2019-09-19T01:55:00Z">
              <w:r w:rsidRPr="0033182C">
                <w:rPr>
                  <w:rFonts w:cs="Times New Roman"/>
                  <w:b/>
                  <w:bCs/>
                  <w:rPrChange w:id="10911" w:author="Windows User" w:date="2019-09-19T02:04:00Z">
                    <w:rPr>
                      <w:rFonts w:cs="Times New Roman"/>
                      <w:b/>
                      <w:bCs/>
                      <w:sz w:val="22"/>
                    </w:rPr>
                  </w:rPrChange>
                </w:rPr>
                <w:t>Flow Event</w:t>
              </w:r>
            </w:ins>
          </w:p>
        </w:tc>
      </w:tr>
      <w:tr w:rsidR="00755C33" w:rsidRPr="0033182C" w14:paraId="3D600736" w14:textId="77777777" w:rsidTr="00986BA5">
        <w:trPr>
          <w:ins w:id="10912" w:author="Windows User" w:date="2019-09-19T01:55:00Z"/>
        </w:trPr>
        <w:tc>
          <w:tcPr>
            <w:tcW w:w="7933" w:type="dxa"/>
            <w:gridSpan w:val="3"/>
          </w:tcPr>
          <w:p w14:paraId="61EC32A6" w14:textId="77777777" w:rsidR="00755C33" w:rsidRPr="0033182C" w:rsidRDefault="00755C33" w:rsidP="00755C33">
            <w:pPr>
              <w:spacing w:after="0" w:line="240" w:lineRule="auto"/>
              <w:jc w:val="center"/>
              <w:rPr>
                <w:ins w:id="10913" w:author="Windows User" w:date="2019-09-19T01:55:00Z"/>
                <w:rFonts w:cs="Times New Roman"/>
                <w:rPrChange w:id="10914" w:author="Windows User" w:date="2019-09-19T02:04:00Z">
                  <w:rPr>
                    <w:ins w:id="10915" w:author="Windows User" w:date="2019-09-19T01:55:00Z"/>
                    <w:rFonts w:cs="Times New Roman"/>
                    <w:sz w:val="22"/>
                  </w:rPr>
                </w:rPrChange>
              </w:rPr>
            </w:pPr>
            <w:ins w:id="10916" w:author="Windows User" w:date="2019-09-19T01:55:00Z">
              <w:r w:rsidRPr="0033182C">
                <w:rPr>
                  <w:rFonts w:cs="Times New Roman"/>
                  <w:b/>
                  <w:rPrChange w:id="10917" w:author="Windows User" w:date="2019-09-19T02:04:00Z">
                    <w:rPr>
                      <w:rFonts w:cs="Times New Roman"/>
                      <w:b/>
                      <w:sz w:val="22"/>
                    </w:rPr>
                  </w:rPrChange>
                </w:rPr>
                <w:t>Normal Flow : Tambah user</w:t>
              </w:r>
            </w:ins>
          </w:p>
        </w:tc>
      </w:tr>
      <w:tr w:rsidR="00755C33" w:rsidRPr="0033182C" w14:paraId="414B3738" w14:textId="77777777" w:rsidTr="00986BA5">
        <w:trPr>
          <w:trHeight w:val="371"/>
          <w:ins w:id="10918" w:author="Windows User" w:date="2019-09-19T01:55:00Z"/>
        </w:trPr>
        <w:tc>
          <w:tcPr>
            <w:tcW w:w="4604" w:type="dxa"/>
            <w:gridSpan w:val="2"/>
          </w:tcPr>
          <w:p w14:paraId="28017497" w14:textId="77777777" w:rsidR="00755C33" w:rsidRPr="0033182C" w:rsidRDefault="00755C33" w:rsidP="00755C33">
            <w:pPr>
              <w:spacing w:after="0" w:line="240" w:lineRule="auto"/>
              <w:rPr>
                <w:ins w:id="10919" w:author="Windows User" w:date="2019-09-19T01:55:00Z"/>
                <w:rFonts w:cs="Times New Roman"/>
                <w:b/>
                <w:rPrChange w:id="10920" w:author="Windows User" w:date="2019-09-19T02:04:00Z">
                  <w:rPr>
                    <w:ins w:id="10921" w:author="Windows User" w:date="2019-09-19T01:55:00Z"/>
                    <w:rFonts w:cs="Times New Roman"/>
                    <w:b/>
                    <w:sz w:val="22"/>
                  </w:rPr>
                </w:rPrChange>
              </w:rPr>
            </w:pPr>
            <w:ins w:id="10922" w:author="Windows User" w:date="2019-09-19T01:55:00Z">
              <w:r w:rsidRPr="0033182C">
                <w:rPr>
                  <w:rFonts w:cs="Times New Roman"/>
                  <w:rPrChange w:id="10923" w:author="Windows User" w:date="2019-09-19T02:04:00Z">
                    <w:rPr>
                      <w:rFonts w:cs="Times New Roman"/>
                      <w:sz w:val="22"/>
                    </w:rPr>
                  </w:rPrChange>
                </w:rPr>
                <w:t>Aksi Aktor</w:t>
              </w:r>
            </w:ins>
          </w:p>
        </w:tc>
        <w:tc>
          <w:tcPr>
            <w:tcW w:w="3329" w:type="dxa"/>
          </w:tcPr>
          <w:p w14:paraId="5AE293C1" w14:textId="77777777" w:rsidR="00755C33" w:rsidRPr="0033182C" w:rsidRDefault="00755C33" w:rsidP="00755C33">
            <w:pPr>
              <w:spacing w:after="0" w:line="240" w:lineRule="auto"/>
              <w:rPr>
                <w:ins w:id="10924" w:author="Windows User" w:date="2019-09-19T01:55:00Z"/>
                <w:rFonts w:cs="Times New Roman"/>
                <w:b/>
                <w:rPrChange w:id="10925" w:author="Windows User" w:date="2019-09-19T02:04:00Z">
                  <w:rPr>
                    <w:ins w:id="10926" w:author="Windows User" w:date="2019-09-19T01:55:00Z"/>
                    <w:rFonts w:cs="Times New Roman"/>
                    <w:b/>
                    <w:sz w:val="22"/>
                  </w:rPr>
                </w:rPrChange>
              </w:rPr>
            </w:pPr>
            <w:ins w:id="10927" w:author="Windows User" w:date="2019-09-19T01:55:00Z">
              <w:r w:rsidRPr="0033182C">
                <w:rPr>
                  <w:rFonts w:cs="Times New Roman"/>
                  <w:rPrChange w:id="10928" w:author="Windows User" w:date="2019-09-19T02:04:00Z">
                    <w:rPr>
                      <w:rFonts w:cs="Times New Roman"/>
                      <w:sz w:val="22"/>
                    </w:rPr>
                  </w:rPrChange>
                </w:rPr>
                <w:t>Reaksi Sistem</w:t>
              </w:r>
            </w:ins>
          </w:p>
        </w:tc>
      </w:tr>
      <w:tr w:rsidR="00755C33" w:rsidRPr="0033182C" w14:paraId="18B6A84C" w14:textId="77777777" w:rsidTr="00986BA5">
        <w:trPr>
          <w:trHeight w:val="371"/>
          <w:ins w:id="10929" w:author="Windows User" w:date="2019-09-19T01:55:00Z"/>
        </w:trPr>
        <w:tc>
          <w:tcPr>
            <w:tcW w:w="4604" w:type="dxa"/>
            <w:gridSpan w:val="2"/>
          </w:tcPr>
          <w:p w14:paraId="7D922C97" w14:textId="77777777" w:rsidR="00755C33" w:rsidRPr="0033182C" w:rsidRDefault="00755C33" w:rsidP="00755C33">
            <w:pPr>
              <w:pStyle w:val="ListParagraph"/>
              <w:numPr>
                <w:ilvl w:val="2"/>
                <w:numId w:val="6"/>
              </w:numPr>
              <w:spacing w:after="0" w:line="240" w:lineRule="auto"/>
              <w:ind w:left="464"/>
              <w:rPr>
                <w:ins w:id="10930" w:author="Windows User" w:date="2019-09-19T01:55:00Z"/>
                <w:rFonts w:cs="Times New Roman"/>
                <w:rPrChange w:id="10931" w:author="Windows User" w:date="2019-09-19T02:04:00Z">
                  <w:rPr>
                    <w:ins w:id="10932" w:author="Windows User" w:date="2019-09-19T01:55:00Z"/>
                    <w:rFonts w:cs="Times New Roman"/>
                    <w:sz w:val="22"/>
                  </w:rPr>
                </w:rPrChange>
              </w:rPr>
            </w:pPr>
            <w:ins w:id="10933" w:author="Windows User" w:date="2019-09-19T01:55:00Z">
              <w:r w:rsidRPr="0033182C">
                <w:rPr>
                  <w:rFonts w:cs="Times New Roman"/>
                  <w:rPrChange w:id="10934" w:author="Windows User" w:date="2019-09-19T02:04:00Z">
                    <w:rPr>
                      <w:rFonts w:cs="Times New Roman"/>
                      <w:sz w:val="22"/>
                    </w:rPr>
                  </w:rPrChange>
                </w:rPr>
                <w:t>Klik menu user pilih tambah user</w:t>
              </w:r>
            </w:ins>
          </w:p>
        </w:tc>
        <w:tc>
          <w:tcPr>
            <w:tcW w:w="3329" w:type="dxa"/>
          </w:tcPr>
          <w:p w14:paraId="6BC5A778" w14:textId="77777777" w:rsidR="00755C33" w:rsidRPr="0033182C" w:rsidRDefault="00755C33" w:rsidP="00755C33">
            <w:pPr>
              <w:spacing w:after="0" w:line="240" w:lineRule="auto"/>
              <w:rPr>
                <w:ins w:id="10935" w:author="Windows User" w:date="2019-09-19T01:55:00Z"/>
                <w:rFonts w:cs="Times New Roman"/>
                <w:rPrChange w:id="10936" w:author="Windows User" w:date="2019-09-19T02:04:00Z">
                  <w:rPr>
                    <w:ins w:id="10937" w:author="Windows User" w:date="2019-09-19T01:55:00Z"/>
                    <w:rFonts w:cs="Times New Roman"/>
                    <w:sz w:val="22"/>
                  </w:rPr>
                </w:rPrChange>
              </w:rPr>
            </w:pPr>
          </w:p>
        </w:tc>
      </w:tr>
      <w:tr w:rsidR="00755C33" w:rsidRPr="0033182C" w14:paraId="47A3C597" w14:textId="77777777" w:rsidTr="00986BA5">
        <w:trPr>
          <w:trHeight w:val="370"/>
          <w:ins w:id="10938" w:author="Windows User" w:date="2019-09-19T01:55:00Z"/>
        </w:trPr>
        <w:tc>
          <w:tcPr>
            <w:tcW w:w="4604" w:type="dxa"/>
            <w:gridSpan w:val="2"/>
          </w:tcPr>
          <w:p w14:paraId="32632F45" w14:textId="77777777" w:rsidR="00755C33" w:rsidRPr="0033182C" w:rsidRDefault="00755C33" w:rsidP="00755C33">
            <w:pPr>
              <w:pStyle w:val="ListParagraph"/>
              <w:spacing w:after="0" w:line="240" w:lineRule="auto"/>
              <w:rPr>
                <w:ins w:id="10939" w:author="Windows User" w:date="2019-09-19T01:55:00Z"/>
                <w:rFonts w:cs="Times New Roman"/>
                <w:rPrChange w:id="10940" w:author="Windows User" w:date="2019-09-19T02:04:00Z">
                  <w:rPr>
                    <w:ins w:id="10941" w:author="Windows User" w:date="2019-09-19T01:55:00Z"/>
                    <w:rFonts w:cs="Times New Roman"/>
                    <w:sz w:val="22"/>
                  </w:rPr>
                </w:rPrChange>
              </w:rPr>
            </w:pPr>
          </w:p>
          <w:p w14:paraId="221944BB" w14:textId="77777777" w:rsidR="00755C33" w:rsidRPr="0033182C" w:rsidRDefault="00755C33" w:rsidP="00755C33">
            <w:pPr>
              <w:pStyle w:val="ListParagraph"/>
              <w:spacing w:after="0" w:line="240" w:lineRule="auto"/>
              <w:rPr>
                <w:ins w:id="10942" w:author="Windows User" w:date="2019-09-19T01:55:00Z"/>
                <w:rFonts w:cs="Times New Roman"/>
                <w:rPrChange w:id="10943" w:author="Windows User" w:date="2019-09-19T02:04:00Z">
                  <w:rPr>
                    <w:ins w:id="10944" w:author="Windows User" w:date="2019-09-19T01:55:00Z"/>
                    <w:rFonts w:cs="Times New Roman"/>
                    <w:sz w:val="22"/>
                  </w:rPr>
                </w:rPrChange>
              </w:rPr>
            </w:pPr>
          </w:p>
          <w:p w14:paraId="3E6E8B88" w14:textId="77777777" w:rsidR="00755C33" w:rsidRPr="0033182C" w:rsidRDefault="00755C33" w:rsidP="00755C33">
            <w:pPr>
              <w:spacing w:after="0" w:line="240" w:lineRule="auto"/>
              <w:rPr>
                <w:ins w:id="10945" w:author="Windows User" w:date="2019-09-19T01:55:00Z"/>
                <w:rFonts w:cs="Times New Roman"/>
                <w:b/>
                <w:rPrChange w:id="10946" w:author="Windows User" w:date="2019-09-19T02:04:00Z">
                  <w:rPr>
                    <w:ins w:id="10947" w:author="Windows User" w:date="2019-09-19T01:55:00Z"/>
                    <w:rFonts w:cs="Times New Roman"/>
                    <w:b/>
                    <w:sz w:val="22"/>
                  </w:rPr>
                </w:rPrChange>
              </w:rPr>
            </w:pPr>
          </w:p>
        </w:tc>
        <w:tc>
          <w:tcPr>
            <w:tcW w:w="3329" w:type="dxa"/>
          </w:tcPr>
          <w:p w14:paraId="31EBB2D4" w14:textId="77777777" w:rsidR="00755C33" w:rsidRPr="0033182C" w:rsidRDefault="00755C33" w:rsidP="00755C33">
            <w:pPr>
              <w:pStyle w:val="ListParagraph"/>
              <w:numPr>
                <w:ilvl w:val="2"/>
                <w:numId w:val="6"/>
              </w:numPr>
              <w:spacing w:after="0" w:line="240" w:lineRule="auto"/>
              <w:ind w:left="393" w:hanging="283"/>
              <w:rPr>
                <w:ins w:id="10948" w:author="Windows User" w:date="2019-09-19T01:55:00Z"/>
                <w:rFonts w:cs="Times New Roman"/>
                <w:rPrChange w:id="10949" w:author="Windows User" w:date="2019-09-19T02:04:00Z">
                  <w:rPr>
                    <w:ins w:id="10950" w:author="Windows User" w:date="2019-09-19T01:55:00Z"/>
                    <w:rFonts w:cs="Times New Roman"/>
                    <w:sz w:val="22"/>
                  </w:rPr>
                </w:rPrChange>
              </w:rPr>
            </w:pPr>
            <w:ins w:id="10951" w:author="Windows User" w:date="2019-09-19T01:55:00Z">
              <w:r w:rsidRPr="0033182C">
                <w:rPr>
                  <w:rFonts w:cs="Times New Roman"/>
                  <w:rPrChange w:id="10952" w:author="Windows User" w:date="2019-09-19T02:04:00Z">
                    <w:rPr>
                      <w:rFonts w:cs="Times New Roman"/>
                      <w:sz w:val="22"/>
                    </w:rPr>
                  </w:rPrChange>
                </w:rPr>
                <w:t>Menampilkan form tambah user</w:t>
              </w:r>
            </w:ins>
          </w:p>
          <w:p w14:paraId="3A38415D" w14:textId="77777777" w:rsidR="00755C33" w:rsidRPr="0033182C" w:rsidRDefault="00755C33" w:rsidP="00755C33">
            <w:pPr>
              <w:pStyle w:val="ListParagraph"/>
              <w:numPr>
                <w:ilvl w:val="0"/>
                <w:numId w:val="25"/>
              </w:numPr>
              <w:spacing w:after="0" w:line="240" w:lineRule="auto"/>
              <w:rPr>
                <w:ins w:id="10953" w:author="Windows User" w:date="2019-09-19T01:55:00Z"/>
                <w:rFonts w:cs="Times New Roman"/>
                <w:rPrChange w:id="10954" w:author="Windows User" w:date="2019-09-19T02:04:00Z">
                  <w:rPr>
                    <w:ins w:id="10955" w:author="Windows User" w:date="2019-09-19T01:55:00Z"/>
                    <w:rFonts w:cs="Times New Roman"/>
                    <w:sz w:val="22"/>
                  </w:rPr>
                </w:rPrChange>
              </w:rPr>
            </w:pPr>
            <w:ins w:id="10956" w:author="Windows User" w:date="2019-09-19T01:55:00Z">
              <w:r w:rsidRPr="0033182C">
                <w:rPr>
                  <w:rFonts w:cs="Times New Roman"/>
                  <w:rPrChange w:id="10957" w:author="Windows User" w:date="2019-09-19T02:04:00Z">
                    <w:rPr>
                      <w:rFonts w:cs="Times New Roman"/>
                      <w:sz w:val="22"/>
                    </w:rPr>
                  </w:rPrChange>
                </w:rPr>
                <w:t>Nama (varchar 20)</w:t>
              </w:r>
            </w:ins>
          </w:p>
          <w:p w14:paraId="1B30582A" w14:textId="77777777" w:rsidR="00755C33" w:rsidRPr="0033182C" w:rsidRDefault="00755C33" w:rsidP="00755C33">
            <w:pPr>
              <w:pStyle w:val="ListParagraph"/>
              <w:numPr>
                <w:ilvl w:val="0"/>
                <w:numId w:val="25"/>
              </w:numPr>
              <w:spacing w:after="0" w:line="240" w:lineRule="auto"/>
              <w:rPr>
                <w:ins w:id="10958" w:author="Windows User" w:date="2019-09-19T01:55:00Z"/>
                <w:rFonts w:cs="Times New Roman"/>
                <w:rPrChange w:id="10959" w:author="Windows User" w:date="2019-09-19T02:04:00Z">
                  <w:rPr>
                    <w:ins w:id="10960" w:author="Windows User" w:date="2019-09-19T01:55:00Z"/>
                    <w:rFonts w:cs="Times New Roman"/>
                    <w:sz w:val="22"/>
                  </w:rPr>
                </w:rPrChange>
              </w:rPr>
            </w:pPr>
            <w:ins w:id="10961" w:author="Windows User" w:date="2019-09-19T01:55:00Z">
              <w:r w:rsidRPr="0033182C">
                <w:rPr>
                  <w:rFonts w:cs="Times New Roman"/>
                  <w:rPrChange w:id="10962" w:author="Windows User" w:date="2019-09-19T02:04:00Z">
                    <w:rPr>
                      <w:rFonts w:cs="Times New Roman"/>
                      <w:sz w:val="22"/>
                    </w:rPr>
                  </w:rPrChange>
                </w:rPr>
                <w:t>Username (varchar 20)</w:t>
              </w:r>
            </w:ins>
          </w:p>
          <w:p w14:paraId="28B312C2" w14:textId="77777777" w:rsidR="00755C33" w:rsidRPr="0033182C" w:rsidRDefault="00755C33" w:rsidP="00755C33">
            <w:pPr>
              <w:pStyle w:val="ListParagraph"/>
              <w:numPr>
                <w:ilvl w:val="0"/>
                <w:numId w:val="25"/>
              </w:numPr>
              <w:spacing w:after="0" w:line="240" w:lineRule="auto"/>
              <w:rPr>
                <w:ins w:id="10963" w:author="Windows User" w:date="2019-09-19T01:55:00Z"/>
                <w:rFonts w:cs="Times New Roman"/>
                <w:rPrChange w:id="10964" w:author="Windows User" w:date="2019-09-19T02:04:00Z">
                  <w:rPr>
                    <w:ins w:id="10965" w:author="Windows User" w:date="2019-09-19T01:55:00Z"/>
                    <w:rFonts w:cs="Times New Roman"/>
                    <w:sz w:val="22"/>
                  </w:rPr>
                </w:rPrChange>
              </w:rPr>
            </w:pPr>
            <w:ins w:id="10966" w:author="Windows User" w:date="2019-09-19T01:55:00Z">
              <w:r w:rsidRPr="0033182C">
                <w:rPr>
                  <w:rFonts w:cs="Times New Roman"/>
                  <w:rPrChange w:id="10967" w:author="Windows User" w:date="2019-09-19T02:04:00Z">
                    <w:rPr>
                      <w:rFonts w:cs="Times New Roman"/>
                      <w:sz w:val="22"/>
                    </w:rPr>
                  </w:rPrChange>
                </w:rPr>
                <w:t>Password (varchar 20)</w:t>
              </w:r>
            </w:ins>
          </w:p>
          <w:p w14:paraId="78E36B99" w14:textId="77777777" w:rsidR="00755C33" w:rsidRPr="0033182C" w:rsidRDefault="00755C33" w:rsidP="00755C33">
            <w:pPr>
              <w:pStyle w:val="ListParagraph"/>
              <w:spacing w:after="0" w:line="240" w:lineRule="auto"/>
              <w:ind w:left="535"/>
              <w:rPr>
                <w:ins w:id="10968" w:author="Windows User" w:date="2019-09-19T01:55:00Z"/>
                <w:rFonts w:cs="Times New Roman"/>
                <w:rPrChange w:id="10969" w:author="Windows User" w:date="2019-09-19T02:04:00Z">
                  <w:rPr>
                    <w:ins w:id="10970" w:author="Windows User" w:date="2019-09-19T01:55:00Z"/>
                    <w:rFonts w:cs="Times New Roman"/>
                    <w:sz w:val="22"/>
                  </w:rPr>
                </w:rPrChange>
              </w:rPr>
            </w:pPr>
          </w:p>
        </w:tc>
      </w:tr>
      <w:tr w:rsidR="00755C33" w:rsidRPr="0033182C" w14:paraId="1BB09A1A" w14:textId="77777777" w:rsidTr="00986BA5">
        <w:trPr>
          <w:trHeight w:val="370"/>
          <w:ins w:id="10971" w:author="Windows User" w:date="2019-09-19T01:55:00Z"/>
        </w:trPr>
        <w:tc>
          <w:tcPr>
            <w:tcW w:w="4604" w:type="dxa"/>
            <w:gridSpan w:val="2"/>
          </w:tcPr>
          <w:p w14:paraId="70E0192E" w14:textId="77777777" w:rsidR="00755C33" w:rsidRPr="0033182C" w:rsidRDefault="00755C33" w:rsidP="00755C33">
            <w:pPr>
              <w:pStyle w:val="ListParagraph"/>
              <w:numPr>
                <w:ilvl w:val="2"/>
                <w:numId w:val="6"/>
              </w:numPr>
              <w:spacing w:after="0" w:line="240" w:lineRule="auto"/>
              <w:ind w:left="464"/>
              <w:rPr>
                <w:ins w:id="10972" w:author="Windows User" w:date="2019-09-19T01:55:00Z"/>
                <w:rFonts w:cs="Times New Roman"/>
                <w:rPrChange w:id="10973" w:author="Windows User" w:date="2019-09-19T02:04:00Z">
                  <w:rPr>
                    <w:ins w:id="10974" w:author="Windows User" w:date="2019-09-19T01:55:00Z"/>
                    <w:rFonts w:cs="Times New Roman"/>
                    <w:sz w:val="22"/>
                  </w:rPr>
                </w:rPrChange>
              </w:rPr>
            </w:pPr>
            <w:ins w:id="10975" w:author="Windows User" w:date="2019-09-19T01:55:00Z">
              <w:r w:rsidRPr="0033182C">
                <w:rPr>
                  <w:rFonts w:cs="Times New Roman"/>
                  <w:rPrChange w:id="10976" w:author="Windows User" w:date="2019-09-19T02:04:00Z">
                    <w:rPr>
                      <w:rFonts w:cs="Times New Roman"/>
                      <w:sz w:val="22"/>
                    </w:rPr>
                  </w:rPrChange>
                </w:rPr>
                <w:t>Aktor mengisi nama, username, dan password</w:t>
              </w:r>
            </w:ins>
          </w:p>
        </w:tc>
        <w:tc>
          <w:tcPr>
            <w:tcW w:w="3329" w:type="dxa"/>
          </w:tcPr>
          <w:p w14:paraId="6032E60E" w14:textId="77777777" w:rsidR="00755C33" w:rsidRPr="0033182C" w:rsidRDefault="00755C33" w:rsidP="00755C33">
            <w:pPr>
              <w:spacing w:after="0" w:line="240" w:lineRule="auto"/>
              <w:rPr>
                <w:ins w:id="10977" w:author="Windows User" w:date="2019-09-19T01:55:00Z"/>
                <w:rFonts w:cs="Times New Roman"/>
                <w:b/>
                <w:rPrChange w:id="10978" w:author="Windows User" w:date="2019-09-19T02:04:00Z">
                  <w:rPr>
                    <w:ins w:id="10979" w:author="Windows User" w:date="2019-09-19T01:55:00Z"/>
                    <w:rFonts w:cs="Times New Roman"/>
                    <w:b/>
                    <w:sz w:val="22"/>
                  </w:rPr>
                </w:rPrChange>
              </w:rPr>
            </w:pPr>
          </w:p>
        </w:tc>
      </w:tr>
      <w:tr w:rsidR="00755C33" w:rsidRPr="0033182C" w14:paraId="78D92C5B" w14:textId="77777777" w:rsidTr="00986BA5">
        <w:trPr>
          <w:trHeight w:val="370"/>
          <w:ins w:id="10980" w:author="Windows User" w:date="2019-09-19T01:55:00Z"/>
        </w:trPr>
        <w:tc>
          <w:tcPr>
            <w:tcW w:w="4604" w:type="dxa"/>
            <w:gridSpan w:val="2"/>
          </w:tcPr>
          <w:p w14:paraId="6114AA50" w14:textId="77777777" w:rsidR="00755C33" w:rsidRPr="0033182C" w:rsidRDefault="00755C33" w:rsidP="00755C33">
            <w:pPr>
              <w:pStyle w:val="ListParagraph"/>
              <w:numPr>
                <w:ilvl w:val="2"/>
                <w:numId w:val="6"/>
              </w:numPr>
              <w:spacing w:after="0" w:line="240" w:lineRule="auto"/>
              <w:ind w:left="464"/>
              <w:rPr>
                <w:ins w:id="10981" w:author="Windows User" w:date="2019-09-19T01:55:00Z"/>
                <w:rFonts w:cs="Times New Roman"/>
                <w:rPrChange w:id="10982" w:author="Windows User" w:date="2019-09-19T02:04:00Z">
                  <w:rPr>
                    <w:ins w:id="10983" w:author="Windows User" w:date="2019-09-19T01:55:00Z"/>
                    <w:rFonts w:cs="Times New Roman"/>
                    <w:sz w:val="22"/>
                  </w:rPr>
                </w:rPrChange>
              </w:rPr>
            </w:pPr>
            <w:ins w:id="10984" w:author="Windows User" w:date="2019-09-19T01:55:00Z">
              <w:r w:rsidRPr="0033182C">
                <w:rPr>
                  <w:rFonts w:cs="Times New Roman"/>
                  <w:rPrChange w:id="10985" w:author="Windows User" w:date="2019-09-19T02:04:00Z">
                    <w:rPr>
                      <w:rFonts w:cs="Times New Roman"/>
                      <w:sz w:val="22"/>
                    </w:rPr>
                  </w:rPrChange>
                </w:rPr>
                <w:t>Klik ‘Simpan’</w:t>
              </w:r>
            </w:ins>
          </w:p>
        </w:tc>
        <w:tc>
          <w:tcPr>
            <w:tcW w:w="3329" w:type="dxa"/>
          </w:tcPr>
          <w:p w14:paraId="70D6BB37" w14:textId="77777777" w:rsidR="00755C33" w:rsidRPr="0033182C" w:rsidRDefault="00755C33" w:rsidP="00755C33">
            <w:pPr>
              <w:spacing w:after="0" w:line="240" w:lineRule="auto"/>
              <w:rPr>
                <w:ins w:id="10986" w:author="Windows User" w:date="2019-09-19T01:55:00Z"/>
                <w:rFonts w:cs="Times New Roman"/>
                <w:rPrChange w:id="10987" w:author="Windows User" w:date="2019-09-19T02:04:00Z">
                  <w:rPr>
                    <w:ins w:id="10988" w:author="Windows User" w:date="2019-09-19T01:55:00Z"/>
                    <w:rFonts w:cs="Times New Roman"/>
                    <w:sz w:val="22"/>
                  </w:rPr>
                </w:rPrChange>
              </w:rPr>
            </w:pPr>
          </w:p>
        </w:tc>
      </w:tr>
      <w:tr w:rsidR="00755C33" w:rsidRPr="0033182C" w14:paraId="2B304329" w14:textId="77777777" w:rsidTr="00986BA5">
        <w:trPr>
          <w:trHeight w:val="370"/>
          <w:ins w:id="10989" w:author="Windows User" w:date="2019-09-19T01:55:00Z"/>
        </w:trPr>
        <w:tc>
          <w:tcPr>
            <w:tcW w:w="4604" w:type="dxa"/>
            <w:gridSpan w:val="2"/>
          </w:tcPr>
          <w:p w14:paraId="3E87972B" w14:textId="77777777" w:rsidR="00755C33" w:rsidRPr="0033182C" w:rsidRDefault="00755C33" w:rsidP="00755C33">
            <w:pPr>
              <w:spacing w:after="0" w:line="240" w:lineRule="auto"/>
              <w:rPr>
                <w:ins w:id="10990" w:author="Windows User" w:date="2019-09-19T01:55:00Z"/>
                <w:rFonts w:cs="Times New Roman"/>
                <w:rPrChange w:id="10991" w:author="Windows User" w:date="2019-09-19T02:04:00Z">
                  <w:rPr>
                    <w:ins w:id="10992" w:author="Windows User" w:date="2019-09-19T01:55:00Z"/>
                    <w:rFonts w:cs="Times New Roman"/>
                    <w:sz w:val="22"/>
                  </w:rPr>
                </w:rPrChange>
              </w:rPr>
            </w:pPr>
          </w:p>
        </w:tc>
        <w:tc>
          <w:tcPr>
            <w:tcW w:w="3329" w:type="dxa"/>
          </w:tcPr>
          <w:p w14:paraId="72BF2D0D" w14:textId="77777777" w:rsidR="00755C33" w:rsidRPr="0033182C" w:rsidRDefault="00755C33" w:rsidP="00755C33">
            <w:pPr>
              <w:pStyle w:val="ListParagraph"/>
              <w:numPr>
                <w:ilvl w:val="2"/>
                <w:numId w:val="6"/>
              </w:numPr>
              <w:spacing w:after="0" w:line="240" w:lineRule="auto"/>
              <w:ind w:left="393" w:hanging="283"/>
              <w:rPr>
                <w:ins w:id="10993" w:author="Windows User" w:date="2019-09-19T01:55:00Z"/>
                <w:rFonts w:cs="Times New Roman"/>
                <w:rPrChange w:id="10994" w:author="Windows User" w:date="2019-09-19T02:04:00Z">
                  <w:rPr>
                    <w:ins w:id="10995" w:author="Windows User" w:date="2019-09-19T01:55:00Z"/>
                    <w:rFonts w:cs="Times New Roman"/>
                    <w:sz w:val="22"/>
                  </w:rPr>
                </w:rPrChange>
              </w:rPr>
            </w:pPr>
            <w:ins w:id="10996" w:author="Windows User" w:date="2019-09-19T01:55:00Z">
              <w:r w:rsidRPr="0033182C">
                <w:rPr>
                  <w:rFonts w:cs="Times New Roman"/>
                  <w:rPrChange w:id="10997" w:author="Windows User" w:date="2019-09-19T02:04:00Z">
                    <w:rPr>
                      <w:rFonts w:cs="Times New Roman"/>
                      <w:sz w:val="22"/>
                    </w:rPr>
                  </w:rPrChange>
                </w:rPr>
                <w:t xml:space="preserve">Sistem mengecek inputan </w:t>
              </w:r>
            </w:ins>
          </w:p>
        </w:tc>
      </w:tr>
      <w:tr w:rsidR="00755C33" w:rsidRPr="0033182C" w14:paraId="74730B6F" w14:textId="77777777" w:rsidTr="00986BA5">
        <w:trPr>
          <w:trHeight w:val="370"/>
          <w:ins w:id="10998" w:author="Windows User" w:date="2019-09-19T01:55:00Z"/>
        </w:trPr>
        <w:tc>
          <w:tcPr>
            <w:tcW w:w="4604" w:type="dxa"/>
            <w:gridSpan w:val="2"/>
          </w:tcPr>
          <w:p w14:paraId="758D440C" w14:textId="77777777" w:rsidR="00755C33" w:rsidRPr="0033182C" w:rsidRDefault="00755C33" w:rsidP="00755C33">
            <w:pPr>
              <w:spacing w:after="0" w:line="240" w:lineRule="auto"/>
              <w:rPr>
                <w:ins w:id="10999" w:author="Windows User" w:date="2019-09-19T01:55:00Z"/>
                <w:rFonts w:cs="Times New Roman"/>
                <w:rPrChange w:id="11000" w:author="Windows User" w:date="2019-09-19T02:04:00Z">
                  <w:rPr>
                    <w:ins w:id="11001" w:author="Windows User" w:date="2019-09-19T01:55:00Z"/>
                    <w:rFonts w:cs="Times New Roman"/>
                    <w:sz w:val="22"/>
                  </w:rPr>
                </w:rPrChange>
              </w:rPr>
            </w:pPr>
          </w:p>
        </w:tc>
        <w:tc>
          <w:tcPr>
            <w:tcW w:w="3329" w:type="dxa"/>
          </w:tcPr>
          <w:p w14:paraId="47787D7D" w14:textId="77777777" w:rsidR="00755C33" w:rsidRPr="0033182C" w:rsidRDefault="00755C33" w:rsidP="00755C33">
            <w:pPr>
              <w:pStyle w:val="ListParagraph"/>
              <w:numPr>
                <w:ilvl w:val="2"/>
                <w:numId w:val="6"/>
              </w:numPr>
              <w:spacing w:after="0" w:line="240" w:lineRule="auto"/>
              <w:ind w:left="393" w:hanging="283"/>
              <w:rPr>
                <w:ins w:id="11002" w:author="Windows User" w:date="2019-09-19T01:55:00Z"/>
                <w:rFonts w:cs="Times New Roman"/>
                <w:rPrChange w:id="11003" w:author="Windows User" w:date="2019-09-19T02:04:00Z">
                  <w:rPr>
                    <w:ins w:id="11004" w:author="Windows User" w:date="2019-09-19T01:55:00Z"/>
                    <w:rFonts w:cs="Times New Roman"/>
                    <w:sz w:val="22"/>
                  </w:rPr>
                </w:rPrChange>
              </w:rPr>
            </w:pPr>
            <w:ins w:id="11005" w:author="Windows User" w:date="2019-09-19T01:55:00Z">
              <w:r w:rsidRPr="0033182C">
                <w:rPr>
                  <w:rFonts w:cs="Times New Roman"/>
                  <w:rPrChange w:id="11006" w:author="Windows User" w:date="2019-09-19T02:04:00Z">
                    <w:rPr>
                      <w:rFonts w:cs="Times New Roman"/>
                      <w:sz w:val="22"/>
                    </w:rPr>
                  </w:rPrChange>
                </w:rPr>
                <w:t>Sistem menyimpan data ke database</w:t>
              </w:r>
            </w:ins>
          </w:p>
        </w:tc>
      </w:tr>
      <w:tr w:rsidR="00755C33" w:rsidRPr="0033182C" w14:paraId="6BFC3A07" w14:textId="77777777" w:rsidTr="00986BA5">
        <w:trPr>
          <w:trHeight w:val="370"/>
          <w:ins w:id="11007" w:author="Windows User" w:date="2019-09-19T01:55:00Z"/>
        </w:trPr>
        <w:tc>
          <w:tcPr>
            <w:tcW w:w="7933" w:type="dxa"/>
            <w:gridSpan w:val="3"/>
          </w:tcPr>
          <w:p w14:paraId="7C8A9828" w14:textId="77777777" w:rsidR="00755C33" w:rsidRPr="0033182C" w:rsidRDefault="00755C33" w:rsidP="00755C33">
            <w:pPr>
              <w:spacing w:after="0" w:line="240" w:lineRule="auto"/>
              <w:jc w:val="center"/>
              <w:rPr>
                <w:ins w:id="11008" w:author="Windows User" w:date="2019-09-19T01:55:00Z"/>
                <w:rFonts w:cs="Times New Roman"/>
                <w:rPrChange w:id="11009" w:author="Windows User" w:date="2019-09-19T02:04:00Z">
                  <w:rPr>
                    <w:ins w:id="11010" w:author="Windows User" w:date="2019-09-19T01:55:00Z"/>
                    <w:rFonts w:cs="Times New Roman"/>
                    <w:sz w:val="22"/>
                  </w:rPr>
                </w:rPrChange>
              </w:rPr>
            </w:pPr>
            <w:ins w:id="11011" w:author="Windows User" w:date="2019-09-19T01:55:00Z">
              <w:r w:rsidRPr="0033182C">
                <w:rPr>
                  <w:rFonts w:cs="Times New Roman"/>
                  <w:b/>
                  <w:rPrChange w:id="11012" w:author="Windows User" w:date="2019-09-19T02:04:00Z">
                    <w:rPr>
                      <w:rFonts w:cs="Times New Roman"/>
                      <w:b/>
                      <w:sz w:val="22"/>
                    </w:rPr>
                  </w:rPrChange>
                </w:rPr>
                <w:t>Flow Event</w:t>
              </w:r>
            </w:ins>
          </w:p>
        </w:tc>
      </w:tr>
      <w:tr w:rsidR="00755C33" w:rsidRPr="0033182C" w14:paraId="49A5659E" w14:textId="77777777" w:rsidTr="00986BA5">
        <w:trPr>
          <w:trHeight w:val="370"/>
          <w:ins w:id="11013" w:author="Windows User" w:date="2019-09-19T01:55:00Z"/>
        </w:trPr>
        <w:tc>
          <w:tcPr>
            <w:tcW w:w="7933" w:type="dxa"/>
            <w:gridSpan w:val="3"/>
          </w:tcPr>
          <w:p w14:paraId="464B165A" w14:textId="77777777" w:rsidR="00755C33" w:rsidRPr="0033182C" w:rsidRDefault="00755C33" w:rsidP="00755C33">
            <w:pPr>
              <w:spacing w:after="0" w:line="240" w:lineRule="auto"/>
              <w:jc w:val="center"/>
              <w:rPr>
                <w:ins w:id="11014" w:author="Windows User" w:date="2019-09-19T01:55:00Z"/>
                <w:rFonts w:cs="Times New Roman"/>
                <w:rPrChange w:id="11015" w:author="Windows User" w:date="2019-09-19T02:04:00Z">
                  <w:rPr>
                    <w:ins w:id="11016" w:author="Windows User" w:date="2019-09-19T01:55:00Z"/>
                    <w:rFonts w:cs="Times New Roman"/>
                    <w:sz w:val="22"/>
                  </w:rPr>
                </w:rPrChange>
              </w:rPr>
            </w:pPr>
            <w:ins w:id="11017" w:author="Windows User" w:date="2019-09-19T01:55:00Z">
              <w:r w:rsidRPr="0033182C">
                <w:rPr>
                  <w:rFonts w:cs="Times New Roman"/>
                  <w:rPrChange w:id="11018" w:author="Windows User" w:date="2019-09-19T02:04:00Z">
                    <w:rPr>
                      <w:rFonts w:cs="Times New Roman"/>
                      <w:sz w:val="22"/>
                    </w:rPr>
                  </w:rPrChange>
                </w:rPr>
                <w:t>Alternatif Flow : Inputan salah</w:t>
              </w:r>
            </w:ins>
          </w:p>
        </w:tc>
      </w:tr>
      <w:tr w:rsidR="00755C33" w:rsidRPr="0033182C" w14:paraId="79555881" w14:textId="77777777" w:rsidTr="00986BA5">
        <w:trPr>
          <w:trHeight w:val="370"/>
          <w:ins w:id="11019" w:author="Windows User" w:date="2019-09-19T01:55:00Z"/>
        </w:trPr>
        <w:tc>
          <w:tcPr>
            <w:tcW w:w="4604" w:type="dxa"/>
            <w:gridSpan w:val="2"/>
          </w:tcPr>
          <w:p w14:paraId="69383FF4" w14:textId="77777777" w:rsidR="00755C33" w:rsidRPr="0033182C" w:rsidRDefault="00755C33" w:rsidP="00755C33">
            <w:pPr>
              <w:pStyle w:val="ListParagraph"/>
              <w:numPr>
                <w:ilvl w:val="0"/>
                <w:numId w:val="4"/>
              </w:numPr>
              <w:spacing w:after="0" w:line="240" w:lineRule="auto"/>
              <w:ind w:left="323"/>
              <w:rPr>
                <w:ins w:id="11020" w:author="Windows User" w:date="2019-09-19T01:55:00Z"/>
                <w:rFonts w:cs="Times New Roman"/>
                <w:rPrChange w:id="11021" w:author="Windows User" w:date="2019-09-19T02:04:00Z">
                  <w:rPr>
                    <w:ins w:id="11022" w:author="Windows User" w:date="2019-09-19T01:55:00Z"/>
                    <w:rFonts w:cs="Times New Roman"/>
                    <w:sz w:val="22"/>
                  </w:rPr>
                </w:rPrChange>
              </w:rPr>
            </w:pPr>
            <w:ins w:id="11023" w:author="Windows User" w:date="2019-09-19T01:55:00Z">
              <w:r w:rsidRPr="0033182C">
                <w:rPr>
                  <w:rFonts w:cs="Times New Roman"/>
                  <w:rPrChange w:id="11024" w:author="Windows User" w:date="2019-09-19T02:04:00Z">
                    <w:rPr>
                      <w:rFonts w:cs="Times New Roman"/>
                      <w:sz w:val="22"/>
                    </w:rPr>
                  </w:rPrChange>
                </w:rPr>
                <w:t>Klik Simpan</w:t>
              </w:r>
            </w:ins>
          </w:p>
        </w:tc>
        <w:tc>
          <w:tcPr>
            <w:tcW w:w="3329" w:type="dxa"/>
          </w:tcPr>
          <w:p w14:paraId="2DFA6083" w14:textId="77777777" w:rsidR="00755C33" w:rsidRPr="0033182C" w:rsidRDefault="00755C33" w:rsidP="00755C33">
            <w:pPr>
              <w:spacing w:after="0" w:line="240" w:lineRule="auto"/>
              <w:jc w:val="center"/>
              <w:rPr>
                <w:ins w:id="11025" w:author="Windows User" w:date="2019-09-19T01:55:00Z"/>
                <w:rFonts w:cs="Times New Roman"/>
                <w:rPrChange w:id="11026" w:author="Windows User" w:date="2019-09-19T02:04:00Z">
                  <w:rPr>
                    <w:ins w:id="11027" w:author="Windows User" w:date="2019-09-19T01:55:00Z"/>
                    <w:rFonts w:cs="Times New Roman"/>
                    <w:sz w:val="22"/>
                  </w:rPr>
                </w:rPrChange>
              </w:rPr>
            </w:pPr>
          </w:p>
        </w:tc>
      </w:tr>
      <w:tr w:rsidR="00755C33" w:rsidRPr="0033182C" w14:paraId="67529CB6" w14:textId="77777777" w:rsidTr="00986BA5">
        <w:trPr>
          <w:trHeight w:val="370"/>
          <w:ins w:id="11028" w:author="Windows User" w:date="2019-09-19T01:55:00Z"/>
        </w:trPr>
        <w:tc>
          <w:tcPr>
            <w:tcW w:w="4604" w:type="dxa"/>
            <w:gridSpan w:val="2"/>
          </w:tcPr>
          <w:p w14:paraId="5A3141AD" w14:textId="77777777" w:rsidR="00755C33" w:rsidRPr="0033182C" w:rsidRDefault="00755C33" w:rsidP="00755C33">
            <w:pPr>
              <w:spacing w:after="0" w:line="240" w:lineRule="auto"/>
              <w:jc w:val="center"/>
              <w:rPr>
                <w:ins w:id="11029" w:author="Windows User" w:date="2019-09-19T01:55:00Z"/>
                <w:rFonts w:cs="Times New Roman"/>
                <w:rPrChange w:id="11030" w:author="Windows User" w:date="2019-09-19T02:04:00Z">
                  <w:rPr>
                    <w:ins w:id="11031" w:author="Windows User" w:date="2019-09-19T01:55:00Z"/>
                    <w:rFonts w:cs="Times New Roman"/>
                    <w:sz w:val="22"/>
                  </w:rPr>
                </w:rPrChange>
              </w:rPr>
            </w:pPr>
          </w:p>
        </w:tc>
        <w:tc>
          <w:tcPr>
            <w:tcW w:w="3329" w:type="dxa"/>
          </w:tcPr>
          <w:p w14:paraId="2EB16A95" w14:textId="77777777" w:rsidR="00755C33" w:rsidRPr="0033182C" w:rsidRDefault="00755C33" w:rsidP="00755C33">
            <w:pPr>
              <w:pStyle w:val="ListParagraph"/>
              <w:numPr>
                <w:ilvl w:val="0"/>
                <w:numId w:val="4"/>
              </w:numPr>
              <w:spacing w:after="0" w:line="240" w:lineRule="auto"/>
              <w:ind w:left="393" w:hanging="283"/>
              <w:rPr>
                <w:ins w:id="11032" w:author="Windows User" w:date="2019-09-19T01:55:00Z"/>
                <w:rFonts w:cs="Times New Roman"/>
                <w:rPrChange w:id="11033" w:author="Windows User" w:date="2019-09-19T02:04:00Z">
                  <w:rPr>
                    <w:ins w:id="11034" w:author="Windows User" w:date="2019-09-19T01:55:00Z"/>
                    <w:rFonts w:cs="Times New Roman"/>
                    <w:sz w:val="22"/>
                  </w:rPr>
                </w:rPrChange>
              </w:rPr>
            </w:pPr>
            <w:ins w:id="11035" w:author="Windows User" w:date="2019-09-19T01:55:00Z">
              <w:r w:rsidRPr="0033182C">
                <w:rPr>
                  <w:rFonts w:cs="Times New Roman"/>
                  <w:rPrChange w:id="11036" w:author="Windows User" w:date="2019-09-19T02:04:00Z">
                    <w:rPr>
                      <w:rFonts w:cs="Times New Roman"/>
                      <w:sz w:val="22"/>
                    </w:rPr>
                  </w:rPrChange>
                </w:rPr>
                <w:t>Menampilkan pop-up “Inputan salah”</w:t>
              </w:r>
            </w:ins>
          </w:p>
        </w:tc>
      </w:tr>
      <w:tr w:rsidR="00755C33" w:rsidRPr="0033182C" w14:paraId="4E0FE755" w14:textId="77777777" w:rsidTr="00986BA5">
        <w:trPr>
          <w:trHeight w:val="370"/>
          <w:ins w:id="11037" w:author="Windows User" w:date="2019-09-19T01:55:00Z"/>
        </w:trPr>
        <w:tc>
          <w:tcPr>
            <w:tcW w:w="4604" w:type="dxa"/>
            <w:gridSpan w:val="2"/>
          </w:tcPr>
          <w:p w14:paraId="6752D000" w14:textId="77777777" w:rsidR="00755C33" w:rsidRPr="0033182C" w:rsidRDefault="00755C33" w:rsidP="00755C33">
            <w:pPr>
              <w:pStyle w:val="ListParagraph"/>
              <w:numPr>
                <w:ilvl w:val="0"/>
                <w:numId w:val="4"/>
              </w:numPr>
              <w:spacing w:after="0" w:line="240" w:lineRule="auto"/>
              <w:ind w:left="323"/>
              <w:rPr>
                <w:ins w:id="11038" w:author="Windows User" w:date="2019-09-19T01:55:00Z"/>
                <w:rFonts w:cs="Times New Roman"/>
                <w:rPrChange w:id="11039" w:author="Windows User" w:date="2019-09-19T02:04:00Z">
                  <w:rPr>
                    <w:ins w:id="11040" w:author="Windows User" w:date="2019-09-19T01:55:00Z"/>
                    <w:rFonts w:cs="Times New Roman"/>
                    <w:sz w:val="22"/>
                  </w:rPr>
                </w:rPrChange>
              </w:rPr>
            </w:pPr>
            <w:ins w:id="11041" w:author="Windows User" w:date="2019-09-19T01:55:00Z">
              <w:r w:rsidRPr="0033182C">
                <w:rPr>
                  <w:rFonts w:cs="Times New Roman"/>
                  <w:rPrChange w:id="11042" w:author="Windows User" w:date="2019-09-19T02:04:00Z">
                    <w:rPr>
                      <w:rFonts w:cs="Times New Roman"/>
                      <w:sz w:val="22"/>
                    </w:rPr>
                  </w:rPrChange>
                </w:rPr>
                <w:t>Klik ‘oke’</w:t>
              </w:r>
            </w:ins>
          </w:p>
        </w:tc>
        <w:tc>
          <w:tcPr>
            <w:tcW w:w="3329" w:type="dxa"/>
          </w:tcPr>
          <w:p w14:paraId="6F0280B1" w14:textId="77777777" w:rsidR="00755C33" w:rsidRPr="0033182C" w:rsidRDefault="00755C33" w:rsidP="00755C33">
            <w:pPr>
              <w:spacing w:after="0" w:line="240" w:lineRule="auto"/>
              <w:jc w:val="center"/>
              <w:rPr>
                <w:ins w:id="11043" w:author="Windows User" w:date="2019-09-19T01:55:00Z"/>
                <w:rFonts w:cs="Times New Roman"/>
                <w:rPrChange w:id="11044" w:author="Windows User" w:date="2019-09-19T02:04:00Z">
                  <w:rPr>
                    <w:ins w:id="11045" w:author="Windows User" w:date="2019-09-19T01:55:00Z"/>
                    <w:rFonts w:cs="Times New Roman"/>
                    <w:sz w:val="22"/>
                  </w:rPr>
                </w:rPrChange>
              </w:rPr>
            </w:pPr>
          </w:p>
        </w:tc>
      </w:tr>
      <w:tr w:rsidR="00755C33" w:rsidRPr="0033182C" w14:paraId="445F7D7F" w14:textId="77777777" w:rsidTr="00986BA5">
        <w:trPr>
          <w:trHeight w:val="370"/>
          <w:ins w:id="11046" w:author="Windows User" w:date="2019-09-19T01:55:00Z"/>
        </w:trPr>
        <w:tc>
          <w:tcPr>
            <w:tcW w:w="4604" w:type="dxa"/>
            <w:gridSpan w:val="2"/>
          </w:tcPr>
          <w:p w14:paraId="532A8A69" w14:textId="77777777" w:rsidR="00755C33" w:rsidRPr="0033182C" w:rsidRDefault="00755C33" w:rsidP="00755C33">
            <w:pPr>
              <w:spacing w:after="0" w:line="240" w:lineRule="auto"/>
              <w:jc w:val="center"/>
              <w:rPr>
                <w:ins w:id="11047" w:author="Windows User" w:date="2019-09-19T01:55:00Z"/>
                <w:rFonts w:cs="Times New Roman"/>
                <w:rPrChange w:id="11048" w:author="Windows User" w:date="2019-09-19T02:04:00Z">
                  <w:rPr>
                    <w:ins w:id="11049" w:author="Windows User" w:date="2019-09-19T01:55:00Z"/>
                    <w:rFonts w:cs="Times New Roman"/>
                    <w:sz w:val="22"/>
                  </w:rPr>
                </w:rPrChange>
              </w:rPr>
            </w:pPr>
          </w:p>
        </w:tc>
        <w:tc>
          <w:tcPr>
            <w:tcW w:w="3329" w:type="dxa"/>
          </w:tcPr>
          <w:p w14:paraId="220CB284" w14:textId="77777777" w:rsidR="00755C33" w:rsidRPr="0033182C" w:rsidRDefault="00755C33" w:rsidP="00755C33">
            <w:pPr>
              <w:pStyle w:val="ListParagraph"/>
              <w:numPr>
                <w:ilvl w:val="0"/>
                <w:numId w:val="4"/>
              </w:numPr>
              <w:spacing w:after="0" w:line="240" w:lineRule="auto"/>
              <w:ind w:left="393" w:hanging="283"/>
              <w:rPr>
                <w:ins w:id="11050" w:author="Windows User" w:date="2019-09-19T01:55:00Z"/>
                <w:rFonts w:cs="Times New Roman"/>
                <w:rPrChange w:id="11051" w:author="Windows User" w:date="2019-09-19T02:04:00Z">
                  <w:rPr>
                    <w:ins w:id="11052" w:author="Windows User" w:date="2019-09-19T01:55:00Z"/>
                    <w:rFonts w:cs="Times New Roman"/>
                    <w:sz w:val="22"/>
                  </w:rPr>
                </w:rPrChange>
              </w:rPr>
            </w:pPr>
            <w:ins w:id="11053" w:author="Windows User" w:date="2019-09-19T01:55:00Z">
              <w:r w:rsidRPr="0033182C">
                <w:rPr>
                  <w:rFonts w:cs="Times New Roman"/>
                  <w:rPrChange w:id="11054" w:author="Windows User" w:date="2019-09-19T02:04:00Z">
                    <w:rPr>
                      <w:rFonts w:cs="Times New Roman"/>
                      <w:sz w:val="22"/>
                    </w:rPr>
                  </w:rPrChange>
                </w:rPr>
                <w:t>Sistem menampilkan halaman form tambah data user</w:t>
              </w:r>
            </w:ins>
          </w:p>
          <w:p w14:paraId="5C2939A8" w14:textId="77777777" w:rsidR="00755C33" w:rsidRPr="0033182C" w:rsidRDefault="00755C33" w:rsidP="00755C33">
            <w:pPr>
              <w:pStyle w:val="ListParagraph"/>
              <w:numPr>
                <w:ilvl w:val="0"/>
                <w:numId w:val="8"/>
              </w:numPr>
              <w:spacing w:after="0" w:line="240" w:lineRule="auto"/>
              <w:rPr>
                <w:ins w:id="11055" w:author="Windows User" w:date="2019-09-19T01:55:00Z"/>
                <w:rFonts w:cs="Times New Roman"/>
                <w:rPrChange w:id="11056" w:author="Windows User" w:date="2019-09-19T02:04:00Z">
                  <w:rPr>
                    <w:ins w:id="11057" w:author="Windows User" w:date="2019-09-19T01:55:00Z"/>
                    <w:rFonts w:cs="Times New Roman"/>
                    <w:sz w:val="22"/>
                  </w:rPr>
                </w:rPrChange>
              </w:rPr>
            </w:pPr>
            <w:ins w:id="11058" w:author="Windows User" w:date="2019-09-19T01:55:00Z">
              <w:r w:rsidRPr="0033182C">
                <w:rPr>
                  <w:rFonts w:cs="Times New Roman"/>
                  <w:rPrChange w:id="11059" w:author="Windows User" w:date="2019-09-19T02:04:00Z">
                    <w:rPr>
                      <w:rFonts w:cs="Times New Roman"/>
                      <w:sz w:val="22"/>
                    </w:rPr>
                  </w:rPrChange>
                </w:rPr>
                <w:t>Nama (varchar 20)</w:t>
              </w:r>
            </w:ins>
          </w:p>
          <w:p w14:paraId="3495DBB7" w14:textId="77777777" w:rsidR="00755C33" w:rsidRPr="0033182C" w:rsidRDefault="00755C33" w:rsidP="00986BA5">
            <w:pPr>
              <w:pStyle w:val="ListParagraph"/>
              <w:numPr>
                <w:ilvl w:val="0"/>
                <w:numId w:val="8"/>
              </w:numPr>
              <w:spacing w:after="0" w:line="240" w:lineRule="auto"/>
              <w:rPr>
                <w:ins w:id="11060" w:author="Windows User" w:date="2019-09-19T01:55:00Z"/>
                <w:rFonts w:cs="Times New Roman"/>
                <w:rPrChange w:id="11061" w:author="Windows User" w:date="2019-09-19T02:04:00Z">
                  <w:rPr>
                    <w:ins w:id="11062" w:author="Windows User" w:date="2019-09-19T01:55:00Z"/>
                    <w:rFonts w:cs="Times New Roman"/>
                    <w:sz w:val="22"/>
                  </w:rPr>
                </w:rPrChange>
              </w:rPr>
            </w:pPr>
            <w:ins w:id="11063" w:author="Windows User" w:date="2019-09-19T01:55:00Z">
              <w:r w:rsidRPr="0033182C">
                <w:rPr>
                  <w:rFonts w:cs="Times New Roman"/>
                  <w:rPrChange w:id="11064" w:author="Windows User" w:date="2019-09-19T02:04:00Z">
                    <w:rPr>
                      <w:rFonts w:cs="Times New Roman"/>
                      <w:sz w:val="22"/>
                    </w:rPr>
                  </w:rPrChange>
                </w:rPr>
                <w:t>Username (varchar 20)</w:t>
              </w:r>
            </w:ins>
          </w:p>
          <w:p w14:paraId="741AD4B8" w14:textId="77777777" w:rsidR="00755C33" w:rsidRPr="0033182C" w:rsidRDefault="00755C33" w:rsidP="00986BA5">
            <w:pPr>
              <w:pStyle w:val="ListParagraph"/>
              <w:numPr>
                <w:ilvl w:val="0"/>
                <w:numId w:val="8"/>
              </w:numPr>
              <w:spacing w:after="0" w:line="240" w:lineRule="auto"/>
              <w:rPr>
                <w:ins w:id="11065" w:author="Windows User" w:date="2019-09-19T01:55:00Z"/>
                <w:rFonts w:cs="Times New Roman"/>
                <w:rPrChange w:id="11066" w:author="Windows User" w:date="2019-09-19T02:04:00Z">
                  <w:rPr>
                    <w:ins w:id="11067" w:author="Windows User" w:date="2019-09-19T01:55:00Z"/>
                    <w:rFonts w:cs="Times New Roman"/>
                    <w:sz w:val="22"/>
                  </w:rPr>
                </w:rPrChange>
              </w:rPr>
            </w:pPr>
            <w:ins w:id="11068" w:author="Windows User" w:date="2019-09-19T01:55:00Z">
              <w:r w:rsidRPr="0033182C">
                <w:rPr>
                  <w:rFonts w:cs="Times New Roman"/>
                  <w:rPrChange w:id="11069" w:author="Windows User" w:date="2019-09-19T02:04:00Z">
                    <w:rPr>
                      <w:rFonts w:cs="Times New Roman"/>
                      <w:sz w:val="22"/>
                    </w:rPr>
                  </w:rPrChange>
                </w:rPr>
                <w:t>Password (varchar 20)</w:t>
              </w:r>
            </w:ins>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ins w:id="11070" w:author="Windows User" w:date="2019-09-19T01:55:00Z">
              <w:r w:rsidRPr="0033182C">
                <w:rPr>
                  <w:rFonts w:cs="Times New Roman"/>
                  <w:rPrChange w:id="11071" w:author="Windows User" w:date="2019-09-19T02:04:00Z">
                    <w:rPr>
                      <w:rFonts w:cs="Times New Roman"/>
                      <w:sz w:val="22"/>
                    </w:rPr>
                  </w:rPrChange>
                </w:rPr>
                <w:t xml:space="preserve">Alternatif Flow </w:t>
              </w:r>
              <w:r w:rsidR="00911FAA" w:rsidRPr="0033182C">
                <w:rPr>
                  <w:rFonts w:cs="Times New Roman"/>
                </w:rPr>
                <w:t>:</w:t>
              </w:r>
            </w:ins>
            <w:r w:rsidR="00911FAA" w:rsidRPr="0033182C">
              <w:rPr>
                <w:rFonts w:cs="Times New Roman"/>
              </w:rPr>
              <w:t xml:space="preserve">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ins w:id="11072" w:author="Windows User" w:date="2019-09-19T01:55:00Z">
              <w:r w:rsidR="007B3B36" w:rsidRPr="0033182C">
                <w:rPr>
                  <w:rFonts w:cs="Times New Roman"/>
                  <w:rPrChange w:id="11073" w:author="Windows User" w:date="2019-09-19T02:04:00Z">
                    <w:rPr>
                      <w:rFonts w:cs="Times New Roman"/>
                      <w:sz w:val="22"/>
                    </w:rPr>
                  </w:rPrChange>
                </w:rPr>
                <w:t>Klik Simpan</w:t>
              </w:r>
            </w:ins>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ins w:id="11074" w:author="Windows User" w:date="2019-09-19T01:55:00Z">
              <w:r w:rsidRPr="0033182C">
                <w:rPr>
                  <w:rFonts w:cs="Times New Roman"/>
                  <w:rPrChange w:id="11075" w:author="Windows User" w:date="2019-09-19T02:04:00Z">
                    <w:rPr>
                      <w:rFonts w:cs="Times New Roman"/>
                      <w:sz w:val="22"/>
                    </w:rPr>
                  </w:rPrChange>
                </w:rPr>
                <w:t>Menampilkan pop-up “</w:t>
              </w:r>
            </w:ins>
            <w:r w:rsidR="00911FAA" w:rsidRPr="0033182C">
              <w:rPr>
                <w:rFonts w:cs="Times New Roman"/>
              </w:rPr>
              <w:t>Password anda terlalu pendek</w:t>
            </w:r>
            <w:ins w:id="11076" w:author="Windows User" w:date="2019-09-19T01:55:00Z">
              <w:r w:rsidRPr="0033182C">
                <w:rPr>
                  <w:rFonts w:cs="Times New Roman"/>
                  <w:rPrChange w:id="11077" w:author="Windows User" w:date="2019-09-19T02:04:00Z">
                    <w:rPr>
                      <w:rFonts w:cs="Times New Roman"/>
                      <w:sz w:val="22"/>
                    </w:rPr>
                  </w:rPrChange>
                </w:rPr>
                <w:t>”</w:t>
              </w:r>
            </w:ins>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ins w:id="11078" w:author="Windows User" w:date="2019-09-19T01:55:00Z">
              <w:r w:rsidRPr="0033182C">
                <w:rPr>
                  <w:rFonts w:cs="Times New Roman"/>
                  <w:rPrChange w:id="11079" w:author="Windows User" w:date="2019-09-19T02:04:00Z">
                    <w:rPr>
                      <w:rFonts w:cs="Times New Roman"/>
                      <w:sz w:val="22"/>
                    </w:rPr>
                  </w:rPrChange>
                </w:rPr>
                <w:t>Klik ‘oke’</w:t>
              </w:r>
            </w:ins>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33182C" w:rsidRDefault="007B3B36" w:rsidP="00911FAA">
            <w:pPr>
              <w:pStyle w:val="ListParagraph"/>
              <w:numPr>
                <w:ilvl w:val="0"/>
                <w:numId w:val="1"/>
              </w:numPr>
              <w:spacing w:after="0" w:line="240" w:lineRule="auto"/>
              <w:ind w:left="521"/>
              <w:rPr>
                <w:ins w:id="11080" w:author="Windows User" w:date="2019-09-19T01:55:00Z"/>
                <w:rFonts w:cs="Times New Roman"/>
                <w:rPrChange w:id="11081" w:author="Windows User" w:date="2019-09-19T02:04:00Z">
                  <w:rPr>
                    <w:ins w:id="11082" w:author="Windows User" w:date="2019-09-19T01:55:00Z"/>
                    <w:rFonts w:cs="Times New Roman"/>
                    <w:sz w:val="22"/>
                  </w:rPr>
                </w:rPrChange>
              </w:rPr>
            </w:pPr>
            <w:ins w:id="11083" w:author="Windows User" w:date="2019-09-19T01:55:00Z">
              <w:r w:rsidRPr="0033182C">
                <w:rPr>
                  <w:rFonts w:cs="Times New Roman"/>
                  <w:rPrChange w:id="11084" w:author="Windows User" w:date="2019-09-19T02:04:00Z">
                    <w:rPr>
                      <w:rFonts w:cs="Times New Roman"/>
                      <w:sz w:val="22"/>
                    </w:rPr>
                  </w:rPrChange>
                </w:rPr>
                <w:t>Sistem menampilkan halaman form tambah data user</w:t>
              </w:r>
            </w:ins>
          </w:p>
          <w:p w14:paraId="7B5DBF47" w14:textId="64EB4E49" w:rsidR="007B3B36" w:rsidRPr="0033182C" w:rsidRDefault="007B3B36" w:rsidP="007B3B36">
            <w:pPr>
              <w:pStyle w:val="ListParagraph"/>
              <w:numPr>
                <w:ilvl w:val="0"/>
                <w:numId w:val="59"/>
              </w:numPr>
              <w:spacing w:after="0" w:line="240" w:lineRule="auto"/>
              <w:ind w:left="805"/>
              <w:rPr>
                <w:ins w:id="11085" w:author="Windows User" w:date="2019-09-19T01:55:00Z"/>
                <w:rFonts w:cs="Times New Roman"/>
                <w:rPrChange w:id="11086" w:author="Windows User" w:date="2019-09-19T02:04:00Z">
                  <w:rPr>
                    <w:ins w:id="11087" w:author="Windows User" w:date="2019-09-19T01:55:00Z"/>
                    <w:rFonts w:cs="Times New Roman"/>
                    <w:sz w:val="22"/>
                  </w:rPr>
                </w:rPrChange>
              </w:rPr>
            </w:pPr>
            <w:ins w:id="11088" w:author="Windows User" w:date="2019-09-19T01:55:00Z">
              <w:r w:rsidRPr="0033182C">
                <w:rPr>
                  <w:rFonts w:cs="Times New Roman"/>
                  <w:rPrChange w:id="11089" w:author="Windows User" w:date="2019-09-19T02:04:00Z">
                    <w:rPr>
                      <w:rFonts w:cs="Times New Roman"/>
                      <w:sz w:val="22"/>
                    </w:rPr>
                  </w:rPrChange>
                </w:rPr>
                <w:t>Nama (varchar 20)</w:t>
              </w:r>
            </w:ins>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ins w:id="11090" w:author="Windows User" w:date="2019-09-19T01:55:00Z">
              <w:r w:rsidRPr="0033182C">
                <w:rPr>
                  <w:rFonts w:cs="Times New Roman"/>
                  <w:rPrChange w:id="11091" w:author="Windows User" w:date="2019-09-19T02:04:00Z">
                    <w:rPr>
                      <w:rFonts w:cs="Times New Roman"/>
                      <w:sz w:val="22"/>
                    </w:rPr>
                  </w:rPrChange>
                </w:rPr>
                <w:t>Username (varchar 20)</w:t>
              </w:r>
            </w:ins>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ins w:id="11092" w:author="Windows User" w:date="2019-09-19T01:55:00Z">
              <w:r w:rsidRPr="0033182C">
                <w:rPr>
                  <w:rFonts w:cs="Times New Roman"/>
                  <w:rPrChange w:id="11093" w:author="Windows User" w:date="2019-09-19T02:04:00Z">
                    <w:rPr>
                      <w:rFonts w:cs="Times New Roman"/>
                      <w:sz w:val="22"/>
                    </w:rPr>
                  </w:rPrChange>
                </w:rPr>
                <w:t>Password (varchar 20)</w:t>
              </w:r>
            </w:ins>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764E716" w:rsidR="007755A2" w:rsidRPr="0033182C" w:rsidRDefault="007755A2" w:rsidP="007755A2">
      <w:pPr>
        <w:pStyle w:val="Caption"/>
        <w:keepNext/>
        <w:jc w:val="center"/>
        <w:rPr>
          <w:rFonts w:cs="Times New Roman"/>
          <w:i w:val="0"/>
          <w:color w:val="auto"/>
          <w:sz w:val="22"/>
        </w:rPr>
      </w:pPr>
      <w:bookmarkStart w:id="11094"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1094"/>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rPr>
          <w:ins w:id="11095" w:author="Windows User" w:date="2019-09-19T01:55:00Z"/>
        </w:trPr>
        <w:tc>
          <w:tcPr>
            <w:tcW w:w="4531" w:type="dxa"/>
          </w:tcPr>
          <w:p w14:paraId="78411FA3" w14:textId="77777777" w:rsidR="00755C33" w:rsidRPr="0033182C" w:rsidRDefault="00755C33" w:rsidP="00755C33">
            <w:pPr>
              <w:spacing w:after="0" w:line="240" w:lineRule="auto"/>
              <w:rPr>
                <w:ins w:id="11096" w:author="Windows User" w:date="2019-09-19T01:55:00Z"/>
                <w:rFonts w:cs="Times New Roman"/>
                <w:lang w:val="en-ID"/>
              </w:rPr>
            </w:pPr>
            <w:ins w:id="11097" w:author="Windows User" w:date="2019-09-19T01:55:00Z">
              <w:r w:rsidRPr="0033182C">
                <w:rPr>
                  <w:rFonts w:cs="Times New Roman"/>
                  <w:b/>
                </w:rPr>
                <w:t>Nama Usecase</w:t>
              </w:r>
            </w:ins>
          </w:p>
        </w:tc>
        <w:tc>
          <w:tcPr>
            <w:tcW w:w="3402" w:type="dxa"/>
            <w:gridSpan w:val="2"/>
          </w:tcPr>
          <w:p w14:paraId="7567B223" w14:textId="77777777" w:rsidR="00755C33" w:rsidRPr="0033182C" w:rsidRDefault="00755C33" w:rsidP="00755C33">
            <w:pPr>
              <w:spacing w:after="0" w:line="240" w:lineRule="auto"/>
              <w:rPr>
                <w:ins w:id="11098" w:author="Windows User" w:date="2019-09-19T01:55:00Z"/>
                <w:rFonts w:cs="Times New Roman"/>
                <w:lang w:val="en-ID"/>
              </w:rPr>
            </w:pPr>
            <w:ins w:id="11099" w:author="Windows User" w:date="2019-09-19T01:55:00Z">
              <w:r w:rsidRPr="0033182C">
                <w:rPr>
                  <w:rFonts w:cs="Times New Roman"/>
                </w:rPr>
                <w:t>Edit User</w:t>
              </w:r>
            </w:ins>
          </w:p>
        </w:tc>
      </w:tr>
      <w:tr w:rsidR="00755C33" w:rsidRPr="0033182C" w14:paraId="0A28C6D7" w14:textId="77777777" w:rsidTr="00986BA5">
        <w:trPr>
          <w:ins w:id="11100" w:author="Windows User" w:date="2019-09-19T01:55:00Z"/>
        </w:trPr>
        <w:tc>
          <w:tcPr>
            <w:tcW w:w="4531" w:type="dxa"/>
          </w:tcPr>
          <w:p w14:paraId="30AB5330" w14:textId="77777777" w:rsidR="00755C33" w:rsidRPr="0033182C" w:rsidRDefault="00755C33" w:rsidP="00755C33">
            <w:pPr>
              <w:spacing w:after="0" w:line="240" w:lineRule="auto"/>
              <w:rPr>
                <w:ins w:id="11101" w:author="Windows User" w:date="2019-09-19T01:55:00Z"/>
                <w:rFonts w:cs="Times New Roman"/>
                <w:lang w:val="en-ID"/>
              </w:rPr>
            </w:pPr>
            <w:ins w:id="11102" w:author="Windows User" w:date="2019-09-19T01:55:00Z">
              <w:r w:rsidRPr="0033182C">
                <w:rPr>
                  <w:rFonts w:cs="Times New Roman"/>
                  <w:b/>
                </w:rPr>
                <w:t>Aktor</w:t>
              </w:r>
            </w:ins>
          </w:p>
        </w:tc>
        <w:tc>
          <w:tcPr>
            <w:tcW w:w="3402" w:type="dxa"/>
            <w:gridSpan w:val="2"/>
          </w:tcPr>
          <w:p w14:paraId="37A32E02" w14:textId="77777777" w:rsidR="00755C33" w:rsidRPr="0033182C" w:rsidRDefault="00755C33" w:rsidP="00755C33">
            <w:pPr>
              <w:spacing w:after="0" w:line="240" w:lineRule="auto"/>
              <w:rPr>
                <w:ins w:id="11103" w:author="Windows User" w:date="2019-09-19T01:55:00Z"/>
                <w:rFonts w:cs="Times New Roman"/>
                <w:lang w:val="en-ID"/>
              </w:rPr>
            </w:pPr>
            <w:ins w:id="11104" w:author="Windows User" w:date="2019-09-19T01:55:00Z">
              <w:r w:rsidRPr="0033182C">
                <w:rPr>
                  <w:rFonts w:cs="Times New Roman"/>
                </w:rPr>
                <w:t>Admin</w:t>
              </w:r>
            </w:ins>
          </w:p>
        </w:tc>
      </w:tr>
      <w:tr w:rsidR="00755C33" w:rsidRPr="0033182C" w14:paraId="505AF7A1" w14:textId="77777777" w:rsidTr="00986BA5">
        <w:trPr>
          <w:ins w:id="11105" w:author="Windows User" w:date="2019-09-19T01:55:00Z"/>
        </w:trPr>
        <w:tc>
          <w:tcPr>
            <w:tcW w:w="4531" w:type="dxa"/>
          </w:tcPr>
          <w:p w14:paraId="5960DDDA" w14:textId="77777777" w:rsidR="00755C33" w:rsidRPr="0033182C" w:rsidRDefault="00755C33" w:rsidP="00755C33">
            <w:pPr>
              <w:spacing w:after="0" w:line="240" w:lineRule="auto"/>
              <w:rPr>
                <w:ins w:id="11106" w:author="Windows User" w:date="2019-09-19T01:55:00Z"/>
                <w:rFonts w:cs="Times New Roman"/>
                <w:lang w:val="en-ID"/>
              </w:rPr>
            </w:pPr>
            <w:ins w:id="11107" w:author="Windows User" w:date="2019-09-19T01:55:00Z">
              <w:r w:rsidRPr="0033182C">
                <w:rPr>
                  <w:rFonts w:cs="Times New Roman"/>
                  <w:b/>
                </w:rPr>
                <w:t>Deskripsi Singkat</w:t>
              </w:r>
            </w:ins>
          </w:p>
        </w:tc>
        <w:tc>
          <w:tcPr>
            <w:tcW w:w="3402" w:type="dxa"/>
            <w:gridSpan w:val="2"/>
          </w:tcPr>
          <w:p w14:paraId="742BD36D" w14:textId="77777777" w:rsidR="00755C33" w:rsidRPr="0033182C" w:rsidRDefault="00755C33" w:rsidP="00755C33">
            <w:pPr>
              <w:spacing w:after="0" w:line="240" w:lineRule="auto"/>
              <w:rPr>
                <w:ins w:id="11108" w:author="Windows User" w:date="2019-09-19T01:55:00Z"/>
                <w:rFonts w:cs="Times New Roman"/>
                <w:lang w:val="en-ID"/>
              </w:rPr>
            </w:pPr>
            <w:ins w:id="11109" w:author="Windows User" w:date="2019-09-19T01:55:00Z">
              <w:r w:rsidRPr="0033182C">
                <w:rPr>
                  <w:rFonts w:cs="Times New Roman"/>
                </w:rPr>
                <w:t xml:space="preserve">Aktor mengubah data user </w:t>
              </w:r>
            </w:ins>
          </w:p>
        </w:tc>
      </w:tr>
      <w:tr w:rsidR="00755C33" w:rsidRPr="0033182C" w14:paraId="6F668964" w14:textId="77777777" w:rsidTr="00986BA5">
        <w:trPr>
          <w:ins w:id="11110" w:author="Windows User" w:date="2019-09-19T01:55:00Z"/>
        </w:trPr>
        <w:tc>
          <w:tcPr>
            <w:tcW w:w="4531" w:type="dxa"/>
          </w:tcPr>
          <w:p w14:paraId="4CDABF38" w14:textId="77777777" w:rsidR="00755C33" w:rsidRPr="0033182C" w:rsidRDefault="00755C33" w:rsidP="00755C33">
            <w:pPr>
              <w:spacing w:after="0" w:line="240" w:lineRule="auto"/>
              <w:rPr>
                <w:ins w:id="11111" w:author="Windows User" w:date="2019-09-19T01:55:00Z"/>
                <w:rFonts w:cs="Times New Roman"/>
                <w:lang w:val="en-ID"/>
              </w:rPr>
            </w:pPr>
            <w:ins w:id="11112" w:author="Windows User" w:date="2019-09-19T01:55:00Z">
              <w:r w:rsidRPr="0033182C">
                <w:rPr>
                  <w:rFonts w:cs="Times New Roman"/>
                  <w:b/>
                </w:rPr>
                <w:t>Prekondisi</w:t>
              </w:r>
            </w:ins>
          </w:p>
        </w:tc>
        <w:tc>
          <w:tcPr>
            <w:tcW w:w="3402" w:type="dxa"/>
            <w:gridSpan w:val="2"/>
          </w:tcPr>
          <w:p w14:paraId="7EE6981D" w14:textId="77777777" w:rsidR="00755C33" w:rsidRPr="0033182C" w:rsidRDefault="00755C33" w:rsidP="00755C33">
            <w:pPr>
              <w:spacing w:after="0" w:line="240" w:lineRule="auto"/>
              <w:rPr>
                <w:ins w:id="11113" w:author="Windows User" w:date="2019-09-19T01:55:00Z"/>
                <w:rFonts w:cs="Times New Roman"/>
                <w:lang w:val="en-ID"/>
              </w:rPr>
            </w:pPr>
            <w:ins w:id="11114" w:author="Windows User" w:date="2019-09-19T01:55:00Z">
              <w:r w:rsidRPr="0033182C">
                <w:rPr>
                  <w:rFonts w:cs="Times New Roman"/>
                </w:rPr>
                <w:t>Aktor masuk halaman dashboard admin</w:t>
              </w:r>
            </w:ins>
          </w:p>
        </w:tc>
      </w:tr>
      <w:tr w:rsidR="00755C33" w:rsidRPr="0033182C" w14:paraId="771B4D2E" w14:textId="77777777" w:rsidTr="00986BA5">
        <w:trPr>
          <w:ins w:id="11115" w:author="Windows User" w:date="2019-09-19T01:55:00Z"/>
        </w:trPr>
        <w:tc>
          <w:tcPr>
            <w:tcW w:w="4531" w:type="dxa"/>
          </w:tcPr>
          <w:p w14:paraId="4BB1C115" w14:textId="77777777" w:rsidR="00755C33" w:rsidRPr="0033182C" w:rsidRDefault="00755C33" w:rsidP="00755C33">
            <w:pPr>
              <w:spacing w:after="0" w:line="240" w:lineRule="auto"/>
              <w:rPr>
                <w:ins w:id="11116" w:author="Windows User" w:date="2019-09-19T01:55:00Z"/>
                <w:rFonts w:cs="Times New Roman"/>
                <w:lang w:val="en-ID"/>
              </w:rPr>
            </w:pPr>
            <w:ins w:id="11117" w:author="Windows User" w:date="2019-09-19T01:55:00Z">
              <w:r w:rsidRPr="0033182C">
                <w:rPr>
                  <w:rFonts w:cs="Times New Roman"/>
                  <w:b/>
                </w:rPr>
                <w:t>Pascakondisi</w:t>
              </w:r>
            </w:ins>
          </w:p>
        </w:tc>
        <w:tc>
          <w:tcPr>
            <w:tcW w:w="3402" w:type="dxa"/>
            <w:gridSpan w:val="2"/>
          </w:tcPr>
          <w:p w14:paraId="7D4910ED" w14:textId="77777777" w:rsidR="00755C33" w:rsidRPr="0033182C" w:rsidRDefault="00755C33" w:rsidP="00755C33">
            <w:pPr>
              <w:spacing w:after="0" w:line="240" w:lineRule="auto"/>
              <w:rPr>
                <w:ins w:id="11118" w:author="Windows User" w:date="2019-09-19T01:55:00Z"/>
                <w:rFonts w:cs="Times New Roman"/>
                <w:lang w:val="en-ID"/>
              </w:rPr>
            </w:pPr>
            <w:ins w:id="11119" w:author="Windows User" w:date="2019-09-19T01:55:00Z">
              <w:r w:rsidRPr="0033182C">
                <w:rPr>
                  <w:rFonts w:cs="Times New Roman"/>
                </w:rPr>
                <w:t>Data user berhasil diubah</w:t>
              </w:r>
            </w:ins>
          </w:p>
        </w:tc>
      </w:tr>
      <w:tr w:rsidR="00755C33" w:rsidRPr="0033182C" w14:paraId="01D84ACC" w14:textId="77777777" w:rsidTr="00986BA5">
        <w:trPr>
          <w:ins w:id="11120" w:author="Windows User" w:date="2019-09-19T01:55:00Z"/>
        </w:trPr>
        <w:tc>
          <w:tcPr>
            <w:tcW w:w="7933" w:type="dxa"/>
            <w:gridSpan w:val="3"/>
          </w:tcPr>
          <w:p w14:paraId="6D6CCBEE" w14:textId="77777777" w:rsidR="00755C33" w:rsidRPr="0033182C" w:rsidRDefault="00755C33" w:rsidP="00755C33">
            <w:pPr>
              <w:spacing w:after="0" w:line="240" w:lineRule="auto"/>
              <w:jc w:val="center"/>
              <w:rPr>
                <w:ins w:id="11121" w:author="Windows User" w:date="2019-09-19T01:55:00Z"/>
                <w:rFonts w:cs="Times New Roman"/>
                <w:rPrChange w:id="11122" w:author="Windows User" w:date="2019-09-19T02:14:00Z">
                  <w:rPr>
                    <w:ins w:id="11123" w:author="Windows User" w:date="2019-09-19T01:55:00Z"/>
                    <w:rFonts w:cs="Times New Roman"/>
                    <w:sz w:val="22"/>
                  </w:rPr>
                </w:rPrChange>
              </w:rPr>
            </w:pPr>
            <w:ins w:id="11124" w:author="Windows User" w:date="2019-09-19T01:55:00Z">
              <w:r w:rsidRPr="0033182C">
                <w:rPr>
                  <w:rFonts w:cs="Times New Roman"/>
                  <w:b/>
                  <w:bCs/>
                  <w:rPrChange w:id="11125" w:author="Windows User" w:date="2019-09-19T02:14:00Z">
                    <w:rPr>
                      <w:rFonts w:cs="Times New Roman"/>
                      <w:b/>
                      <w:bCs/>
                      <w:sz w:val="22"/>
                    </w:rPr>
                  </w:rPrChange>
                </w:rPr>
                <w:t>Flow Event</w:t>
              </w:r>
            </w:ins>
          </w:p>
        </w:tc>
      </w:tr>
      <w:tr w:rsidR="00755C33" w:rsidRPr="0033182C" w14:paraId="3D487A45" w14:textId="77777777" w:rsidTr="00986BA5">
        <w:trPr>
          <w:ins w:id="11126" w:author="Windows User" w:date="2019-09-19T01:55:00Z"/>
        </w:trPr>
        <w:tc>
          <w:tcPr>
            <w:tcW w:w="7933" w:type="dxa"/>
            <w:gridSpan w:val="3"/>
          </w:tcPr>
          <w:p w14:paraId="61BA25C9" w14:textId="77777777" w:rsidR="00755C33" w:rsidRPr="0033182C" w:rsidRDefault="00755C33" w:rsidP="00755C33">
            <w:pPr>
              <w:spacing w:after="0" w:line="240" w:lineRule="auto"/>
              <w:jc w:val="center"/>
              <w:rPr>
                <w:ins w:id="11127" w:author="Windows User" w:date="2019-09-19T01:55:00Z"/>
                <w:rFonts w:cs="Times New Roman"/>
                <w:rPrChange w:id="11128" w:author="Windows User" w:date="2019-09-19T02:14:00Z">
                  <w:rPr>
                    <w:ins w:id="11129" w:author="Windows User" w:date="2019-09-19T01:55:00Z"/>
                    <w:rFonts w:cs="Times New Roman"/>
                    <w:sz w:val="22"/>
                  </w:rPr>
                </w:rPrChange>
              </w:rPr>
            </w:pPr>
            <w:ins w:id="11130" w:author="Windows User" w:date="2019-09-19T01:55:00Z">
              <w:r w:rsidRPr="0033182C">
                <w:rPr>
                  <w:rFonts w:cs="Times New Roman"/>
                  <w:b/>
                  <w:rPrChange w:id="11131" w:author="Windows User" w:date="2019-09-19T02:14:00Z">
                    <w:rPr>
                      <w:rFonts w:cs="Times New Roman"/>
                      <w:b/>
                      <w:sz w:val="22"/>
                    </w:rPr>
                  </w:rPrChange>
                </w:rPr>
                <w:t>Normal Flow : Edit user</w:t>
              </w:r>
            </w:ins>
          </w:p>
        </w:tc>
      </w:tr>
      <w:tr w:rsidR="00755C33" w:rsidRPr="0033182C" w14:paraId="3C58C5BD" w14:textId="77777777" w:rsidTr="00986BA5">
        <w:trPr>
          <w:trHeight w:val="371"/>
          <w:ins w:id="11132" w:author="Windows User" w:date="2019-09-19T01:55:00Z"/>
        </w:trPr>
        <w:tc>
          <w:tcPr>
            <w:tcW w:w="4604" w:type="dxa"/>
            <w:gridSpan w:val="2"/>
          </w:tcPr>
          <w:p w14:paraId="20878947" w14:textId="77777777" w:rsidR="00755C33" w:rsidRPr="0033182C" w:rsidRDefault="00755C33" w:rsidP="00755C33">
            <w:pPr>
              <w:spacing w:after="0" w:line="240" w:lineRule="auto"/>
              <w:rPr>
                <w:ins w:id="11133" w:author="Windows User" w:date="2019-09-19T01:55:00Z"/>
                <w:rFonts w:cs="Times New Roman"/>
                <w:b/>
                <w:rPrChange w:id="11134" w:author="Windows User" w:date="2019-09-19T02:14:00Z">
                  <w:rPr>
                    <w:ins w:id="11135" w:author="Windows User" w:date="2019-09-19T01:55:00Z"/>
                    <w:rFonts w:cs="Times New Roman"/>
                    <w:b/>
                    <w:sz w:val="22"/>
                  </w:rPr>
                </w:rPrChange>
              </w:rPr>
            </w:pPr>
            <w:ins w:id="11136" w:author="Windows User" w:date="2019-09-19T01:55:00Z">
              <w:r w:rsidRPr="0033182C">
                <w:rPr>
                  <w:rFonts w:cs="Times New Roman"/>
                  <w:rPrChange w:id="11137" w:author="Windows User" w:date="2019-09-19T02:14:00Z">
                    <w:rPr>
                      <w:rFonts w:cs="Times New Roman"/>
                      <w:sz w:val="22"/>
                    </w:rPr>
                  </w:rPrChange>
                </w:rPr>
                <w:t>Aksi Aktor</w:t>
              </w:r>
            </w:ins>
          </w:p>
        </w:tc>
        <w:tc>
          <w:tcPr>
            <w:tcW w:w="3329" w:type="dxa"/>
          </w:tcPr>
          <w:p w14:paraId="0AAA24F7" w14:textId="77777777" w:rsidR="00755C33" w:rsidRPr="0033182C" w:rsidRDefault="00755C33" w:rsidP="00755C33">
            <w:pPr>
              <w:spacing w:after="0" w:line="240" w:lineRule="auto"/>
              <w:rPr>
                <w:ins w:id="11138" w:author="Windows User" w:date="2019-09-19T01:55:00Z"/>
                <w:rFonts w:cs="Times New Roman"/>
                <w:b/>
                <w:rPrChange w:id="11139" w:author="Windows User" w:date="2019-09-19T02:14:00Z">
                  <w:rPr>
                    <w:ins w:id="11140" w:author="Windows User" w:date="2019-09-19T01:55:00Z"/>
                    <w:rFonts w:cs="Times New Roman"/>
                    <w:b/>
                    <w:sz w:val="22"/>
                  </w:rPr>
                </w:rPrChange>
              </w:rPr>
            </w:pPr>
            <w:ins w:id="11141" w:author="Windows User" w:date="2019-09-19T01:55:00Z">
              <w:r w:rsidRPr="0033182C">
                <w:rPr>
                  <w:rFonts w:cs="Times New Roman"/>
                  <w:rPrChange w:id="11142" w:author="Windows User" w:date="2019-09-19T02:14:00Z">
                    <w:rPr>
                      <w:rFonts w:cs="Times New Roman"/>
                      <w:sz w:val="22"/>
                    </w:rPr>
                  </w:rPrChange>
                </w:rPr>
                <w:t>Reaksi Sistem</w:t>
              </w:r>
            </w:ins>
          </w:p>
        </w:tc>
      </w:tr>
      <w:tr w:rsidR="00755C33" w:rsidRPr="0033182C" w14:paraId="6A96BCD5" w14:textId="77777777" w:rsidTr="00986BA5">
        <w:trPr>
          <w:trHeight w:val="371"/>
          <w:ins w:id="11143" w:author="Windows User" w:date="2019-09-19T01:55:00Z"/>
        </w:trPr>
        <w:tc>
          <w:tcPr>
            <w:tcW w:w="4604" w:type="dxa"/>
            <w:gridSpan w:val="2"/>
          </w:tcPr>
          <w:p w14:paraId="34A6AB5E" w14:textId="77777777" w:rsidR="00755C33" w:rsidRPr="0033182C" w:rsidRDefault="00755C33" w:rsidP="00755C33">
            <w:pPr>
              <w:pStyle w:val="ListParagraph"/>
              <w:numPr>
                <w:ilvl w:val="0"/>
                <w:numId w:val="9"/>
              </w:numPr>
              <w:spacing w:after="0" w:line="240" w:lineRule="auto"/>
              <w:rPr>
                <w:ins w:id="11144" w:author="Windows User" w:date="2019-09-19T01:55:00Z"/>
                <w:rFonts w:cs="Times New Roman"/>
                <w:rPrChange w:id="11145" w:author="Windows User" w:date="2019-09-19T02:14:00Z">
                  <w:rPr>
                    <w:ins w:id="11146" w:author="Windows User" w:date="2019-09-19T01:55:00Z"/>
                    <w:rFonts w:cs="Times New Roman"/>
                    <w:sz w:val="22"/>
                  </w:rPr>
                </w:rPrChange>
              </w:rPr>
            </w:pPr>
            <w:ins w:id="11147" w:author="Windows User" w:date="2019-09-19T01:55:00Z">
              <w:r w:rsidRPr="0033182C">
                <w:rPr>
                  <w:rFonts w:cs="Times New Roman"/>
                  <w:rPrChange w:id="11148" w:author="Windows User" w:date="2019-09-19T02:14:00Z">
                    <w:rPr>
                      <w:rFonts w:cs="Times New Roman"/>
                      <w:sz w:val="22"/>
                    </w:rPr>
                  </w:rPrChange>
                </w:rPr>
                <w:t>Klik tombol edit pada user yang akan diubah data nya</w:t>
              </w:r>
            </w:ins>
          </w:p>
        </w:tc>
        <w:tc>
          <w:tcPr>
            <w:tcW w:w="3329" w:type="dxa"/>
          </w:tcPr>
          <w:p w14:paraId="79090877" w14:textId="77777777" w:rsidR="00755C33" w:rsidRPr="0033182C" w:rsidRDefault="00755C33" w:rsidP="00755C33">
            <w:pPr>
              <w:spacing w:after="0" w:line="240" w:lineRule="auto"/>
              <w:rPr>
                <w:ins w:id="11149" w:author="Windows User" w:date="2019-09-19T01:55:00Z"/>
                <w:rFonts w:cs="Times New Roman"/>
                <w:rPrChange w:id="11150" w:author="Windows User" w:date="2019-09-19T02:14:00Z">
                  <w:rPr>
                    <w:ins w:id="11151" w:author="Windows User" w:date="2019-09-19T01:55:00Z"/>
                    <w:rFonts w:cs="Times New Roman"/>
                    <w:sz w:val="22"/>
                  </w:rPr>
                </w:rPrChange>
              </w:rPr>
            </w:pPr>
          </w:p>
        </w:tc>
      </w:tr>
      <w:tr w:rsidR="00755C33" w:rsidRPr="0033182C" w14:paraId="71E798E2" w14:textId="77777777" w:rsidTr="00986BA5">
        <w:trPr>
          <w:trHeight w:val="370"/>
          <w:ins w:id="11152" w:author="Windows User" w:date="2019-09-19T01:55:00Z"/>
        </w:trPr>
        <w:tc>
          <w:tcPr>
            <w:tcW w:w="4604" w:type="dxa"/>
            <w:gridSpan w:val="2"/>
          </w:tcPr>
          <w:p w14:paraId="33D71E1B" w14:textId="77777777" w:rsidR="00755C33" w:rsidRPr="0033182C" w:rsidRDefault="00755C33" w:rsidP="00755C33">
            <w:pPr>
              <w:pStyle w:val="ListParagraph"/>
              <w:spacing w:after="0" w:line="240" w:lineRule="auto"/>
              <w:rPr>
                <w:ins w:id="11153" w:author="Windows User" w:date="2019-09-19T01:55:00Z"/>
                <w:rFonts w:cs="Times New Roman"/>
                <w:rPrChange w:id="11154" w:author="Windows User" w:date="2019-09-19T02:14:00Z">
                  <w:rPr>
                    <w:ins w:id="11155" w:author="Windows User" w:date="2019-09-19T01:55:00Z"/>
                    <w:rFonts w:cs="Times New Roman"/>
                    <w:sz w:val="22"/>
                  </w:rPr>
                </w:rPrChange>
              </w:rPr>
            </w:pPr>
          </w:p>
          <w:p w14:paraId="5EAACCC5" w14:textId="77777777" w:rsidR="00755C33" w:rsidRPr="0033182C" w:rsidRDefault="00755C33" w:rsidP="00755C33">
            <w:pPr>
              <w:pStyle w:val="ListParagraph"/>
              <w:spacing w:after="0" w:line="240" w:lineRule="auto"/>
              <w:rPr>
                <w:ins w:id="11156" w:author="Windows User" w:date="2019-09-19T01:55:00Z"/>
                <w:rFonts w:cs="Times New Roman"/>
                <w:rPrChange w:id="11157" w:author="Windows User" w:date="2019-09-19T02:14:00Z">
                  <w:rPr>
                    <w:ins w:id="11158" w:author="Windows User" w:date="2019-09-19T01:55:00Z"/>
                    <w:rFonts w:cs="Times New Roman"/>
                    <w:sz w:val="22"/>
                  </w:rPr>
                </w:rPrChange>
              </w:rPr>
            </w:pPr>
          </w:p>
          <w:p w14:paraId="597E8F09" w14:textId="77777777" w:rsidR="00755C33" w:rsidRPr="0033182C" w:rsidRDefault="00755C33" w:rsidP="00755C33">
            <w:pPr>
              <w:spacing w:after="0" w:line="240" w:lineRule="auto"/>
              <w:rPr>
                <w:ins w:id="11159" w:author="Windows User" w:date="2019-09-19T01:55:00Z"/>
                <w:rFonts w:cs="Times New Roman"/>
                <w:b/>
                <w:rPrChange w:id="11160" w:author="Windows User" w:date="2019-09-19T02:14:00Z">
                  <w:rPr>
                    <w:ins w:id="11161" w:author="Windows User" w:date="2019-09-19T01:55:00Z"/>
                    <w:rFonts w:cs="Times New Roman"/>
                    <w:b/>
                    <w:sz w:val="22"/>
                  </w:rPr>
                </w:rPrChange>
              </w:rPr>
            </w:pPr>
          </w:p>
        </w:tc>
        <w:tc>
          <w:tcPr>
            <w:tcW w:w="3329" w:type="dxa"/>
          </w:tcPr>
          <w:p w14:paraId="67423491" w14:textId="77777777" w:rsidR="00755C33" w:rsidRPr="0033182C" w:rsidRDefault="00755C33" w:rsidP="00755C33">
            <w:pPr>
              <w:pStyle w:val="ListParagraph"/>
              <w:numPr>
                <w:ilvl w:val="0"/>
                <w:numId w:val="9"/>
              </w:numPr>
              <w:spacing w:after="0" w:line="240" w:lineRule="auto"/>
              <w:ind w:left="393" w:hanging="283"/>
              <w:rPr>
                <w:ins w:id="11162" w:author="Windows User" w:date="2019-09-19T01:55:00Z"/>
                <w:rFonts w:cs="Times New Roman"/>
                <w:rPrChange w:id="11163" w:author="Windows User" w:date="2019-09-19T02:14:00Z">
                  <w:rPr>
                    <w:ins w:id="11164" w:author="Windows User" w:date="2019-09-19T01:55:00Z"/>
                    <w:rFonts w:cs="Times New Roman"/>
                    <w:sz w:val="22"/>
                  </w:rPr>
                </w:rPrChange>
              </w:rPr>
            </w:pPr>
            <w:ins w:id="11165" w:author="Windows User" w:date="2019-09-19T01:55:00Z">
              <w:r w:rsidRPr="0033182C">
                <w:rPr>
                  <w:rFonts w:cs="Times New Roman"/>
                  <w:rPrChange w:id="11166" w:author="Windows User" w:date="2019-09-19T02:14:00Z">
                    <w:rPr>
                      <w:rFonts w:cs="Times New Roman"/>
                      <w:sz w:val="22"/>
                    </w:rPr>
                  </w:rPrChange>
                </w:rPr>
                <w:t>Menampilkan form edit user</w:t>
              </w:r>
            </w:ins>
          </w:p>
        </w:tc>
      </w:tr>
      <w:tr w:rsidR="00755C33" w:rsidRPr="0033182C" w14:paraId="7B72CD83" w14:textId="77777777" w:rsidTr="00986BA5">
        <w:trPr>
          <w:trHeight w:val="370"/>
          <w:ins w:id="11167" w:author="Windows User" w:date="2019-09-19T01:55:00Z"/>
        </w:trPr>
        <w:tc>
          <w:tcPr>
            <w:tcW w:w="4604" w:type="dxa"/>
            <w:gridSpan w:val="2"/>
          </w:tcPr>
          <w:p w14:paraId="5CE0F9C1" w14:textId="77777777" w:rsidR="00755C33" w:rsidRPr="0033182C" w:rsidRDefault="00755C33" w:rsidP="00755C33">
            <w:pPr>
              <w:pStyle w:val="ListParagraph"/>
              <w:numPr>
                <w:ilvl w:val="0"/>
                <w:numId w:val="9"/>
              </w:numPr>
              <w:spacing w:after="0" w:line="240" w:lineRule="auto"/>
              <w:rPr>
                <w:ins w:id="11168" w:author="Windows User" w:date="2019-09-19T01:55:00Z"/>
                <w:rFonts w:cs="Times New Roman"/>
                <w:rPrChange w:id="11169" w:author="Windows User" w:date="2019-09-19T02:14:00Z">
                  <w:rPr>
                    <w:ins w:id="11170" w:author="Windows User" w:date="2019-09-19T01:55:00Z"/>
                    <w:rFonts w:cs="Times New Roman"/>
                    <w:sz w:val="22"/>
                  </w:rPr>
                </w:rPrChange>
              </w:rPr>
            </w:pPr>
            <w:ins w:id="11171" w:author="Windows User" w:date="2019-09-19T01:55:00Z">
              <w:r w:rsidRPr="0033182C">
                <w:rPr>
                  <w:rFonts w:cs="Times New Roman"/>
                  <w:rPrChange w:id="11172" w:author="Windows User" w:date="2019-09-19T02:14:00Z">
                    <w:rPr>
                      <w:rFonts w:cs="Times New Roman"/>
                      <w:sz w:val="22"/>
                    </w:rPr>
                  </w:rPrChange>
                </w:rPr>
                <w:t>Aktor mengisi nama, username, atau password yang akan di ganti</w:t>
              </w:r>
            </w:ins>
          </w:p>
        </w:tc>
        <w:tc>
          <w:tcPr>
            <w:tcW w:w="3329" w:type="dxa"/>
          </w:tcPr>
          <w:p w14:paraId="3DDA516E" w14:textId="77777777" w:rsidR="00755C33" w:rsidRPr="0033182C" w:rsidRDefault="00755C33" w:rsidP="00755C33">
            <w:pPr>
              <w:spacing w:after="0" w:line="240" w:lineRule="auto"/>
              <w:ind w:left="393" w:hanging="283"/>
              <w:rPr>
                <w:ins w:id="11173" w:author="Windows User" w:date="2019-09-19T01:55:00Z"/>
                <w:rFonts w:cs="Times New Roman"/>
                <w:b/>
                <w:rPrChange w:id="11174" w:author="Windows User" w:date="2019-09-19T02:14:00Z">
                  <w:rPr>
                    <w:ins w:id="11175" w:author="Windows User" w:date="2019-09-19T01:55:00Z"/>
                    <w:rFonts w:cs="Times New Roman"/>
                    <w:b/>
                    <w:sz w:val="22"/>
                  </w:rPr>
                </w:rPrChange>
              </w:rPr>
            </w:pPr>
          </w:p>
        </w:tc>
      </w:tr>
      <w:tr w:rsidR="00755C33" w:rsidRPr="0033182C" w14:paraId="6A35DE8B" w14:textId="77777777" w:rsidTr="00986BA5">
        <w:trPr>
          <w:trHeight w:val="370"/>
          <w:ins w:id="11176" w:author="Windows User" w:date="2019-09-19T01:55:00Z"/>
        </w:trPr>
        <w:tc>
          <w:tcPr>
            <w:tcW w:w="4604" w:type="dxa"/>
            <w:gridSpan w:val="2"/>
          </w:tcPr>
          <w:p w14:paraId="7E4311A6" w14:textId="77777777" w:rsidR="00755C33" w:rsidRPr="0033182C" w:rsidRDefault="00755C33" w:rsidP="00755C33">
            <w:pPr>
              <w:pStyle w:val="ListParagraph"/>
              <w:numPr>
                <w:ilvl w:val="0"/>
                <w:numId w:val="9"/>
              </w:numPr>
              <w:spacing w:after="0" w:line="240" w:lineRule="auto"/>
              <w:rPr>
                <w:ins w:id="11177" w:author="Windows User" w:date="2019-09-19T01:55:00Z"/>
                <w:rFonts w:cs="Times New Roman"/>
                <w:rPrChange w:id="11178" w:author="Windows User" w:date="2019-09-19T02:14:00Z">
                  <w:rPr>
                    <w:ins w:id="11179" w:author="Windows User" w:date="2019-09-19T01:55:00Z"/>
                    <w:rFonts w:cs="Times New Roman"/>
                    <w:sz w:val="22"/>
                  </w:rPr>
                </w:rPrChange>
              </w:rPr>
            </w:pPr>
            <w:ins w:id="11180" w:author="Windows User" w:date="2019-09-19T01:55:00Z">
              <w:r w:rsidRPr="0033182C">
                <w:rPr>
                  <w:rFonts w:cs="Times New Roman"/>
                  <w:rPrChange w:id="11181" w:author="Windows User" w:date="2019-09-19T02:14:00Z">
                    <w:rPr>
                      <w:rFonts w:cs="Times New Roman"/>
                      <w:sz w:val="22"/>
                    </w:rPr>
                  </w:rPrChange>
                </w:rPr>
                <w:t>Klik ‘Update’</w:t>
              </w:r>
            </w:ins>
          </w:p>
        </w:tc>
        <w:tc>
          <w:tcPr>
            <w:tcW w:w="3329" w:type="dxa"/>
          </w:tcPr>
          <w:p w14:paraId="6E08FF45" w14:textId="77777777" w:rsidR="00755C33" w:rsidRPr="0033182C" w:rsidRDefault="00755C33" w:rsidP="00755C33">
            <w:pPr>
              <w:spacing w:after="0" w:line="240" w:lineRule="auto"/>
              <w:ind w:left="393" w:hanging="283"/>
              <w:rPr>
                <w:ins w:id="11182" w:author="Windows User" w:date="2019-09-19T01:55:00Z"/>
                <w:rFonts w:cs="Times New Roman"/>
                <w:b/>
                <w:rPrChange w:id="11183" w:author="Windows User" w:date="2019-09-19T02:14:00Z">
                  <w:rPr>
                    <w:ins w:id="11184" w:author="Windows User" w:date="2019-09-19T01:55:00Z"/>
                    <w:rFonts w:cs="Times New Roman"/>
                    <w:b/>
                    <w:sz w:val="22"/>
                  </w:rPr>
                </w:rPrChange>
              </w:rPr>
            </w:pPr>
          </w:p>
        </w:tc>
      </w:tr>
      <w:tr w:rsidR="00755C33" w:rsidRPr="0033182C" w14:paraId="419A85D1" w14:textId="77777777" w:rsidTr="00986BA5">
        <w:trPr>
          <w:trHeight w:val="370"/>
          <w:ins w:id="11185" w:author="Windows User" w:date="2019-09-19T01:55:00Z"/>
        </w:trPr>
        <w:tc>
          <w:tcPr>
            <w:tcW w:w="4604" w:type="dxa"/>
            <w:gridSpan w:val="2"/>
          </w:tcPr>
          <w:p w14:paraId="2FA76AAA" w14:textId="77777777" w:rsidR="00755C33" w:rsidRPr="0033182C" w:rsidRDefault="00755C33" w:rsidP="00755C33">
            <w:pPr>
              <w:spacing w:after="0" w:line="240" w:lineRule="auto"/>
              <w:rPr>
                <w:ins w:id="11186" w:author="Windows User" w:date="2019-09-19T01:55:00Z"/>
                <w:rFonts w:cs="Times New Roman"/>
                <w:rPrChange w:id="11187" w:author="Windows User" w:date="2019-09-19T02:14:00Z">
                  <w:rPr>
                    <w:ins w:id="11188" w:author="Windows User" w:date="2019-09-19T01:55:00Z"/>
                    <w:rFonts w:cs="Times New Roman"/>
                    <w:sz w:val="22"/>
                  </w:rPr>
                </w:rPrChange>
              </w:rPr>
            </w:pPr>
          </w:p>
        </w:tc>
        <w:tc>
          <w:tcPr>
            <w:tcW w:w="3329" w:type="dxa"/>
          </w:tcPr>
          <w:p w14:paraId="44B3D260" w14:textId="77777777" w:rsidR="00755C33" w:rsidRPr="0033182C" w:rsidRDefault="00755C33" w:rsidP="00755C33">
            <w:pPr>
              <w:pStyle w:val="ListParagraph"/>
              <w:numPr>
                <w:ilvl w:val="0"/>
                <w:numId w:val="9"/>
              </w:numPr>
              <w:spacing w:after="0" w:line="240" w:lineRule="auto"/>
              <w:ind w:left="393" w:hanging="283"/>
              <w:rPr>
                <w:ins w:id="11189" w:author="Windows User" w:date="2019-09-19T01:55:00Z"/>
                <w:rFonts w:cs="Times New Roman"/>
                <w:b/>
                <w:rPrChange w:id="11190" w:author="Windows User" w:date="2019-09-19T02:14:00Z">
                  <w:rPr>
                    <w:ins w:id="11191" w:author="Windows User" w:date="2019-09-19T01:55:00Z"/>
                    <w:rFonts w:cs="Times New Roman"/>
                    <w:b/>
                    <w:sz w:val="22"/>
                  </w:rPr>
                </w:rPrChange>
              </w:rPr>
            </w:pPr>
            <w:ins w:id="11192" w:author="Windows User" w:date="2019-09-19T01:55:00Z">
              <w:r w:rsidRPr="0033182C">
                <w:rPr>
                  <w:rFonts w:cs="Times New Roman"/>
                  <w:rPrChange w:id="11193" w:author="Windows User" w:date="2019-09-19T02:14:00Z">
                    <w:rPr>
                      <w:rFonts w:cs="Times New Roman"/>
                      <w:sz w:val="22"/>
                    </w:rPr>
                  </w:rPrChange>
                </w:rPr>
                <w:t xml:space="preserve">Sistem mengecek inputan </w:t>
              </w:r>
            </w:ins>
          </w:p>
        </w:tc>
      </w:tr>
      <w:tr w:rsidR="00755C33" w:rsidRPr="0033182C" w14:paraId="4CB212BE" w14:textId="77777777" w:rsidTr="00986BA5">
        <w:trPr>
          <w:trHeight w:val="370"/>
          <w:ins w:id="11194" w:author="Windows User" w:date="2019-09-19T01:55:00Z"/>
        </w:trPr>
        <w:tc>
          <w:tcPr>
            <w:tcW w:w="4604" w:type="dxa"/>
            <w:gridSpan w:val="2"/>
          </w:tcPr>
          <w:p w14:paraId="600C6DB4" w14:textId="77777777" w:rsidR="00755C33" w:rsidRPr="0033182C" w:rsidRDefault="00755C33" w:rsidP="00755C33">
            <w:pPr>
              <w:spacing w:after="0" w:line="240" w:lineRule="auto"/>
              <w:rPr>
                <w:ins w:id="11195" w:author="Windows User" w:date="2019-09-19T01:55:00Z"/>
                <w:rFonts w:cs="Times New Roman"/>
                <w:rPrChange w:id="11196" w:author="Windows User" w:date="2019-09-19T02:14:00Z">
                  <w:rPr>
                    <w:ins w:id="11197" w:author="Windows User" w:date="2019-09-19T01:55:00Z"/>
                    <w:rFonts w:cs="Times New Roman"/>
                    <w:sz w:val="22"/>
                  </w:rPr>
                </w:rPrChange>
              </w:rPr>
            </w:pPr>
          </w:p>
        </w:tc>
        <w:tc>
          <w:tcPr>
            <w:tcW w:w="3329" w:type="dxa"/>
          </w:tcPr>
          <w:p w14:paraId="57D976DE" w14:textId="77777777" w:rsidR="00755C33" w:rsidRPr="0033182C" w:rsidRDefault="00755C33" w:rsidP="00755C33">
            <w:pPr>
              <w:pStyle w:val="ListParagraph"/>
              <w:numPr>
                <w:ilvl w:val="0"/>
                <w:numId w:val="9"/>
              </w:numPr>
              <w:spacing w:after="0" w:line="240" w:lineRule="auto"/>
              <w:ind w:left="393" w:hanging="283"/>
              <w:rPr>
                <w:ins w:id="11198" w:author="Windows User" w:date="2019-09-19T01:55:00Z"/>
                <w:rFonts w:cs="Times New Roman"/>
                <w:rPrChange w:id="11199" w:author="Windows User" w:date="2019-09-19T02:14:00Z">
                  <w:rPr>
                    <w:ins w:id="11200" w:author="Windows User" w:date="2019-09-19T01:55:00Z"/>
                    <w:rFonts w:cs="Times New Roman"/>
                    <w:sz w:val="22"/>
                  </w:rPr>
                </w:rPrChange>
              </w:rPr>
            </w:pPr>
            <w:ins w:id="11201" w:author="Windows User" w:date="2019-09-19T01:55:00Z">
              <w:r w:rsidRPr="0033182C">
                <w:rPr>
                  <w:rFonts w:cs="Times New Roman"/>
                  <w:rPrChange w:id="11202" w:author="Windows User" w:date="2019-09-19T02:14:00Z">
                    <w:rPr>
                      <w:rFonts w:cs="Times New Roman"/>
                      <w:sz w:val="22"/>
                    </w:rPr>
                  </w:rPrChange>
                </w:rPr>
                <w:t>Sistem menyimpan data ke database</w:t>
              </w:r>
            </w:ins>
          </w:p>
        </w:tc>
      </w:tr>
      <w:tr w:rsidR="00755C33" w:rsidRPr="0033182C" w14:paraId="36EFED8C" w14:textId="77777777" w:rsidTr="00986BA5">
        <w:trPr>
          <w:trHeight w:val="370"/>
          <w:ins w:id="11203" w:author="Windows User" w:date="2019-09-19T01:55:00Z"/>
        </w:trPr>
        <w:tc>
          <w:tcPr>
            <w:tcW w:w="7933" w:type="dxa"/>
            <w:gridSpan w:val="3"/>
          </w:tcPr>
          <w:p w14:paraId="6685D2AC" w14:textId="77777777" w:rsidR="00755C33" w:rsidRPr="0033182C" w:rsidRDefault="00755C33" w:rsidP="00755C33">
            <w:pPr>
              <w:spacing w:after="0" w:line="240" w:lineRule="auto"/>
              <w:jc w:val="center"/>
              <w:rPr>
                <w:ins w:id="11204" w:author="Windows User" w:date="2019-09-19T01:55:00Z"/>
                <w:rFonts w:cs="Times New Roman"/>
                <w:rPrChange w:id="11205" w:author="Windows User" w:date="2019-09-19T02:14:00Z">
                  <w:rPr>
                    <w:ins w:id="11206" w:author="Windows User" w:date="2019-09-19T01:55:00Z"/>
                    <w:rFonts w:cs="Times New Roman"/>
                    <w:sz w:val="22"/>
                  </w:rPr>
                </w:rPrChange>
              </w:rPr>
            </w:pPr>
            <w:ins w:id="11207" w:author="Windows User" w:date="2019-09-19T01:55:00Z">
              <w:r w:rsidRPr="0033182C">
                <w:rPr>
                  <w:rFonts w:cs="Times New Roman"/>
                  <w:b/>
                  <w:rPrChange w:id="11208" w:author="Windows User" w:date="2019-09-19T02:14:00Z">
                    <w:rPr>
                      <w:rFonts w:cs="Times New Roman"/>
                      <w:b/>
                      <w:sz w:val="22"/>
                    </w:rPr>
                  </w:rPrChange>
                </w:rPr>
                <w:t>Flow Event</w:t>
              </w:r>
            </w:ins>
          </w:p>
        </w:tc>
      </w:tr>
      <w:tr w:rsidR="00755C33" w:rsidRPr="0033182C" w14:paraId="10F39858" w14:textId="77777777" w:rsidTr="00986BA5">
        <w:trPr>
          <w:trHeight w:val="370"/>
          <w:ins w:id="11209" w:author="Windows User" w:date="2019-09-19T01:55:00Z"/>
        </w:trPr>
        <w:tc>
          <w:tcPr>
            <w:tcW w:w="7933" w:type="dxa"/>
            <w:gridSpan w:val="3"/>
          </w:tcPr>
          <w:p w14:paraId="2D78DE44" w14:textId="77777777" w:rsidR="00755C33" w:rsidRPr="0033182C" w:rsidRDefault="00755C33" w:rsidP="00755C33">
            <w:pPr>
              <w:spacing w:after="0" w:line="240" w:lineRule="auto"/>
              <w:jc w:val="center"/>
              <w:rPr>
                <w:ins w:id="11210" w:author="Windows User" w:date="2019-09-19T01:55:00Z"/>
                <w:rFonts w:cs="Times New Roman"/>
                <w:rPrChange w:id="11211" w:author="Windows User" w:date="2019-09-19T02:14:00Z">
                  <w:rPr>
                    <w:ins w:id="11212" w:author="Windows User" w:date="2019-09-19T01:55:00Z"/>
                    <w:rFonts w:cs="Times New Roman"/>
                    <w:sz w:val="22"/>
                  </w:rPr>
                </w:rPrChange>
              </w:rPr>
            </w:pPr>
            <w:ins w:id="11213" w:author="Windows User" w:date="2019-09-19T01:55:00Z">
              <w:r w:rsidRPr="0033182C">
                <w:rPr>
                  <w:rFonts w:cs="Times New Roman"/>
                  <w:rPrChange w:id="11214" w:author="Windows User" w:date="2019-09-19T02:14:00Z">
                    <w:rPr>
                      <w:rFonts w:cs="Times New Roman"/>
                      <w:sz w:val="22"/>
                    </w:rPr>
                  </w:rPrChange>
                </w:rPr>
                <w:t>Alternatif Flow : Inputan salah</w:t>
              </w:r>
            </w:ins>
          </w:p>
        </w:tc>
      </w:tr>
      <w:tr w:rsidR="00755C33" w:rsidRPr="0033182C" w14:paraId="6A2414F8" w14:textId="77777777" w:rsidTr="00986BA5">
        <w:trPr>
          <w:trHeight w:val="370"/>
          <w:ins w:id="11215" w:author="Windows User" w:date="2019-09-19T01:55:00Z"/>
        </w:trPr>
        <w:tc>
          <w:tcPr>
            <w:tcW w:w="4604" w:type="dxa"/>
            <w:gridSpan w:val="2"/>
          </w:tcPr>
          <w:p w14:paraId="6C281FF0" w14:textId="77777777" w:rsidR="00755C33" w:rsidRPr="0033182C" w:rsidRDefault="00755C33" w:rsidP="00755C33">
            <w:pPr>
              <w:pStyle w:val="ListParagraph"/>
              <w:numPr>
                <w:ilvl w:val="0"/>
                <w:numId w:val="7"/>
              </w:numPr>
              <w:spacing w:after="0" w:line="240" w:lineRule="auto"/>
              <w:rPr>
                <w:ins w:id="11216" w:author="Windows User" w:date="2019-09-19T01:55:00Z"/>
                <w:rFonts w:cs="Times New Roman"/>
                <w:rPrChange w:id="11217" w:author="Windows User" w:date="2019-09-19T02:14:00Z">
                  <w:rPr>
                    <w:ins w:id="11218" w:author="Windows User" w:date="2019-09-19T01:55:00Z"/>
                    <w:rFonts w:cs="Times New Roman"/>
                    <w:sz w:val="22"/>
                  </w:rPr>
                </w:rPrChange>
              </w:rPr>
            </w:pPr>
            <w:ins w:id="11219" w:author="Windows User" w:date="2019-09-19T01:55:00Z">
              <w:r w:rsidRPr="0033182C">
                <w:rPr>
                  <w:rFonts w:cs="Times New Roman"/>
                  <w:rPrChange w:id="11220" w:author="Windows User" w:date="2019-09-19T02:14:00Z">
                    <w:rPr>
                      <w:rFonts w:cs="Times New Roman"/>
                      <w:sz w:val="22"/>
                    </w:rPr>
                  </w:rPrChange>
                </w:rPr>
                <w:t>Klik Update</w:t>
              </w:r>
            </w:ins>
          </w:p>
        </w:tc>
        <w:tc>
          <w:tcPr>
            <w:tcW w:w="3329" w:type="dxa"/>
          </w:tcPr>
          <w:p w14:paraId="5A5E2E53" w14:textId="77777777" w:rsidR="00755C33" w:rsidRPr="0033182C" w:rsidRDefault="00755C33" w:rsidP="00755C33">
            <w:pPr>
              <w:spacing w:after="0" w:line="240" w:lineRule="auto"/>
              <w:jc w:val="center"/>
              <w:rPr>
                <w:ins w:id="11221" w:author="Windows User" w:date="2019-09-19T01:55:00Z"/>
                <w:rFonts w:cs="Times New Roman"/>
                <w:rPrChange w:id="11222" w:author="Windows User" w:date="2019-09-19T02:14:00Z">
                  <w:rPr>
                    <w:ins w:id="11223" w:author="Windows User" w:date="2019-09-19T01:55:00Z"/>
                    <w:rFonts w:cs="Times New Roman"/>
                    <w:sz w:val="22"/>
                  </w:rPr>
                </w:rPrChange>
              </w:rPr>
            </w:pPr>
          </w:p>
        </w:tc>
      </w:tr>
      <w:tr w:rsidR="00755C33" w:rsidRPr="0033182C" w14:paraId="0AB16457" w14:textId="77777777" w:rsidTr="00986BA5">
        <w:trPr>
          <w:trHeight w:val="370"/>
          <w:ins w:id="11224" w:author="Windows User" w:date="2019-09-19T01:55:00Z"/>
        </w:trPr>
        <w:tc>
          <w:tcPr>
            <w:tcW w:w="4604" w:type="dxa"/>
            <w:gridSpan w:val="2"/>
          </w:tcPr>
          <w:p w14:paraId="054560BD" w14:textId="77777777" w:rsidR="00755C33" w:rsidRPr="0033182C" w:rsidRDefault="00755C33" w:rsidP="00755C33">
            <w:pPr>
              <w:spacing w:after="0" w:line="240" w:lineRule="auto"/>
              <w:jc w:val="center"/>
              <w:rPr>
                <w:ins w:id="11225" w:author="Windows User" w:date="2019-09-19T01:55:00Z"/>
                <w:rFonts w:cs="Times New Roman"/>
                <w:rPrChange w:id="11226" w:author="Windows User" w:date="2019-09-19T02:14:00Z">
                  <w:rPr>
                    <w:ins w:id="11227" w:author="Windows User" w:date="2019-09-19T01:55:00Z"/>
                    <w:rFonts w:cs="Times New Roman"/>
                    <w:sz w:val="22"/>
                  </w:rPr>
                </w:rPrChange>
              </w:rPr>
            </w:pPr>
          </w:p>
        </w:tc>
        <w:tc>
          <w:tcPr>
            <w:tcW w:w="3329" w:type="dxa"/>
          </w:tcPr>
          <w:p w14:paraId="519CE2B0" w14:textId="77777777" w:rsidR="00755C33" w:rsidRPr="0033182C" w:rsidRDefault="00755C33" w:rsidP="00755C33">
            <w:pPr>
              <w:pStyle w:val="ListParagraph"/>
              <w:numPr>
                <w:ilvl w:val="0"/>
                <w:numId w:val="7"/>
              </w:numPr>
              <w:spacing w:after="0" w:line="240" w:lineRule="auto"/>
              <w:ind w:left="393" w:hanging="283"/>
              <w:rPr>
                <w:ins w:id="11228" w:author="Windows User" w:date="2019-09-19T01:55:00Z"/>
                <w:rFonts w:cs="Times New Roman"/>
                <w:rPrChange w:id="11229" w:author="Windows User" w:date="2019-09-19T02:14:00Z">
                  <w:rPr>
                    <w:ins w:id="11230" w:author="Windows User" w:date="2019-09-19T01:55:00Z"/>
                    <w:rFonts w:cs="Times New Roman"/>
                    <w:sz w:val="22"/>
                  </w:rPr>
                </w:rPrChange>
              </w:rPr>
            </w:pPr>
            <w:ins w:id="11231" w:author="Windows User" w:date="2019-09-19T01:55:00Z">
              <w:r w:rsidRPr="0033182C">
                <w:rPr>
                  <w:rFonts w:cs="Times New Roman"/>
                  <w:rPrChange w:id="11232" w:author="Windows User" w:date="2019-09-19T02:14:00Z">
                    <w:rPr>
                      <w:rFonts w:cs="Times New Roman"/>
                      <w:sz w:val="22"/>
                    </w:rPr>
                  </w:rPrChange>
                </w:rPr>
                <w:t>Menampilkan pop-up “Inputan Salah”</w:t>
              </w:r>
            </w:ins>
          </w:p>
        </w:tc>
      </w:tr>
      <w:tr w:rsidR="00755C33" w:rsidRPr="0033182C" w14:paraId="4EFD934C" w14:textId="77777777" w:rsidTr="00986BA5">
        <w:trPr>
          <w:trHeight w:val="370"/>
          <w:ins w:id="11233" w:author="Windows User" w:date="2019-09-19T01:55:00Z"/>
        </w:trPr>
        <w:tc>
          <w:tcPr>
            <w:tcW w:w="4604" w:type="dxa"/>
            <w:gridSpan w:val="2"/>
          </w:tcPr>
          <w:p w14:paraId="52630E62" w14:textId="77777777" w:rsidR="00755C33" w:rsidRPr="0033182C" w:rsidRDefault="00755C33" w:rsidP="00755C33">
            <w:pPr>
              <w:pStyle w:val="ListParagraph"/>
              <w:numPr>
                <w:ilvl w:val="0"/>
                <w:numId w:val="7"/>
              </w:numPr>
              <w:spacing w:after="0" w:line="240" w:lineRule="auto"/>
              <w:ind w:left="748"/>
              <w:rPr>
                <w:ins w:id="11234" w:author="Windows User" w:date="2019-09-19T01:55:00Z"/>
                <w:rFonts w:cs="Times New Roman"/>
                <w:rPrChange w:id="11235" w:author="Windows User" w:date="2019-09-19T02:14:00Z">
                  <w:rPr>
                    <w:ins w:id="11236" w:author="Windows User" w:date="2019-09-19T01:55:00Z"/>
                    <w:rFonts w:cs="Times New Roman"/>
                    <w:sz w:val="22"/>
                  </w:rPr>
                </w:rPrChange>
              </w:rPr>
            </w:pPr>
            <w:ins w:id="11237" w:author="Windows User" w:date="2019-09-19T01:55:00Z">
              <w:r w:rsidRPr="0033182C">
                <w:rPr>
                  <w:rFonts w:cs="Times New Roman"/>
                  <w:rPrChange w:id="11238" w:author="Windows User" w:date="2019-09-19T02:14:00Z">
                    <w:rPr>
                      <w:rFonts w:cs="Times New Roman"/>
                      <w:sz w:val="22"/>
                    </w:rPr>
                  </w:rPrChange>
                </w:rPr>
                <w:t>Klik ‘oke’</w:t>
              </w:r>
            </w:ins>
          </w:p>
        </w:tc>
        <w:tc>
          <w:tcPr>
            <w:tcW w:w="3329" w:type="dxa"/>
          </w:tcPr>
          <w:p w14:paraId="3D2BA8F5" w14:textId="77777777" w:rsidR="00755C33" w:rsidRPr="0033182C" w:rsidRDefault="00755C33" w:rsidP="00755C33">
            <w:pPr>
              <w:spacing w:after="0" w:line="240" w:lineRule="auto"/>
              <w:jc w:val="center"/>
              <w:rPr>
                <w:ins w:id="11239" w:author="Windows User" w:date="2019-09-19T01:55:00Z"/>
                <w:rFonts w:cs="Times New Roman"/>
                <w:rPrChange w:id="11240" w:author="Windows User" w:date="2019-09-19T02:14:00Z">
                  <w:rPr>
                    <w:ins w:id="11241" w:author="Windows User" w:date="2019-09-19T01:55:00Z"/>
                    <w:rFonts w:cs="Times New Roman"/>
                    <w:sz w:val="22"/>
                  </w:rPr>
                </w:rPrChange>
              </w:rPr>
            </w:pPr>
          </w:p>
        </w:tc>
      </w:tr>
      <w:tr w:rsidR="00755C33" w:rsidRPr="0033182C" w14:paraId="724DA163" w14:textId="77777777" w:rsidTr="00986BA5">
        <w:trPr>
          <w:trHeight w:val="370"/>
          <w:ins w:id="11242" w:author="Windows User" w:date="2019-09-19T01:55:00Z"/>
        </w:trPr>
        <w:tc>
          <w:tcPr>
            <w:tcW w:w="4604" w:type="dxa"/>
            <w:gridSpan w:val="2"/>
          </w:tcPr>
          <w:p w14:paraId="7108B1B5" w14:textId="77777777" w:rsidR="00755C33" w:rsidRPr="0033182C" w:rsidRDefault="00755C33" w:rsidP="00755C33">
            <w:pPr>
              <w:spacing w:after="0" w:line="240" w:lineRule="auto"/>
              <w:jc w:val="center"/>
              <w:rPr>
                <w:ins w:id="11243" w:author="Windows User" w:date="2019-09-19T01:55:00Z"/>
                <w:rFonts w:cs="Times New Roman"/>
                <w:rPrChange w:id="11244" w:author="Windows User" w:date="2019-09-19T02:14:00Z">
                  <w:rPr>
                    <w:ins w:id="11245" w:author="Windows User" w:date="2019-09-19T01:55:00Z"/>
                    <w:rFonts w:cs="Times New Roman"/>
                    <w:sz w:val="22"/>
                  </w:rPr>
                </w:rPrChange>
              </w:rPr>
            </w:pPr>
          </w:p>
        </w:tc>
        <w:tc>
          <w:tcPr>
            <w:tcW w:w="3329" w:type="dxa"/>
          </w:tcPr>
          <w:p w14:paraId="75966A8E" w14:textId="77777777" w:rsidR="00755C33" w:rsidRPr="0033182C" w:rsidRDefault="00755C33" w:rsidP="00755C33">
            <w:pPr>
              <w:pStyle w:val="ListParagraph"/>
              <w:numPr>
                <w:ilvl w:val="0"/>
                <w:numId w:val="7"/>
              </w:numPr>
              <w:spacing w:after="0" w:line="240" w:lineRule="auto"/>
              <w:ind w:left="393" w:hanging="283"/>
              <w:rPr>
                <w:ins w:id="11246" w:author="Windows User" w:date="2019-09-19T01:55:00Z"/>
                <w:rFonts w:cs="Times New Roman"/>
                <w:rPrChange w:id="11247" w:author="Windows User" w:date="2019-09-19T02:14:00Z">
                  <w:rPr>
                    <w:ins w:id="11248" w:author="Windows User" w:date="2019-09-19T01:55:00Z"/>
                    <w:rFonts w:cs="Times New Roman"/>
                    <w:sz w:val="22"/>
                  </w:rPr>
                </w:rPrChange>
              </w:rPr>
            </w:pPr>
            <w:ins w:id="11249" w:author="Windows User" w:date="2019-09-19T01:55:00Z">
              <w:r w:rsidRPr="0033182C">
                <w:rPr>
                  <w:rFonts w:cs="Times New Roman"/>
                  <w:rPrChange w:id="11250" w:author="Windows User" w:date="2019-09-19T02:14:00Z">
                    <w:rPr>
                      <w:rFonts w:cs="Times New Roman"/>
                      <w:sz w:val="22"/>
                    </w:rPr>
                  </w:rPrChange>
                </w:rPr>
                <w:t>Sistem menampilkan halaman form edit  data user</w:t>
              </w:r>
            </w:ins>
          </w:p>
          <w:p w14:paraId="2682C8E4" w14:textId="77777777" w:rsidR="00755C33" w:rsidRPr="0033182C" w:rsidRDefault="00755C33" w:rsidP="00755C33">
            <w:pPr>
              <w:pStyle w:val="ListParagraph"/>
              <w:numPr>
                <w:ilvl w:val="0"/>
                <w:numId w:val="24"/>
              </w:numPr>
              <w:spacing w:after="0" w:line="240" w:lineRule="auto"/>
              <w:ind w:left="960"/>
              <w:rPr>
                <w:ins w:id="11251" w:author="Windows User" w:date="2019-09-19T01:55:00Z"/>
                <w:rFonts w:cs="Times New Roman"/>
                <w:rPrChange w:id="11252" w:author="Windows User" w:date="2019-09-19T02:14:00Z">
                  <w:rPr>
                    <w:ins w:id="11253" w:author="Windows User" w:date="2019-09-19T01:55:00Z"/>
                    <w:rFonts w:cs="Times New Roman"/>
                    <w:sz w:val="22"/>
                  </w:rPr>
                </w:rPrChange>
              </w:rPr>
            </w:pPr>
            <w:ins w:id="11254" w:author="Windows User" w:date="2019-09-19T01:55:00Z">
              <w:r w:rsidRPr="0033182C">
                <w:rPr>
                  <w:rFonts w:cs="Times New Roman"/>
                  <w:rPrChange w:id="11255" w:author="Windows User" w:date="2019-09-19T02:14:00Z">
                    <w:rPr>
                      <w:rFonts w:cs="Times New Roman"/>
                      <w:sz w:val="22"/>
                    </w:rPr>
                  </w:rPrChange>
                </w:rPr>
                <w:t>Nama (varchar 20)</w:t>
              </w:r>
            </w:ins>
          </w:p>
          <w:p w14:paraId="02619DB0" w14:textId="77777777" w:rsidR="00755C33" w:rsidRPr="0033182C" w:rsidRDefault="00755C33" w:rsidP="00986BA5">
            <w:pPr>
              <w:pStyle w:val="ListParagraph"/>
              <w:numPr>
                <w:ilvl w:val="0"/>
                <w:numId w:val="24"/>
              </w:numPr>
              <w:spacing w:after="0" w:line="240" w:lineRule="auto"/>
              <w:ind w:left="960"/>
              <w:rPr>
                <w:ins w:id="11256" w:author="Windows User" w:date="2019-09-19T01:55:00Z"/>
                <w:rFonts w:cs="Times New Roman"/>
                <w:rPrChange w:id="11257" w:author="Windows User" w:date="2019-09-19T02:14:00Z">
                  <w:rPr>
                    <w:ins w:id="11258" w:author="Windows User" w:date="2019-09-19T01:55:00Z"/>
                    <w:rFonts w:cs="Times New Roman"/>
                    <w:sz w:val="22"/>
                  </w:rPr>
                </w:rPrChange>
              </w:rPr>
            </w:pPr>
            <w:ins w:id="11259" w:author="Windows User" w:date="2019-09-19T01:55:00Z">
              <w:r w:rsidRPr="0033182C">
                <w:rPr>
                  <w:rFonts w:cs="Times New Roman"/>
                  <w:rPrChange w:id="11260" w:author="Windows User" w:date="2019-09-19T02:14:00Z">
                    <w:rPr>
                      <w:rFonts w:cs="Times New Roman"/>
                      <w:sz w:val="22"/>
                    </w:rPr>
                  </w:rPrChange>
                </w:rPr>
                <w:t>Username (varchar 20)</w:t>
              </w:r>
            </w:ins>
          </w:p>
          <w:p w14:paraId="75EB07A8" w14:textId="77777777" w:rsidR="00755C33" w:rsidRPr="0033182C" w:rsidRDefault="00755C33" w:rsidP="00986BA5">
            <w:pPr>
              <w:pStyle w:val="ListParagraph"/>
              <w:numPr>
                <w:ilvl w:val="0"/>
                <w:numId w:val="24"/>
              </w:numPr>
              <w:spacing w:after="0" w:line="240" w:lineRule="auto"/>
              <w:ind w:left="960"/>
              <w:rPr>
                <w:ins w:id="11261" w:author="Windows User" w:date="2019-09-19T01:55:00Z"/>
                <w:rFonts w:cs="Times New Roman"/>
                <w:rPrChange w:id="11262" w:author="Windows User" w:date="2019-09-19T02:14:00Z">
                  <w:rPr>
                    <w:ins w:id="11263" w:author="Windows User" w:date="2019-09-19T01:55:00Z"/>
                    <w:rFonts w:cs="Times New Roman"/>
                    <w:sz w:val="22"/>
                  </w:rPr>
                </w:rPrChange>
              </w:rPr>
            </w:pPr>
            <w:ins w:id="11264" w:author="Windows User" w:date="2019-09-19T01:55:00Z">
              <w:r w:rsidRPr="0033182C">
                <w:rPr>
                  <w:rFonts w:cs="Times New Roman"/>
                  <w:rPrChange w:id="11265" w:author="Windows User" w:date="2019-09-19T02:14:00Z">
                    <w:rPr>
                      <w:rFonts w:cs="Times New Roman"/>
                      <w:sz w:val="22"/>
                    </w:rPr>
                  </w:rPrChange>
                </w:rPr>
                <w:t>Password (varchar 20)</w:t>
              </w:r>
            </w:ins>
          </w:p>
          <w:p w14:paraId="5491A401" w14:textId="77777777" w:rsidR="00755C33" w:rsidRPr="0033182C" w:rsidRDefault="00755C33" w:rsidP="00986BA5">
            <w:pPr>
              <w:pStyle w:val="ListParagraph"/>
              <w:spacing w:after="0" w:line="240" w:lineRule="auto"/>
              <w:ind w:left="535"/>
              <w:rPr>
                <w:ins w:id="11266" w:author="Windows User" w:date="2019-09-19T01:55:00Z"/>
                <w:rFonts w:cs="Times New Roman"/>
                <w:rPrChange w:id="11267" w:author="Windows User" w:date="2019-09-19T02:14:00Z">
                  <w:rPr>
                    <w:ins w:id="11268" w:author="Windows User" w:date="2019-09-19T01:55:00Z"/>
                    <w:rFonts w:cs="Times New Roman"/>
                    <w:sz w:val="22"/>
                  </w:rPr>
                </w:rPrChange>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ins w:id="11269" w:author="Windows User" w:date="2019-09-19T01:55:00Z">
              <w:r w:rsidRPr="0033182C">
                <w:rPr>
                  <w:rFonts w:cs="Times New Roman"/>
                  <w:rPrChange w:id="11270" w:author="Windows User" w:date="2019-09-19T02:04:00Z">
                    <w:rPr>
                      <w:rFonts w:cs="Times New Roman"/>
                      <w:sz w:val="22"/>
                    </w:rPr>
                  </w:rPrChange>
                </w:rPr>
                <w:t xml:space="preserve">Alternatif Flow </w:t>
              </w:r>
              <w:r w:rsidRPr="0033182C">
                <w:rPr>
                  <w:rFonts w:cs="Times New Roman"/>
                </w:rPr>
                <w:t>:</w:t>
              </w:r>
            </w:ins>
            <w:r w:rsidRPr="0033182C">
              <w:rPr>
                <w:rFonts w:cs="Times New Roman"/>
              </w:rPr>
              <w:t xml:space="preserve">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ins w:id="11271" w:author="Windows User" w:date="2019-09-19T01:55:00Z">
              <w:r w:rsidRPr="0033182C">
                <w:rPr>
                  <w:rFonts w:cs="Times New Roman"/>
                  <w:rPrChange w:id="11272" w:author="Windows User" w:date="2019-09-19T02:04:00Z">
                    <w:rPr>
                      <w:rFonts w:cs="Times New Roman"/>
                      <w:sz w:val="22"/>
                    </w:rPr>
                  </w:rPrChange>
                </w:rPr>
                <w:t>Klik Simpan</w:t>
              </w:r>
            </w:ins>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ins w:id="11273" w:author="Windows User" w:date="2019-09-19T01:55:00Z">
              <w:r w:rsidRPr="0033182C">
                <w:rPr>
                  <w:rFonts w:cs="Times New Roman"/>
                  <w:rPrChange w:id="11274" w:author="Windows User" w:date="2019-09-19T02:04:00Z">
                    <w:rPr>
                      <w:rFonts w:cs="Times New Roman"/>
                      <w:sz w:val="22"/>
                    </w:rPr>
                  </w:rPrChange>
                </w:rPr>
                <w:t>Menampilkan pop-up “</w:t>
              </w:r>
            </w:ins>
            <w:r w:rsidRPr="0033182C">
              <w:rPr>
                <w:rFonts w:cs="Times New Roman"/>
              </w:rPr>
              <w:t>Password anda terlalu pendek</w:t>
            </w:r>
            <w:ins w:id="11275" w:author="Windows User" w:date="2019-09-19T01:55:00Z">
              <w:r w:rsidRPr="0033182C">
                <w:rPr>
                  <w:rFonts w:cs="Times New Roman"/>
                  <w:rPrChange w:id="11276" w:author="Windows User" w:date="2019-09-19T02:04:00Z">
                    <w:rPr>
                      <w:rFonts w:cs="Times New Roman"/>
                      <w:sz w:val="22"/>
                    </w:rPr>
                  </w:rPrChange>
                </w:rPr>
                <w:t>”</w:t>
              </w:r>
            </w:ins>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ins w:id="11277" w:author="Windows User" w:date="2019-09-19T01:55:00Z">
              <w:r w:rsidRPr="0033182C">
                <w:rPr>
                  <w:rFonts w:cs="Times New Roman"/>
                  <w:rPrChange w:id="11278" w:author="Windows User" w:date="2019-09-19T02:04:00Z">
                    <w:rPr>
                      <w:rFonts w:cs="Times New Roman"/>
                      <w:sz w:val="22"/>
                    </w:rPr>
                  </w:rPrChange>
                </w:rPr>
                <w:t>Klik ‘oke’</w:t>
              </w:r>
            </w:ins>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ins w:id="11279" w:author="Windows User" w:date="2019-09-19T01:55:00Z">
              <w:r w:rsidRPr="0033182C">
                <w:rPr>
                  <w:rFonts w:cs="Times New Roman"/>
                  <w:rPrChange w:id="11280" w:author="Windows User" w:date="2019-09-19T02:04:00Z">
                    <w:rPr>
                      <w:rFonts w:cs="Times New Roman"/>
                      <w:sz w:val="22"/>
                    </w:rPr>
                  </w:rPrChange>
                </w:rPr>
                <w:t>Sistem menampilkan halaman form tambah data user</w:t>
              </w:r>
            </w:ins>
          </w:p>
          <w:p w14:paraId="68B456ED" w14:textId="77777777" w:rsidR="00911FAA" w:rsidRPr="0033182C" w:rsidRDefault="00911FAA" w:rsidP="00911FAA">
            <w:pPr>
              <w:pStyle w:val="ListParagraph"/>
              <w:numPr>
                <w:ilvl w:val="0"/>
                <w:numId w:val="61"/>
              </w:numPr>
              <w:spacing w:after="0" w:line="240" w:lineRule="auto"/>
              <w:rPr>
                <w:rFonts w:cs="Times New Roman"/>
              </w:rPr>
            </w:pPr>
            <w:ins w:id="11281" w:author="Windows User" w:date="2019-09-19T01:55:00Z">
              <w:r w:rsidRPr="0033182C">
                <w:rPr>
                  <w:rFonts w:cs="Times New Roman"/>
                  <w:rPrChange w:id="11282" w:author="Windows User" w:date="2019-09-19T02:04:00Z">
                    <w:rPr>
                      <w:rFonts w:cs="Times New Roman"/>
                      <w:sz w:val="22"/>
                    </w:rPr>
                  </w:rPrChange>
                </w:rPr>
                <w:t>Nama (varchar 20)</w:t>
              </w:r>
            </w:ins>
          </w:p>
          <w:p w14:paraId="06C806DE" w14:textId="77777777" w:rsidR="00911FAA" w:rsidRPr="0033182C" w:rsidRDefault="00911FAA" w:rsidP="00911FAA">
            <w:pPr>
              <w:pStyle w:val="ListParagraph"/>
              <w:numPr>
                <w:ilvl w:val="0"/>
                <w:numId w:val="61"/>
              </w:numPr>
              <w:spacing w:after="0" w:line="240" w:lineRule="auto"/>
              <w:rPr>
                <w:rFonts w:cs="Times New Roman"/>
              </w:rPr>
            </w:pPr>
            <w:ins w:id="11283" w:author="Windows User" w:date="2019-09-19T01:55:00Z">
              <w:r w:rsidRPr="0033182C">
                <w:rPr>
                  <w:rFonts w:cs="Times New Roman"/>
                  <w:rPrChange w:id="11284" w:author="Windows User" w:date="2019-09-19T02:04:00Z">
                    <w:rPr>
                      <w:rFonts w:cs="Times New Roman"/>
                      <w:sz w:val="22"/>
                    </w:rPr>
                  </w:rPrChange>
                </w:rPr>
                <w:t>Username (varchar 20)</w:t>
              </w:r>
            </w:ins>
          </w:p>
          <w:p w14:paraId="529BBFC9" w14:textId="32D3EA15" w:rsidR="00911FAA" w:rsidRPr="0033182C" w:rsidRDefault="00911FAA" w:rsidP="00911FAA">
            <w:pPr>
              <w:pStyle w:val="ListParagraph"/>
              <w:numPr>
                <w:ilvl w:val="0"/>
                <w:numId w:val="61"/>
              </w:numPr>
              <w:spacing w:after="0" w:line="240" w:lineRule="auto"/>
              <w:rPr>
                <w:rFonts w:cs="Times New Roman"/>
              </w:rPr>
            </w:pPr>
            <w:ins w:id="11285" w:author="Windows User" w:date="2019-09-19T01:55:00Z">
              <w:r w:rsidRPr="0033182C">
                <w:rPr>
                  <w:rFonts w:cs="Times New Roman"/>
                  <w:rPrChange w:id="11286" w:author="Windows User" w:date="2019-09-19T02:04:00Z">
                    <w:rPr>
                      <w:rFonts w:cs="Times New Roman"/>
                      <w:sz w:val="22"/>
                    </w:rPr>
                  </w:rPrChange>
                </w:rPr>
                <w:t>Password (varchar 20)</w:t>
              </w:r>
            </w:ins>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46F5091" w:rsidR="007755A2" w:rsidRPr="0033182C" w:rsidRDefault="007755A2" w:rsidP="007755A2">
      <w:pPr>
        <w:pStyle w:val="Caption"/>
        <w:keepNext/>
        <w:spacing w:after="0" w:line="360" w:lineRule="auto"/>
        <w:jc w:val="center"/>
        <w:rPr>
          <w:rFonts w:cs="Times New Roman"/>
          <w:i w:val="0"/>
          <w:color w:val="auto"/>
          <w:sz w:val="24"/>
          <w:szCs w:val="24"/>
        </w:rPr>
      </w:pPr>
      <w:bookmarkStart w:id="11287"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0367FF">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0367FF">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1287"/>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rPr>
          <w:ins w:id="11288" w:author="Windows User" w:date="2019-09-19T02:16:00Z"/>
        </w:trPr>
        <w:tc>
          <w:tcPr>
            <w:tcW w:w="4531" w:type="dxa"/>
          </w:tcPr>
          <w:p w14:paraId="0E552B88" w14:textId="77777777" w:rsidR="00755C33" w:rsidRPr="0033182C" w:rsidRDefault="00755C33" w:rsidP="007755A2">
            <w:pPr>
              <w:spacing w:after="0"/>
              <w:rPr>
                <w:ins w:id="11289" w:author="Windows User" w:date="2019-09-19T02:16:00Z"/>
                <w:rFonts w:cs="Times New Roman"/>
                <w:sz w:val="20"/>
                <w:szCs w:val="24"/>
                <w:lang w:val="en-ID"/>
              </w:rPr>
            </w:pPr>
            <w:ins w:id="11290" w:author="Windows User" w:date="2019-09-19T02:16:00Z">
              <w:r w:rsidRPr="0033182C">
                <w:rPr>
                  <w:rFonts w:cs="Times New Roman"/>
                  <w:b/>
                  <w:sz w:val="20"/>
                  <w:szCs w:val="24"/>
                </w:rPr>
                <w:t>Nama Usecase</w:t>
              </w:r>
            </w:ins>
          </w:p>
        </w:tc>
        <w:tc>
          <w:tcPr>
            <w:tcW w:w="3402" w:type="dxa"/>
            <w:gridSpan w:val="2"/>
          </w:tcPr>
          <w:p w14:paraId="7473AB6A" w14:textId="77777777" w:rsidR="00755C33" w:rsidRPr="0033182C" w:rsidRDefault="00755C33" w:rsidP="007755A2">
            <w:pPr>
              <w:spacing w:after="0"/>
              <w:rPr>
                <w:ins w:id="11291" w:author="Windows User" w:date="2019-09-19T02:16:00Z"/>
                <w:rFonts w:cs="Times New Roman"/>
                <w:sz w:val="20"/>
                <w:szCs w:val="24"/>
                <w:lang w:val="en-ID"/>
              </w:rPr>
            </w:pPr>
            <w:ins w:id="11292" w:author="Windows User" w:date="2019-09-19T02:16:00Z">
              <w:r w:rsidRPr="0033182C">
                <w:rPr>
                  <w:rFonts w:cs="Times New Roman"/>
                  <w:sz w:val="20"/>
                  <w:szCs w:val="24"/>
                </w:rPr>
                <w:t>History login</w:t>
              </w:r>
            </w:ins>
          </w:p>
        </w:tc>
      </w:tr>
      <w:tr w:rsidR="00755C33" w:rsidRPr="0033182C" w14:paraId="5EB17166" w14:textId="77777777" w:rsidTr="00986BA5">
        <w:trPr>
          <w:ins w:id="11293" w:author="Windows User" w:date="2019-09-19T02:16:00Z"/>
        </w:trPr>
        <w:tc>
          <w:tcPr>
            <w:tcW w:w="4531" w:type="dxa"/>
          </w:tcPr>
          <w:p w14:paraId="2303E5C0" w14:textId="77777777" w:rsidR="00755C33" w:rsidRPr="0033182C" w:rsidRDefault="00755C33" w:rsidP="00755C33">
            <w:pPr>
              <w:spacing w:after="0" w:line="240" w:lineRule="auto"/>
              <w:rPr>
                <w:ins w:id="11294" w:author="Windows User" w:date="2019-09-19T02:16:00Z"/>
                <w:rFonts w:cs="Times New Roman"/>
                <w:sz w:val="20"/>
                <w:szCs w:val="24"/>
                <w:lang w:val="en-ID"/>
              </w:rPr>
            </w:pPr>
            <w:ins w:id="11295" w:author="Windows User" w:date="2019-09-19T02:16:00Z">
              <w:r w:rsidRPr="0033182C">
                <w:rPr>
                  <w:rFonts w:cs="Times New Roman"/>
                  <w:b/>
                  <w:sz w:val="20"/>
                  <w:szCs w:val="24"/>
                </w:rPr>
                <w:t>Aktor</w:t>
              </w:r>
            </w:ins>
          </w:p>
        </w:tc>
        <w:tc>
          <w:tcPr>
            <w:tcW w:w="3402" w:type="dxa"/>
            <w:gridSpan w:val="2"/>
          </w:tcPr>
          <w:p w14:paraId="6791C7F8" w14:textId="77777777" w:rsidR="00755C33" w:rsidRPr="0033182C" w:rsidRDefault="00755C33" w:rsidP="00755C33">
            <w:pPr>
              <w:spacing w:after="0" w:line="240" w:lineRule="auto"/>
              <w:rPr>
                <w:ins w:id="11296" w:author="Windows User" w:date="2019-09-19T02:16:00Z"/>
                <w:rFonts w:cs="Times New Roman"/>
                <w:sz w:val="20"/>
                <w:szCs w:val="24"/>
                <w:lang w:val="en-ID"/>
              </w:rPr>
            </w:pPr>
            <w:ins w:id="11297" w:author="Windows User" w:date="2019-09-19T02:16:00Z">
              <w:r w:rsidRPr="0033182C">
                <w:rPr>
                  <w:rFonts w:cs="Times New Roman"/>
                  <w:sz w:val="20"/>
                  <w:szCs w:val="24"/>
                </w:rPr>
                <w:t xml:space="preserve">Admin </w:t>
              </w:r>
            </w:ins>
          </w:p>
        </w:tc>
      </w:tr>
      <w:tr w:rsidR="00755C33" w:rsidRPr="0033182C" w14:paraId="656B9B8A" w14:textId="77777777" w:rsidTr="00986BA5">
        <w:trPr>
          <w:ins w:id="11298" w:author="Windows User" w:date="2019-09-19T02:16:00Z"/>
        </w:trPr>
        <w:tc>
          <w:tcPr>
            <w:tcW w:w="4531" w:type="dxa"/>
          </w:tcPr>
          <w:p w14:paraId="58583D01" w14:textId="77777777" w:rsidR="00755C33" w:rsidRPr="0033182C" w:rsidRDefault="00755C33" w:rsidP="00755C33">
            <w:pPr>
              <w:spacing w:after="0" w:line="240" w:lineRule="auto"/>
              <w:rPr>
                <w:ins w:id="11299" w:author="Windows User" w:date="2019-09-19T02:16:00Z"/>
                <w:rFonts w:cs="Times New Roman"/>
                <w:sz w:val="20"/>
                <w:szCs w:val="24"/>
                <w:lang w:val="en-ID"/>
              </w:rPr>
            </w:pPr>
            <w:ins w:id="11300" w:author="Windows User" w:date="2019-09-19T02:16:00Z">
              <w:r w:rsidRPr="0033182C">
                <w:rPr>
                  <w:rFonts w:cs="Times New Roman"/>
                  <w:b/>
                  <w:sz w:val="20"/>
                  <w:szCs w:val="24"/>
                </w:rPr>
                <w:t>Deskripsi Singkat</w:t>
              </w:r>
            </w:ins>
          </w:p>
        </w:tc>
        <w:tc>
          <w:tcPr>
            <w:tcW w:w="3402" w:type="dxa"/>
            <w:gridSpan w:val="2"/>
          </w:tcPr>
          <w:p w14:paraId="4C293F3B" w14:textId="77777777" w:rsidR="00755C33" w:rsidRPr="0033182C" w:rsidRDefault="00755C33" w:rsidP="00755C33">
            <w:pPr>
              <w:spacing w:after="0" w:line="240" w:lineRule="auto"/>
              <w:rPr>
                <w:ins w:id="11301" w:author="Windows User" w:date="2019-09-19T02:16:00Z"/>
                <w:rFonts w:cs="Times New Roman"/>
                <w:sz w:val="20"/>
                <w:szCs w:val="24"/>
                <w:lang w:val="en-ID"/>
              </w:rPr>
            </w:pPr>
            <w:ins w:id="11302" w:author="Windows User" w:date="2019-09-19T02:16:00Z">
              <w:r w:rsidRPr="0033182C">
                <w:rPr>
                  <w:rFonts w:cs="Times New Roman"/>
                  <w:sz w:val="20"/>
                  <w:szCs w:val="24"/>
                </w:rPr>
                <w:t>Aktor melihat history login</w:t>
              </w:r>
            </w:ins>
          </w:p>
        </w:tc>
      </w:tr>
      <w:tr w:rsidR="00755C33" w:rsidRPr="0033182C" w14:paraId="1ABA34CA" w14:textId="77777777" w:rsidTr="00986BA5">
        <w:trPr>
          <w:ins w:id="11303" w:author="Windows User" w:date="2019-09-19T02:16:00Z"/>
        </w:trPr>
        <w:tc>
          <w:tcPr>
            <w:tcW w:w="4531" w:type="dxa"/>
          </w:tcPr>
          <w:p w14:paraId="6C3AE68E" w14:textId="77777777" w:rsidR="00755C33" w:rsidRPr="0033182C" w:rsidRDefault="00755C33" w:rsidP="00755C33">
            <w:pPr>
              <w:spacing w:after="0" w:line="240" w:lineRule="auto"/>
              <w:rPr>
                <w:ins w:id="11304" w:author="Windows User" w:date="2019-09-19T02:16:00Z"/>
                <w:rFonts w:cs="Times New Roman"/>
                <w:sz w:val="20"/>
                <w:szCs w:val="24"/>
                <w:lang w:val="en-ID"/>
              </w:rPr>
            </w:pPr>
            <w:ins w:id="11305" w:author="Windows User" w:date="2019-09-19T02:16:00Z">
              <w:r w:rsidRPr="0033182C">
                <w:rPr>
                  <w:rFonts w:cs="Times New Roman"/>
                  <w:b/>
                  <w:sz w:val="20"/>
                  <w:szCs w:val="24"/>
                </w:rPr>
                <w:t>Prekondisi</w:t>
              </w:r>
            </w:ins>
          </w:p>
        </w:tc>
        <w:tc>
          <w:tcPr>
            <w:tcW w:w="3402" w:type="dxa"/>
            <w:gridSpan w:val="2"/>
          </w:tcPr>
          <w:p w14:paraId="2AABC53B" w14:textId="77777777" w:rsidR="00755C33" w:rsidRPr="0033182C" w:rsidRDefault="00755C33" w:rsidP="00755C33">
            <w:pPr>
              <w:spacing w:after="0" w:line="240" w:lineRule="auto"/>
              <w:rPr>
                <w:ins w:id="11306" w:author="Windows User" w:date="2019-09-19T02:16:00Z"/>
                <w:rFonts w:cs="Times New Roman"/>
                <w:sz w:val="20"/>
                <w:szCs w:val="24"/>
                <w:lang w:val="en-ID"/>
              </w:rPr>
            </w:pPr>
            <w:ins w:id="11307" w:author="Windows User" w:date="2019-09-19T02:16:00Z">
              <w:r w:rsidRPr="0033182C">
                <w:rPr>
                  <w:rFonts w:cs="Times New Roman"/>
                  <w:sz w:val="20"/>
                  <w:szCs w:val="24"/>
                </w:rPr>
                <w:t>Aktor masuk halaman dashboard admin</w:t>
              </w:r>
            </w:ins>
          </w:p>
        </w:tc>
      </w:tr>
      <w:tr w:rsidR="00755C33" w:rsidRPr="0033182C" w14:paraId="75A0D28B" w14:textId="77777777" w:rsidTr="00986BA5">
        <w:trPr>
          <w:ins w:id="11308" w:author="Windows User" w:date="2019-09-19T02:16:00Z"/>
        </w:trPr>
        <w:tc>
          <w:tcPr>
            <w:tcW w:w="4531" w:type="dxa"/>
          </w:tcPr>
          <w:p w14:paraId="7487E061" w14:textId="77777777" w:rsidR="00755C33" w:rsidRPr="0033182C" w:rsidRDefault="00755C33" w:rsidP="00755C33">
            <w:pPr>
              <w:spacing w:after="0" w:line="240" w:lineRule="auto"/>
              <w:rPr>
                <w:ins w:id="11309" w:author="Windows User" w:date="2019-09-19T02:16:00Z"/>
                <w:rFonts w:cs="Times New Roman"/>
                <w:sz w:val="20"/>
                <w:szCs w:val="24"/>
                <w:lang w:val="en-ID"/>
              </w:rPr>
            </w:pPr>
            <w:ins w:id="11310" w:author="Windows User" w:date="2019-09-19T02:16:00Z">
              <w:r w:rsidRPr="0033182C">
                <w:rPr>
                  <w:rFonts w:cs="Times New Roman"/>
                  <w:b/>
                  <w:sz w:val="20"/>
                  <w:szCs w:val="24"/>
                </w:rPr>
                <w:t>Pascakondisi</w:t>
              </w:r>
            </w:ins>
          </w:p>
        </w:tc>
        <w:tc>
          <w:tcPr>
            <w:tcW w:w="3402" w:type="dxa"/>
            <w:gridSpan w:val="2"/>
          </w:tcPr>
          <w:p w14:paraId="1BB7CF85" w14:textId="77777777" w:rsidR="00755C33" w:rsidRPr="0033182C" w:rsidRDefault="00755C33" w:rsidP="00755C33">
            <w:pPr>
              <w:spacing w:after="0" w:line="240" w:lineRule="auto"/>
              <w:rPr>
                <w:ins w:id="11311" w:author="Windows User" w:date="2019-09-19T02:16:00Z"/>
                <w:rFonts w:cs="Times New Roman"/>
                <w:sz w:val="20"/>
                <w:szCs w:val="24"/>
                <w:lang w:val="en-ID"/>
              </w:rPr>
            </w:pPr>
            <w:ins w:id="11312" w:author="Windows User" w:date="2019-09-19T02:16:00Z">
              <w:r w:rsidRPr="0033182C">
                <w:rPr>
                  <w:rFonts w:cs="Times New Roman"/>
                  <w:sz w:val="20"/>
                  <w:szCs w:val="24"/>
                </w:rPr>
                <w:t>History login ditampilkan</w:t>
              </w:r>
            </w:ins>
          </w:p>
        </w:tc>
      </w:tr>
      <w:tr w:rsidR="00755C33" w:rsidRPr="0033182C" w14:paraId="3C6A168B" w14:textId="77777777" w:rsidTr="00986BA5">
        <w:trPr>
          <w:ins w:id="11313" w:author="Windows User" w:date="2019-09-19T02:16:00Z"/>
        </w:trPr>
        <w:tc>
          <w:tcPr>
            <w:tcW w:w="7933" w:type="dxa"/>
            <w:gridSpan w:val="3"/>
          </w:tcPr>
          <w:p w14:paraId="35BA054C" w14:textId="77777777" w:rsidR="00755C33" w:rsidRPr="0033182C" w:rsidRDefault="00755C33" w:rsidP="00755C33">
            <w:pPr>
              <w:spacing w:after="0" w:line="240" w:lineRule="auto"/>
              <w:jc w:val="center"/>
              <w:rPr>
                <w:ins w:id="11314" w:author="Windows User" w:date="2019-09-19T02:16:00Z"/>
                <w:rFonts w:cs="Times New Roman"/>
                <w:sz w:val="20"/>
                <w:szCs w:val="24"/>
              </w:rPr>
            </w:pPr>
            <w:ins w:id="11315" w:author="Windows User" w:date="2019-09-19T02:16:00Z">
              <w:r w:rsidRPr="0033182C">
                <w:rPr>
                  <w:rFonts w:cs="Times New Roman"/>
                  <w:b/>
                  <w:bCs/>
                  <w:sz w:val="20"/>
                  <w:szCs w:val="24"/>
                  <w:rPrChange w:id="11316" w:author="Windows User" w:date="2019-09-19T02:35:00Z">
                    <w:rPr>
                      <w:b/>
                      <w:bCs/>
                      <w:sz w:val="22"/>
                      <w:szCs w:val="24"/>
                    </w:rPr>
                  </w:rPrChange>
                </w:rPr>
                <w:t>Flow Event</w:t>
              </w:r>
            </w:ins>
          </w:p>
        </w:tc>
      </w:tr>
      <w:tr w:rsidR="00755C33" w:rsidRPr="0033182C" w14:paraId="1E46785C" w14:textId="77777777" w:rsidTr="00986BA5">
        <w:trPr>
          <w:ins w:id="11317" w:author="Windows User" w:date="2019-09-19T02:16:00Z"/>
        </w:trPr>
        <w:tc>
          <w:tcPr>
            <w:tcW w:w="7933" w:type="dxa"/>
            <w:gridSpan w:val="3"/>
          </w:tcPr>
          <w:p w14:paraId="4CEF957B" w14:textId="77777777" w:rsidR="00755C33" w:rsidRPr="0033182C" w:rsidRDefault="00755C33" w:rsidP="00755C33">
            <w:pPr>
              <w:spacing w:after="0" w:line="240" w:lineRule="auto"/>
              <w:jc w:val="center"/>
              <w:rPr>
                <w:ins w:id="11318" w:author="Windows User" w:date="2019-09-19T02:16:00Z"/>
                <w:rFonts w:cs="Times New Roman"/>
                <w:sz w:val="20"/>
                <w:szCs w:val="24"/>
              </w:rPr>
            </w:pPr>
            <w:ins w:id="11319" w:author="Windows User" w:date="2019-09-19T02:16:00Z">
              <w:r w:rsidRPr="0033182C">
                <w:rPr>
                  <w:rFonts w:cs="Times New Roman"/>
                  <w:b/>
                  <w:sz w:val="20"/>
                  <w:szCs w:val="24"/>
                  <w:rPrChange w:id="11320" w:author="Windows User" w:date="2019-09-19T02:35:00Z">
                    <w:rPr>
                      <w:b/>
                      <w:sz w:val="22"/>
                      <w:szCs w:val="24"/>
                    </w:rPr>
                  </w:rPrChange>
                </w:rPr>
                <w:t>Normal Flow : History login</w:t>
              </w:r>
            </w:ins>
          </w:p>
        </w:tc>
      </w:tr>
      <w:tr w:rsidR="00755C33" w:rsidRPr="0033182C" w14:paraId="3E76035E" w14:textId="77777777" w:rsidTr="00986BA5">
        <w:trPr>
          <w:trHeight w:val="371"/>
          <w:ins w:id="11321" w:author="Windows User" w:date="2019-09-19T02:16:00Z"/>
        </w:trPr>
        <w:tc>
          <w:tcPr>
            <w:tcW w:w="4604" w:type="dxa"/>
            <w:gridSpan w:val="2"/>
          </w:tcPr>
          <w:p w14:paraId="108431C0" w14:textId="77777777" w:rsidR="00755C33" w:rsidRPr="0033182C" w:rsidRDefault="00755C33" w:rsidP="00755C33">
            <w:pPr>
              <w:spacing w:after="0" w:line="240" w:lineRule="auto"/>
              <w:rPr>
                <w:ins w:id="11322" w:author="Windows User" w:date="2019-09-19T02:16:00Z"/>
                <w:rFonts w:cs="Times New Roman"/>
                <w:b/>
                <w:sz w:val="20"/>
                <w:szCs w:val="24"/>
                <w:rPrChange w:id="11323" w:author="Windows User" w:date="2019-09-19T02:32:00Z">
                  <w:rPr>
                    <w:ins w:id="11324" w:author="Windows User" w:date="2019-09-19T02:16:00Z"/>
                    <w:b/>
                    <w:sz w:val="22"/>
                    <w:szCs w:val="24"/>
                  </w:rPr>
                </w:rPrChange>
              </w:rPr>
            </w:pPr>
            <w:ins w:id="11325" w:author="Windows User" w:date="2019-09-19T02:16:00Z">
              <w:r w:rsidRPr="0033182C">
                <w:rPr>
                  <w:rFonts w:cs="Times New Roman"/>
                  <w:sz w:val="20"/>
                  <w:szCs w:val="24"/>
                  <w:rPrChange w:id="11326" w:author="Windows User" w:date="2019-09-19T02:32:00Z">
                    <w:rPr>
                      <w:sz w:val="22"/>
                      <w:szCs w:val="24"/>
                    </w:rPr>
                  </w:rPrChange>
                </w:rPr>
                <w:t>Aksi Aktor</w:t>
              </w:r>
            </w:ins>
          </w:p>
        </w:tc>
        <w:tc>
          <w:tcPr>
            <w:tcW w:w="3329" w:type="dxa"/>
          </w:tcPr>
          <w:p w14:paraId="3A753B70" w14:textId="77777777" w:rsidR="00755C33" w:rsidRPr="0033182C" w:rsidRDefault="00755C33" w:rsidP="00755C33">
            <w:pPr>
              <w:spacing w:after="0" w:line="240" w:lineRule="auto"/>
              <w:rPr>
                <w:ins w:id="11327" w:author="Windows User" w:date="2019-09-19T02:16:00Z"/>
                <w:rFonts w:cs="Times New Roman"/>
                <w:b/>
                <w:sz w:val="20"/>
                <w:szCs w:val="24"/>
                <w:rPrChange w:id="11328" w:author="Windows User" w:date="2019-09-19T02:32:00Z">
                  <w:rPr>
                    <w:ins w:id="11329" w:author="Windows User" w:date="2019-09-19T02:16:00Z"/>
                    <w:b/>
                    <w:sz w:val="22"/>
                    <w:szCs w:val="24"/>
                  </w:rPr>
                </w:rPrChange>
              </w:rPr>
            </w:pPr>
            <w:ins w:id="11330" w:author="Windows User" w:date="2019-09-19T02:16:00Z">
              <w:r w:rsidRPr="0033182C">
                <w:rPr>
                  <w:rFonts w:cs="Times New Roman"/>
                  <w:sz w:val="20"/>
                  <w:szCs w:val="24"/>
                  <w:rPrChange w:id="11331" w:author="Windows User" w:date="2019-09-19T02:32:00Z">
                    <w:rPr>
                      <w:sz w:val="22"/>
                      <w:szCs w:val="24"/>
                    </w:rPr>
                  </w:rPrChange>
                </w:rPr>
                <w:t>Reaksi Sistem</w:t>
              </w:r>
            </w:ins>
          </w:p>
        </w:tc>
      </w:tr>
      <w:tr w:rsidR="00755C33" w:rsidRPr="0033182C" w14:paraId="231AD4EB" w14:textId="77777777" w:rsidTr="00986BA5">
        <w:trPr>
          <w:trHeight w:val="371"/>
          <w:ins w:id="11332" w:author="Windows User" w:date="2019-09-19T02:16:00Z"/>
        </w:trPr>
        <w:tc>
          <w:tcPr>
            <w:tcW w:w="4604" w:type="dxa"/>
            <w:gridSpan w:val="2"/>
          </w:tcPr>
          <w:p w14:paraId="506BF228" w14:textId="77777777" w:rsidR="00755C33" w:rsidRPr="0033182C" w:rsidRDefault="00755C33" w:rsidP="00986BA5">
            <w:pPr>
              <w:pStyle w:val="ListParagraph"/>
              <w:numPr>
                <w:ilvl w:val="0"/>
                <w:numId w:val="11"/>
              </w:numPr>
              <w:spacing w:after="0" w:line="240" w:lineRule="auto"/>
              <w:jc w:val="left"/>
              <w:rPr>
                <w:ins w:id="11333" w:author="Windows User" w:date="2019-09-19T02:16:00Z"/>
                <w:rFonts w:cs="Times New Roman"/>
                <w:sz w:val="20"/>
                <w:szCs w:val="24"/>
                <w:rPrChange w:id="11334" w:author="Windows User" w:date="2019-09-19T02:32:00Z">
                  <w:rPr>
                    <w:ins w:id="11335" w:author="Windows User" w:date="2019-09-19T02:16:00Z"/>
                    <w:sz w:val="22"/>
                    <w:szCs w:val="24"/>
                  </w:rPr>
                </w:rPrChange>
              </w:rPr>
            </w:pPr>
            <w:ins w:id="11336" w:author="Windows User" w:date="2019-09-19T02:16:00Z">
              <w:r w:rsidRPr="0033182C">
                <w:rPr>
                  <w:rFonts w:cs="Times New Roman"/>
                  <w:sz w:val="20"/>
                  <w:szCs w:val="24"/>
                  <w:rPrChange w:id="11337" w:author="Windows User" w:date="2019-09-19T02:32:00Z">
                    <w:rPr>
                      <w:sz w:val="22"/>
                      <w:szCs w:val="24"/>
                    </w:rPr>
                  </w:rPrChange>
                </w:rPr>
                <w:t xml:space="preserve">Klik menu </w:t>
              </w:r>
            </w:ins>
            <w:r w:rsidRPr="0033182C">
              <w:rPr>
                <w:rFonts w:cs="Times New Roman"/>
                <w:sz w:val="20"/>
                <w:szCs w:val="24"/>
              </w:rPr>
              <w:t xml:space="preserve">user </w:t>
            </w:r>
            <w:ins w:id="11338" w:author="Windows User" w:date="2019-09-19T02:16:00Z">
              <w:r w:rsidRPr="0033182C">
                <w:rPr>
                  <w:rFonts w:cs="Times New Roman"/>
                  <w:sz w:val="20"/>
                  <w:szCs w:val="24"/>
                  <w:rPrChange w:id="11339" w:author="Windows User" w:date="2019-09-19T02:32:00Z">
                    <w:rPr>
                      <w:sz w:val="22"/>
                      <w:szCs w:val="24"/>
                    </w:rPr>
                  </w:rPrChange>
                </w:rPr>
                <w:t>pilih History login</w:t>
              </w:r>
            </w:ins>
          </w:p>
        </w:tc>
        <w:tc>
          <w:tcPr>
            <w:tcW w:w="3329" w:type="dxa"/>
          </w:tcPr>
          <w:p w14:paraId="5835CD89" w14:textId="77777777" w:rsidR="00755C33" w:rsidRPr="0033182C" w:rsidRDefault="00755C33" w:rsidP="00986BA5">
            <w:pPr>
              <w:spacing w:after="0" w:line="240" w:lineRule="auto"/>
              <w:jc w:val="left"/>
              <w:rPr>
                <w:ins w:id="11340" w:author="Windows User" w:date="2019-09-19T02:16:00Z"/>
                <w:rFonts w:cs="Times New Roman"/>
                <w:sz w:val="20"/>
                <w:szCs w:val="24"/>
                <w:rPrChange w:id="11341" w:author="Windows User" w:date="2019-09-19T02:32:00Z">
                  <w:rPr>
                    <w:ins w:id="11342" w:author="Windows User" w:date="2019-09-19T02:16:00Z"/>
                    <w:sz w:val="22"/>
                    <w:szCs w:val="24"/>
                  </w:rPr>
                </w:rPrChange>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ins w:id="11343" w:author="Windows User" w:date="2019-09-19T02:16:00Z">
              <w:r w:rsidRPr="0033182C">
                <w:rPr>
                  <w:rFonts w:cs="Times New Roman"/>
                  <w:sz w:val="20"/>
                  <w:szCs w:val="24"/>
                  <w:rPrChange w:id="11344" w:author="Windows User" w:date="2019-09-19T02:32:00Z">
                    <w:rPr>
                      <w:sz w:val="22"/>
                      <w:szCs w:val="24"/>
                    </w:rPr>
                  </w:rPrChange>
                </w:rPr>
                <w:t>Menampilkan data history login</w:t>
              </w:r>
            </w:ins>
          </w:p>
        </w:tc>
      </w:tr>
    </w:tbl>
    <w:p w14:paraId="5AC2720F" w14:textId="107C0673" w:rsidR="00755C33" w:rsidRPr="0033182C" w:rsidRDefault="00755C33" w:rsidP="00755C33">
      <w:pPr>
        <w:pStyle w:val="Caption"/>
        <w:keepNext/>
        <w:rPr>
          <w:rFonts w:cs="Times New Roman"/>
          <w:color w:val="auto"/>
        </w:rPr>
      </w:pPr>
    </w:p>
    <w:p w14:paraId="1C39FE87" w14:textId="5AD9D9D2" w:rsidR="007755A2" w:rsidRPr="0033182C" w:rsidRDefault="007755A2" w:rsidP="007755A2">
      <w:pPr>
        <w:pStyle w:val="Caption"/>
        <w:keepNext/>
        <w:jc w:val="center"/>
        <w:rPr>
          <w:rFonts w:cs="Times New Roman"/>
          <w:i w:val="0"/>
          <w:color w:val="auto"/>
          <w:sz w:val="22"/>
        </w:rPr>
      </w:pPr>
      <w:bookmarkStart w:id="11345"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1345"/>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rPr>
          <w:ins w:id="11346" w:author="Windows User" w:date="2019-09-19T02:16:00Z"/>
        </w:trPr>
        <w:tc>
          <w:tcPr>
            <w:tcW w:w="4531" w:type="dxa"/>
          </w:tcPr>
          <w:p w14:paraId="2FC9A454" w14:textId="77777777" w:rsidR="00755C33" w:rsidRPr="0033182C" w:rsidRDefault="00755C33" w:rsidP="00755C33">
            <w:pPr>
              <w:spacing w:after="0" w:line="240" w:lineRule="auto"/>
              <w:rPr>
                <w:ins w:id="11347" w:author="Windows User" w:date="2019-09-19T02:16:00Z"/>
                <w:rFonts w:cs="Times New Roman"/>
                <w:sz w:val="18"/>
                <w:szCs w:val="24"/>
                <w:lang w:val="en-ID"/>
                <w:rPrChange w:id="11348" w:author="Windows User" w:date="2019-09-19T02:35:00Z">
                  <w:rPr>
                    <w:ins w:id="11349" w:author="Windows User" w:date="2019-09-19T02:16:00Z"/>
                    <w:rFonts w:cs="Times New Roman"/>
                    <w:sz w:val="22"/>
                    <w:szCs w:val="24"/>
                    <w:lang w:val="en-ID"/>
                  </w:rPr>
                </w:rPrChange>
              </w:rPr>
            </w:pPr>
            <w:ins w:id="11350" w:author="Windows User" w:date="2019-09-19T02:16:00Z">
              <w:r w:rsidRPr="0033182C">
                <w:rPr>
                  <w:rFonts w:cs="Times New Roman"/>
                  <w:b/>
                  <w:sz w:val="18"/>
                  <w:szCs w:val="24"/>
                  <w:rPrChange w:id="11351" w:author="Windows User" w:date="2019-09-19T02:35:00Z">
                    <w:rPr>
                      <w:rFonts w:cs="Times New Roman"/>
                      <w:b/>
                      <w:sz w:val="22"/>
                      <w:szCs w:val="24"/>
                    </w:rPr>
                  </w:rPrChange>
                </w:rPr>
                <w:t>Nama Usecase</w:t>
              </w:r>
            </w:ins>
          </w:p>
        </w:tc>
        <w:tc>
          <w:tcPr>
            <w:tcW w:w="3402" w:type="dxa"/>
            <w:gridSpan w:val="2"/>
          </w:tcPr>
          <w:p w14:paraId="65B1EC3A" w14:textId="77777777" w:rsidR="00755C33" w:rsidRPr="0033182C" w:rsidRDefault="00755C33" w:rsidP="001C04EB">
            <w:pPr>
              <w:rPr>
                <w:ins w:id="11352" w:author="Windows User" w:date="2019-09-19T02:16:00Z"/>
                <w:rFonts w:cs="Times New Roman"/>
                <w:sz w:val="18"/>
                <w:rPrChange w:id="11353" w:author="Windows User" w:date="2019-09-19T02:29:00Z">
                  <w:rPr>
                    <w:ins w:id="11354" w:author="Windows User" w:date="2019-09-19T02:16:00Z"/>
                    <w:rFonts w:cs="Times New Roman"/>
                    <w:sz w:val="22"/>
                    <w:lang w:val="en-ID"/>
                  </w:rPr>
                </w:rPrChange>
              </w:rPr>
            </w:pPr>
            <w:ins w:id="11355" w:author="Windows User" w:date="2019-09-19T02:16:00Z">
              <w:r w:rsidRPr="0033182C">
                <w:rPr>
                  <w:rFonts w:cs="Times New Roman"/>
                  <w:sz w:val="18"/>
                </w:rPr>
                <w:t xml:space="preserve">Lihat </w:t>
              </w:r>
            </w:ins>
            <w:r w:rsidRPr="0033182C">
              <w:rPr>
                <w:rFonts w:cs="Times New Roman"/>
                <w:sz w:val="18"/>
              </w:rPr>
              <w:t>data history tracker</w:t>
            </w:r>
          </w:p>
        </w:tc>
      </w:tr>
      <w:tr w:rsidR="00755C33" w:rsidRPr="0033182C" w14:paraId="30FE751F" w14:textId="77777777" w:rsidTr="00986BA5">
        <w:trPr>
          <w:ins w:id="11356" w:author="Windows User" w:date="2019-09-19T02:16:00Z"/>
        </w:trPr>
        <w:tc>
          <w:tcPr>
            <w:tcW w:w="4531" w:type="dxa"/>
          </w:tcPr>
          <w:p w14:paraId="6E24F687" w14:textId="77777777" w:rsidR="00755C33" w:rsidRPr="0033182C" w:rsidRDefault="00755C33" w:rsidP="00755C33">
            <w:pPr>
              <w:spacing w:after="0" w:line="240" w:lineRule="auto"/>
              <w:rPr>
                <w:ins w:id="11357" w:author="Windows User" w:date="2019-09-19T02:16:00Z"/>
                <w:rFonts w:cs="Times New Roman"/>
                <w:sz w:val="18"/>
                <w:szCs w:val="24"/>
                <w:lang w:val="en-ID"/>
                <w:rPrChange w:id="11358" w:author="Windows User" w:date="2019-09-19T02:35:00Z">
                  <w:rPr>
                    <w:ins w:id="11359" w:author="Windows User" w:date="2019-09-19T02:16:00Z"/>
                    <w:rFonts w:cs="Times New Roman"/>
                    <w:sz w:val="22"/>
                    <w:szCs w:val="24"/>
                    <w:lang w:val="en-ID"/>
                  </w:rPr>
                </w:rPrChange>
              </w:rPr>
            </w:pPr>
            <w:ins w:id="11360" w:author="Windows User" w:date="2019-09-19T02:16:00Z">
              <w:r w:rsidRPr="0033182C">
                <w:rPr>
                  <w:rFonts w:cs="Times New Roman"/>
                  <w:b/>
                  <w:sz w:val="18"/>
                  <w:szCs w:val="24"/>
                  <w:rPrChange w:id="11361" w:author="Windows User" w:date="2019-09-19T02:35:00Z">
                    <w:rPr>
                      <w:rFonts w:cs="Times New Roman"/>
                      <w:b/>
                      <w:sz w:val="22"/>
                      <w:szCs w:val="24"/>
                    </w:rPr>
                  </w:rPrChange>
                </w:rPr>
                <w:t>Aktor</w:t>
              </w:r>
            </w:ins>
          </w:p>
        </w:tc>
        <w:tc>
          <w:tcPr>
            <w:tcW w:w="3402" w:type="dxa"/>
            <w:gridSpan w:val="2"/>
          </w:tcPr>
          <w:p w14:paraId="1B12882A" w14:textId="77777777" w:rsidR="00755C33" w:rsidRPr="0033182C" w:rsidRDefault="00755C33" w:rsidP="00755C33">
            <w:pPr>
              <w:spacing w:after="0" w:line="240" w:lineRule="auto"/>
              <w:rPr>
                <w:ins w:id="11362" w:author="Windows User" w:date="2019-09-19T02:16:00Z"/>
                <w:rFonts w:cs="Times New Roman"/>
                <w:sz w:val="18"/>
                <w:szCs w:val="24"/>
                <w:lang w:val="en-ID"/>
                <w:rPrChange w:id="11363" w:author="Windows User" w:date="2019-09-19T02:29:00Z">
                  <w:rPr>
                    <w:ins w:id="11364" w:author="Windows User" w:date="2019-09-19T02:16:00Z"/>
                    <w:rFonts w:cs="Times New Roman"/>
                    <w:sz w:val="22"/>
                    <w:szCs w:val="24"/>
                    <w:lang w:val="en-ID"/>
                  </w:rPr>
                </w:rPrChange>
              </w:rPr>
            </w:pPr>
            <w:ins w:id="11365" w:author="Windows User" w:date="2019-09-19T02:16:00Z">
              <w:r w:rsidRPr="0033182C">
                <w:rPr>
                  <w:rFonts w:cs="Times New Roman"/>
                  <w:sz w:val="18"/>
                  <w:szCs w:val="24"/>
                  <w:rPrChange w:id="11366" w:author="Windows User" w:date="2019-09-19T02:29:00Z">
                    <w:rPr>
                      <w:rFonts w:cs="Times New Roman"/>
                      <w:sz w:val="22"/>
                      <w:szCs w:val="24"/>
                    </w:rPr>
                  </w:rPrChange>
                </w:rPr>
                <w:t>Senua aktor</w:t>
              </w:r>
            </w:ins>
          </w:p>
        </w:tc>
      </w:tr>
      <w:tr w:rsidR="00755C33" w:rsidRPr="0033182C" w14:paraId="01984435" w14:textId="77777777" w:rsidTr="00986BA5">
        <w:trPr>
          <w:ins w:id="11367" w:author="Windows User" w:date="2019-09-19T02:16:00Z"/>
        </w:trPr>
        <w:tc>
          <w:tcPr>
            <w:tcW w:w="4531" w:type="dxa"/>
          </w:tcPr>
          <w:p w14:paraId="2CDFF324" w14:textId="77777777" w:rsidR="00755C33" w:rsidRPr="0033182C" w:rsidRDefault="00755C33" w:rsidP="00755C33">
            <w:pPr>
              <w:spacing w:after="0" w:line="240" w:lineRule="auto"/>
              <w:rPr>
                <w:ins w:id="11368" w:author="Windows User" w:date="2019-09-19T02:16:00Z"/>
                <w:rFonts w:cs="Times New Roman"/>
                <w:sz w:val="18"/>
                <w:szCs w:val="24"/>
                <w:lang w:val="en-ID"/>
                <w:rPrChange w:id="11369" w:author="Windows User" w:date="2019-09-19T02:35:00Z">
                  <w:rPr>
                    <w:ins w:id="11370" w:author="Windows User" w:date="2019-09-19T02:16:00Z"/>
                    <w:rFonts w:cs="Times New Roman"/>
                    <w:sz w:val="22"/>
                    <w:szCs w:val="24"/>
                    <w:lang w:val="en-ID"/>
                  </w:rPr>
                </w:rPrChange>
              </w:rPr>
            </w:pPr>
            <w:ins w:id="11371" w:author="Windows User" w:date="2019-09-19T02:16:00Z">
              <w:r w:rsidRPr="0033182C">
                <w:rPr>
                  <w:rFonts w:cs="Times New Roman"/>
                  <w:b/>
                  <w:sz w:val="18"/>
                  <w:szCs w:val="24"/>
                  <w:rPrChange w:id="11372" w:author="Windows User" w:date="2019-09-19T02:35:00Z">
                    <w:rPr>
                      <w:rFonts w:cs="Times New Roman"/>
                      <w:b/>
                      <w:sz w:val="22"/>
                      <w:szCs w:val="24"/>
                    </w:rPr>
                  </w:rPrChange>
                </w:rPr>
                <w:t>Deskripsi Singkat</w:t>
              </w:r>
            </w:ins>
          </w:p>
        </w:tc>
        <w:tc>
          <w:tcPr>
            <w:tcW w:w="3402" w:type="dxa"/>
            <w:gridSpan w:val="2"/>
          </w:tcPr>
          <w:p w14:paraId="267F6D7E" w14:textId="77777777" w:rsidR="00755C33" w:rsidRPr="0033182C" w:rsidRDefault="00755C33" w:rsidP="00755C33">
            <w:pPr>
              <w:spacing w:after="0" w:line="240" w:lineRule="auto"/>
              <w:rPr>
                <w:ins w:id="11373" w:author="Windows User" w:date="2019-09-19T02:16:00Z"/>
                <w:rFonts w:cs="Times New Roman"/>
                <w:sz w:val="18"/>
                <w:szCs w:val="24"/>
                <w:lang w:val="en-ID"/>
                <w:rPrChange w:id="11374" w:author="Windows User" w:date="2019-09-19T02:29:00Z">
                  <w:rPr>
                    <w:ins w:id="11375" w:author="Windows User" w:date="2019-09-19T02:16:00Z"/>
                    <w:rFonts w:cs="Times New Roman"/>
                    <w:sz w:val="22"/>
                    <w:szCs w:val="24"/>
                    <w:lang w:val="en-ID"/>
                  </w:rPr>
                </w:rPrChange>
              </w:rPr>
            </w:pPr>
            <w:ins w:id="11376" w:author="Windows User" w:date="2019-09-19T02:16:00Z">
              <w:r w:rsidRPr="0033182C">
                <w:rPr>
                  <w:rFonts w:cs="Times New Roman"/>
                  <w:sz w:val="18"/>
                  <w:szCs w:val="24"/>
                  <w:rPrChange w:id="11377" w:author="Windows User" w:date="2019-09-19T02:29:00Z">
                    <w:rPr>
                      <w:rFonts w:cs="Times New Roman"/>
                      <w:sz w:val="22"/>
                      <w:szCs w:val="24"/>
                    </w:rPr>
                  </w:rPrChange>
                </w:rPr>
                <w:t xml:space="preserve">Aktor melihat </w:t>
              </w:r>
            </w:ins>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rPr>
          <w:ins w:id="11378" w:author="Windows User" w:date="2019-09-19T02:16:00Z"/>
        </w:trPr>
        <w:tc>
          <w:tcPr>
            <w:tcW w:w="4531" w:type="dxa"/>
          </w:tcPr>
          <w:p w14:paraId="497D5907" w14:textId="77777777" w:rsidR="00755C33" w:rsidRPr="0033182C" w:rsidRDefault="00755C33" w:rsidP="00755C33">
            <w:pPr>
              <w:spacing w:after="0" w:line="240" w:lineRule="auto"/>
              <w:rPr>
                <w:ins w:id="11379" w:author="Windows User" w:date="2019-09-19T02:16:00Z"/>
                <w:rFonts w:cs="Times New Roman"/>
                <w:sz w:val="18"/>
                <w:szCs w:val="24"/>
                <w:lang w:val="en-ID"/>
                <w:rPrChange w:id="11380" w:author="Windows User" w:date="2019-09-19T02:35:00Z">
                  <w:rPr>
                    <w:ins w:id="11381" w:author="Windows User" w:date="2019-09-19T02:16:00Z"/>
                    <w:rFonts w:cs="Times New Roman"/>
                    <w:sz w:val="22"/>
                    <w:szCs w:val="24"/>
                    <w:lang w:val="en-ID"/>
                  </w:rPr>
                </w:rPrChange>
              </w:rPr>
            </w:pPr>
            <w:ins w:id="11382" w:author="Windows User" w:date="2019-09-19T02:16:00Z">
              <w:r w:rsidRPr="0033182C">
                <w:rPr>
                  <w:rFonts w:cs="Times New Roman"/>
                  <w:b/>
                  <w:sz w:val="18"/>
                  <w:szCs w:val="24"/>
                  <w:rPrChange w:id="11383" w:author="Windows User" w:date="2019-09-19T02:35:00Z">
                    <w:rPr>
                      <w:rFonts w:cs="Times New Roman"/>
                      <w:b/>
                      <w:sz w:val="22"/>
                      <w:szCs w:val="24"/>
                    </w:rPr>
                  </w:rPrChange>
                </w:rPr>
                <w:t>Prekondisi</w:t>
              </w:r>
            </w:ins>
          </w:p>
        </w:tc>
        <w:tc>
          <w:tcPr>
            <w:tcW w:w="3402" w:type="dxa"/>
            <w:gridSpan w:val="2"/>
          </w:tcPr>
          <w:p w14:paraId="68CD4F16" w14:textId="77777777" w:rsidR="00755C33" w:rsidRPr="0033182C" w:rsidRDefault="00755C33" w:rsidP="00755C33">
            <w:pPr>
              <w:spacing w:after="0" w:line="240" w:lineRule="auto"/>
              <w:rPr>
                <w:ins w:id="11384" w:author="Windows User" w:date="2019-09-19T02:16:00Z"/>
                <w:rFonts w:cs="Times New Roman"/>
                <w:sz w:val="18"/>
                <w:szCs w:val="24"/>
                <w:lang w:val="en-ID"/>
                <w:rPrChange w:id="11385" w:author="Windows User" w:date="2019-09-19T02:29:00Z">
                  <w:rPr>
                    <w:ins w:id="11386" w:author="Windows User" w:date="2019-09-19T02:16:00Z"/>
                    <w:rFonts w:cs="Times New Roman"/>
                    <w:sz w:val="22"/>
                    <w:szCs w:val="24"/>
                    <w:lang w:val="en-ID"/>
                  </w:rPr>
                </w:rPrChange>
              </w:rPr>
            </w:pPr>
            <w:ins w:id="11387" w:author="Windows User" w:date="2019-09-19T02:16:00Z">
              <w:r w:rsidRPr="0033182C">
                <w:rPr>
                  <w:rFonts w:cs="Times New Roman"/>
                  <w:sz w:val="18"/>
                  <w:szCs w:val="24"/>
                  <w:rPrChange w:id="11388" w:author="Windows User" w:date="2019-09-19T02:29:00Z">
                    <w:rPr>
                      <w:rFonts w:cs="Times New Roman"/>
                      <w:sz w:val="22"/>
                      <w:szCs w:val="24"/>
                    </w:rPr>
                  </w:rPrChange>
                </w:rPr>
                <w:t>Aktor masuk halaman dashboard masing-masing</w:t>
              </w:r>
            </w:ins>
          </w:p>
        </w:tc>
      </w:tr>
      <w:tr w:rsidR="00755C33" w:rsidRPr="0033182C" w14:paraId="57DF68C6" w14:textId="77777777" w:rsidTr="00986BA5">
        <w:trPr>
          <w:ins w:id="11389" w:author="Windows User" w:date="2019-09-19T02:16:00Z"/>
        </w:trPr>
        <w:tc>
          <w:tcPr>
            <w:tcW w:w="4531" w:type="dxa"/>
          </w:tcPr>
          <w:p w14:paraId="27FC1C47" w14:textId="77777777" w:rsidR="00755C33" w:rsidRPr="0033182C" w:rsidRDefault="00755C33" w:rsidP="00755C33">
            <w:pPr>
              <w:spacing w:after="0" w:line="240" w:lineRule="auto"/>
              <w:rPr>
                <w:ins w:id="11390" w:author="Windows User" w:date="2019-09-19T02:16:00Z"/>
                <w:rFonts w:cs="Times New Roman"/>
                <w:sz w:val="18"/>
                <w:szCs w:val="24"/>
                <w:lang w:val="en-ID"/>
                <w:rPrChange w:id="11391" w:author="Windows User" w:date="2019-09-19T02:35:00Z">
                  <w:rPr>
                    <w:ins w:id="11392" w:author="Windows User" w:date="2019-09-19T02:16:00Z"/>
                    <w:rFonts w:cs="Times New Roman"/>
                    <w:sz w:val="22"/>
                    <w:szCs w:val="24"/>
                    <w:lang w:val="en-ID"/>
                  </w:rPr>
                </w:rPrChange>
              </w:rPr>
            </w:pPr>
            <w:ins w:id="11393" w:author="Windows User" w:date="2019-09-19T02:16:00Z">
              <w:r w:rsidRPr="0033182C">
                <w:rPr>
                  <w:rFonts w:cs="Times New Roman"/>
                  <w:b/>
                  <w:sz w:val="18"/>
                  <w:szCs w:val="24"/>
                  <w:rPrChange w:id="11394" w:author="Windows User" w:date="2019-09-19T02:35:00Z">
                    <w:rPr>
                      <w:rFonts w:cs="Times New Roman"/>
                      <w:b/>
                      <w:sz w:val="22"/>
                      <w:szCs w:val="24"/>
                    </w:rPr>
                  </w:rPrChange>
                </w:rPr>
                <w:t>Pascakondisi</w:t>
              </w:r>
            </w:ins>
          </w:p>
        </w:tc>
        <w:tc>
          <w:tcPr>
            <w:tcW w:w="3402" w:type="dxa"/>
            <w:gridSpan w:val="2"/>
          </w:tcPr>
          <w:p w14:paraId="0DD5A31E" w14:textId="77777777" w:rsidR="00755C33" w:rsidRPr="0033182C" w:rsidRDefault="00755C33" w:rsidP="00755C33">
            <w:pPr>
              <w:spacing w:after="0" w:line="240" w:lineRule="auto"/>
              <w:rPr>
                <w:ins w:id="11395" w:author="Windows User" w:date="2019-09-19T02:16:00Z"/>
                <w:rFonts w:cs="Times New Roman"/>
                <w:sz w:val="18"/>
                <w:szCs w:val="24"/>
                <w:lang w:val="en-ID"/>
                <w:rPrChange w:id="11396" w:author="Windows User" w:date="2019-09-19T02:29:00Z">
                  <w:rPr>
                    <w:ins w:id="11397" w:author="Windows User" w:date="2019-09-19T02:16:00Z"/>
                    <w:rFonts w:cs="Times New Roman"/>
                    <w:sz w:val="22"/>
                    <w:szCs w:val="24"/>
                    <w:lang w:val="en-ID"/>
                  </w:rPr>
                </w:rPrChange>
              </w:rPr>
            </w:pPr>
            <w:ins w:id="11398" w:author="Windows User" w:date="2019-09-19T02:16:00Z">
              <w:r w:rsidRPr="0033182C">
                <w:rPr>
                  <w:rFonts w:cs="Times New Roman"/>
                  <w:sz w:val="18"/>
                  <w:szCs w:val="24"/>
                  <w:rPrChange w:id="11399" w:author="Windows User" w:date="2019-09-19T02:29:00Z">
                    <w:rPr>
                      <w:rFonts w:cs="Times New Roman"/>
                      <w:sz w:val="22"/>
                      <w:szCs w:val="24"/>
                    </w:rPr>
                  </w:rPrChange>
                </w:rPr>
                <w:t xml:space="preserve">Aktor dapat melihat </w:t>
              </w:r>
            </w:ins>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rPr>
          <w:ins w:id="11400" w:author="Windows User" w:date="2019-09-19T02:16:00Z"/>
        </w:trPr>
        <w:tc>
          <w:tcPr>
            <w:tcW w:w="7933" w:type="dxa"/>
            <w:gridSpan w:val="3"/>
          </w:tcPr>
          <w:p w14:paraId="30C35A95" w14:textId="77777777" w:rsidR="00755C33" w:rsidRPr="0033182C" w:rsidRDefault="00755C33" w:rsidP="00755C33">
            <w:pPr>
              <w:spacing w:after="0" w:line="240" w:lineRule="auto"/>
              <w:jc w:val="center"/>
              <w:rPr>
                <w:ins w:id="11401" w:author="Windows User" w:date="2019-09-19T02:16:00Z"/>
                <w:rFonts w:cs="Times New Roman"/>
                <w:sz w:val="18"/>
                <w:szCs w:val="24"/>
                <w:rPrChange w:id="11402" w:author="Windows User" w:date="2019-09-19T02:35:00Z">
                  <w:rPr>
                    <w:ins w:id="11403" w:author="Windows User" w:date="2019-09-19T02:16:00Z"/>
                    <w:rFonts w:cs="Times New Roman"/>
                    <w:sz w:val="22"/>
                    <w:szCs w:val="24"/>
                  </w:rPr>
                </w:rPrChange>
              </w:rPr>
            </w:pPr>
            <w:ins w:id="11404" w:author="Windows User" w:date="2019-09-19T02:16:00Z">
              <w:r w:rsidRPr="0033182C">
                <w:rPr>
                  <w:rFonts w:cs="Times New Roman"/>
                  <w:b/>
                  <w:bCs/>
                  <w:sz w:val="18"/>
                  <w:szCs w:val="24"/>
                  <w:rPrChange w:id="11405" w:author="Windows User" w:date="2019-09-19T02:35:00Z">
                    <w:rPr>
                      <w:b/>
                      <w:bCs/>
                      <w:sz w:val="22"/>
                      <w:szCs w:val="24"/>
                    </w:rPr>
                  </w:rPrChange>
                </w:rPr>
                <w:t>Flow Event</w:t>
              </w:r>
            </w:ins>
          </w:p>
        </w:tc>
      </w:tr>
      <w:tr w:rsidR="00755C33" w:rsidRPr="0033182C" w14:paraId="68183B1E" w14:textId="77777777" w:rsidTr="00986BA5">
        <w:trPr>
          <w:ins w:id="11406" w:author="Windows User" w:date="2019-09-19T02:16:00Z"/>
        </w:trPr>
        <w:tc>
          <w:tcPr>
            <w:tcW w:w="7933" w:type="dxa"/>
            <w:gridSpan w:val="3"/>
          </w:tcPr>
          <w:p w14:paraId="579AC8DA" w14:textId="77777777" w:rsidR="00755C33" w:rsidRPr="0033182C" w:rsidRDefault="00755C33" w:rsidP="00755C33">
            <w:pPr>
              <w:spacing w:after="0" w:line="240" w:lineRule="auto"/>
              <w:jc w:val="center"/>
              <w:rPr>
                <w:ins w:id="11407" w:author="Windows User" w:date="2019-09-19T02:16:00Z"/>
                <w:rFonts w:cs="Times New Roman"/>
                <w:sz w:val="18"/>
                <w:szCs w:val="24"/>
                <w:rPrChange w:id="11408" w:author="Windows User" w:date="2019-09-19T02:35:00Z">
                  <w:rPr>
                    <w:ins w:id="11409" w:author="Windows User" w:date="2019-09-19T02:16:00Z"/>
                    <w:rFonts w:cs="Times New Roman"/>
                    <w:sz w:val="22"/>
                    <w:szCs w:val="24"/>
                  </w:rPr>
                </w:rPrChange>
              </w:rPr>
            </w:pPr>
            <w:ins w:id="11410" w:author="Windows User" w:date="2019-09-19T02:16:00Z">
              <w:r w:rsidRPr="0033182C">
                <w:rPr>
                  <w:rFonts w:cs="Times New Roman"/>
                  <w:b/>
                  <w:sz w:val="18"/>
                  <w:szCs w:val="24"/>
                  <w:rPrChange w:id="11411" w:author="Windows User" w:date="2019-09-19T02:35:00Z">
                    <w:rPr>
                      <w:b/>
                      <w:sz w:val="22"/>
                      <w:szCs w:val="24"/>
                    </w:rPr>
                  </w:rPrChange>
                </w:rPr>
                <w:t xml:space="preserve">Normal Flow : </w:t>
              </w:r>
            </w:ins>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ins w:id="11412" w:author="Windows User" w:date="2019-09-19T02:16:00Z"/>
        </w:trPr>
        <w:tc>
          <w:tcPr>
            <w:tcW w:w="4604" w:type="dxa"/>
            <w:gridSpan w:val="2"/>
          </w:tcPr>
          <w:p w14:paraId="04A0EBA2" w14:textId="77777777" w:rsidR="00755C33" w:rsidRPr="0033182C" w:rsidRDefault="00755C33" w:rsidP="00755C33">
            <w:pPr>
              <w:spacing w:after="0" w:line="240" w:lineRule="auto"/>
              <w:rPr>
                <w:ins w:id="11413" w:author="Windows User" w:date="2019-09-19T02:16:00Z"/>
                <w:rFonts w:cs="Times New Roman"/>
                <w:b/>
                <w:sz w:val="18"/>
                <w:szCs w:val="24"/>
                <w:rPrChange w:id="11414" w:author="Windows User" w:date="2019-09-19T02:29:00Z">
                  <w:rPr>
                    <w:ins w:id="11415" w:author="Windows User" w:date="2019-09-19T02:16:00Z"/>
                    <w:b/>
                    <w:sz w:val="22"/>
                    <w:szCs w:val="24"/>
                  </w:rPr>
                </w:rPrChange>
              </w:rPr>
            </w:pPr>
            <w:ins w:id="11416" w:author="Windows User" w:date="2019-09-19T02:16:00Z">
              <w:r w:rsidRPr="0033182C">
                <w:rPr>
                  <w:rFonts w:cs="Times New Roman"/>
                  <w:sz w:val="18"/>
                  <w:szCs w:val="24"/>
                  <w:rPrChange w:id="11417" w:author="Windows User" w:date="2019-09-19T02:29:00Z">
                    <w:rPr>
                      <w:sz w:val="22"/>
                      <w:szCs w:val="24"/>
                    </w:rPr>
                  </w:rPrChange>
                </w:rPr>
                <w:t>Aksi Aktor</w:t>
              </w:r>
            </w:ins>
          </w:p>
        </w:tc>
        <w:tc>
          <w:tcPr>
            <w:tcW w:w="3329" w:type="dxa"/>
          </w:tcPr>
          <w:p w14:paraId="2C7C5163" w14:textId="77777777" w:rsidR="00755C33" w:rsidRPr="0033182C" w:rsidRDefault="00755C33" w:rsidP="00755C33">
            <w:pPr>
              <w:spacing w:after="0" w:line="240" w:lineRule="auto"/>
              <w:rPr>
                <w:ins w:id="11418" w:author="Windows User" w:date="2019-09-19T02:16:00Z"/>
                <w:rFonts w:cs="Times New Roman"/>
                <w:b/>
                <w:sz w:val="18"/>
                <w:szCs w:val="24"/>
                <w:rPrChange w:id="11419" w:author="Windows User" w:date="2019-09-19T02:29:00Z">
                  <w:rPr>
                    <w:ins w:id="11420" w:author="Windows User" w:date="2019-09-19T02:16:00Z"/>
                    <w:b/>
                    <w:sz w:val="22"/>
                    <w:szCs w:val="24"/>
                  </w:rPr>
                </w:rPrChange>
              </w:rPr>
            </w:pPr>
            <w:ins w:id="11421" w:author="Windows User" w:date="2019-09-19T02:16:00Z">
              <w:r w:rsidRPr="0033182C">
                <w:rPr>
                  <w:rFonts w:cs="Times New Roman"/>
                  <w:sz w:val="18"/>
                  <w:szCs w:val="24"/>
                  <w:rPrChange w:id="11422" w:author="Windows User" w:date="2019-09-19T02:29:00Z">
                    <w:rPr>
                      <w:sz w:val="22"/>
                      <w:szCs w:val="24"/>
                    </w:rPr>
                  </w:rPrChange>
                </w:rPr>
                <w:t>Reaksi Sistem</w:t>
              </w:r>
            </w:ins>
          </w:p>
        </w:tc>
      </w:tr>
      <w:tr w:rsidR="00755C33" w:rsidRPr="0033182C" w14:paraId="6FB0DB29" w14:textId="77777777" w:rsidTr="00986BA5">
        <w:trPr>
          <w:trHeight w:val="371"/>
          <w:ins w:id="11423" w:author="Windows User" w:date="2019-09-19T02:16:00Z"/>
        </w:trPr>
        <w:tc>
          <w:tcPr>
            <w:tcW w:w="4604" w:type="dxa"/>
            <w:gridSpan w:val="2"/>
          </w:tcPr>
          <w:p w14:paraId="31EDDB6B" w14:textId="77777777" w:rsidR="00755C33" w:rsidRPr="0033182C" w:rsidRDefault="00755C33" w:rsidP="00986BA5">
            <w:pPr>
              <w:pStyle w:val="ListParagraph"/>
              <w:numPr>
                <w:ilvl w:val="0"/>
                <w:numId w:val="12"/>
              </w:numPr>
              <w:spacing w:after="0" w:line="240" w:lineRule="auto"/>
              <w:rPr>
                <w:ins w:id="11424" w:author="Windows User" w:date="2019-09-19T02:16:00Z"/>
                <w:rFonts w:cs="Times New Roman"/>
                <w:sz w:val="18"/>
                <w:szCs w:val="24"/>
                <w:rPrChange w:id="11425" w:author="Windows User" w:date="2019-09-19T02:29:00Z">
                  <w:rPr>
                    <w:ins w:id="11426" w:author="Windows User" w:date="2019-09-19T02:16:00Z"/>
                    <w:sz w:val="22"/>
                    <w:szCs w:val="24"/>
                  </w:rPr>
                </w:rPrChange>
              </w:rPr>
            </w:pPr>
            <w:ins w:id="11427" w:author="Windows User" w:date="2019-09-19T02:16:00Z">
              <w:r w:rsidRPr="0033182C">
                <w:rPr>
                  <w:rFonts w:cs="Times New Roman"/>
                  <w:sz w:val="18"/>
                  <w:szCs w:val="24"/>
                  <w:rPrChange w:id="11428" w:author="Windows User" w:date="2019-09-19T02:29:00Z">
                    <w:rPr>
                      <w:sz w:val="22"/>
                      <w:szCs w:val="24"/>
                    </w:rPr>
                  </w:rPrChange>
                </w:rPr>
                <w:t xml:space="preserve">Klik </w:t>
              </w:r>
            </w:ins>
            <w:r w:rsidRPr="0033182C">
              <w:rPr>
                <w:rFonts w:cs="Times New Roman"/>
                <w:b/>
                <w:i/>
                <w:sz w:val="18"/>
              </w:rPr>
              <w:t>history tracker</w:t>
            </w:r>
          </w:p>
        </w:tc>
        <w:tc>
          <w:tcPr>
            <w:tcW w:w="3329" w:type="dxa"/>
          </w:tcPr>
          <w:p w14:paraId="0D0764C0" w14:textId="77777777" w:rsidR="00755C33" w:rsidRPr="0033182C" w:rsidRDefault="00755C33" w:rsidP="00986BA5">
            <w:pPr>
              <w:spacing w:after="0" w:line="240" w:lineRule="auto"/>
              <w:rPr>
                <w:ins w:id="11429" w:author="Windows User" w:date="2019-09-19T02:16:00Z"/>
                <w:rFonts w:cs="Times New Roman"/>
                <w:sz w:val="18"/>
                <w:szCs w:val="24"/>
                <w:rPrChange w:id="11430" w:author="Windows User" w:date="2019-09-19T02:29:00Z">
                  <w:rPr>
                    <w:ins w:id="11431" w:author="Windows User" w:date="2019-09-19T02:16:00Z"/>
                    <w:sz w:val="22"/>
                    <w:szCs w:val="24"/>
                  </w:rPr>
                </w:rPrChange>
              </w:rPr>
            </w:pPr>
          </w:p>
        </w:tc>
      </w:tr>
      <w:tr w:rsidR="00755C33" w:rsidRPr="0033182C" w14:paraId="775D8BA0" w14:textId="77777777" w:rsidTr="00101292">
        <w:trPr>
          <w:trHeight w:val="75"/>
          <w:ins w:id="11432" w:author="Windows User" w:date="2019-09-19T02:16:00Z"/>
        </w:trPr>
        <w:tc>
          <w:tcPr>
            <w:tcW w:w="4604" w:type="dxa"/>
            <w:gridSpan w:val="2"/>
          </w:tcPr>
          <w:p w14:paraId="6ED4A3AF" w14:textId="77777777" w:rsidR="00755C33" w:rsidRPr="0033182C" w:rsidRDefault="00755C33" w:rsidP="00986BA5">
            <w:pPr>
              <w:pStyle w:val="ListParagraph"/>
              <w:spacing w:after="0" w:line="240" w:lineRule="auto"/>
              <w:rPr>
                <w:ins w:id="11433" w:author="Windows User" w:date="2019-09-19T02:16:00Z"/>
                <w:rFonts w:cs="Times New Roman"/>
                <w:sz w:val="18"/>
                <w:szCs w:val="24"/>
                <w:rPrChange w:id="11434" w:author="Windows User" w:date="2019-09-19T02:29:00Z">
                  <w:rPr>
                    <w:ins w:id="11435" w:author="Windows User" w:date="2019-09-19T02:16:00Z"/>
                    <w:sz w:val="22"/>
                    <w:szCs w:val="24"/>
                  </w:rPr>
                </w:rPrChange>
              </w:rPr>
            </w:pPr>
          </w:p>
          <w:p w14:paraId="6E987113" w14:textId="77777777" w:rsidR="00755C33" w:rsidRPr="0033182C" w:rsidRDefault="00755C33" w:rsidP="00986BA5">
            <w:pPr>
              <w:spacing w:after="0" w:line="240" w:lineRule="auto"/>
              <w:rPr>
                <w:ins w:id="11436" w:author="Windows User" w:date="2019-09-19T02:16:00Z"/>
                <w:rFonts w:cs="Times New Roman"/>
                <w:b/>
                <w:sz w:val="18"/>
                <w:szCs w:val="24"/>
                <w:rPrChange w:id="11437" w:author="Windows User" w:date="2019-09-19T02:29:00Z">
                  <w:rPr>
                    <w:ins w:id="11438" w:author="Windows User" w:date="2019-09-19T02:16:00Z"/>
                    <w:b/>
                    <w:sz w:val="22"/>
                    <w:szCs w:val="24"/>
                  </w:rPr>
                </w:rPrChange>
              </w:rPr>
            </w:pPr>
          </w:p>
        </w:tc>
        <w:tc>
          <w:tcPr>
            <w:tcW w:w="3329" w:type="dxa"/>
          </w:tcPr>
          <w:p w14:paraId="6936D385" w14:textId="77777777" w:rsidR="00755C33" w:rsidRPr="0033182C" w:rsidRDefault="00755C33" w:rsidP="00986BA5">
            <w:pPr>
              <w:pStyle w:val="ListParagraph"/>
              <w:numPr>
                <w:ilvl w:val="0"/>
                <w:numId w:val="12"/>
              </w:numPr>
              <w:spacing w:after="0" w:line="240" w:lineRule="auto"/>
              <w:ind w:left="394"/>
              <w:rPr>
                <w:ins w:id="11439" w:author="Windows User" w:date="2019-09-19T02:16:00Z"/>
                <w:rFonts w:cs="Times New Roman"/>
                <w:sz w:val="18"/>
                <w:szCs w:val="24"/>
                <w:rPrChange w:id="11440" w:author="Windows User" w:date="2019-09-19T02:29:00Z">
                  <w:rPr>
                    <w:ins w:id="11441" w:author="Windows User" w:date="2019-09-19T02:16:00Z"/>
                    <w:sz w:val="22"/>
                    <w:szCs w:val="24"/>
                  </w:rPr>
                </w:rPrChange>
              </w:rPr>
            </w:pPr>
            <w:ins w:id="11442" w:author="Windows User" w:date="2019-09-19T02:16:00Z">
              <w:r w:rsidRPr="0033182C">
                <w:rPr>
                  <w:rFonts w:cs="Times New Roman"/>
                  <w:sz w:val="18"/>
                  <w:szCs w:val="24"/>
                  <w:rPrChange w:id="11443" w:author="Windows User" w:date="2019-09-19T02:29:00Z">
                    <w:rPr>
                      <w:sz w:val="22"/>
                      <w:szCs w:val="24"/>
                    </w:rPr>
                  </w:rPrChange>
                </w:rPr>
                <w:t xml:space="preserve">Menampilkan </w:t>
              </w:r>
            </w:ins>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1668122" w:rsidR="007755A2" w:rsidRPr="0033182C" w:rsidRDefault="007755A2" w:rsidP="007755A2">
      <w:pPr>
        <w:pStyle w:val="Caption"/>
        <w:keepNext/>
        <w:jc w:val="center"/>
        <w:rPr>
          <w:rFonts w:cs="Times New Roman"/>
          <w:i w:val="0"/>
          <w:color w:val="auto"/>
          <w:sz w:val="22"/>
        </w:rPr>
      </w:pPr>
      <w:bookmarkStart w:id="11444"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1444"/>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rPr>
          <w:ins w:id="11445" w:author="Windows User" w:date="2019-09-19T02:16:00Z"/>
        </w:trPr>
        <w:tc>
          <w:tcPr>
            <w:tcW w:w="4531" w:type="dxa"/>
          </w:tcPr>
          <w:p w14:paraId="67CD169F" w14:textId="77777777" w:rsidR="00755C33" w:rsidRPr="0033182C" w:rsidRDefault="00755C33" w:rsidP="00755C33">
            <w:pPr>
              <w:spacing w:after="0" w:line="240" w:lineRule="auto"/>
              <w:rPr>
                <w:ins w:id="11446" w:author="Windows User" w:date="2019-09-19T02:16:00Z"/>
                <w:rFonts w:cs="Times New Roman"/>
                <w:sz w:val="20"/>
                <w:szCs w:val="24"/>
                <w:lang w:val="en-ID"/>
                <w:rPrChange w:id="11447" w:author="Windows User" w:date="2019-09-19T02:58:00Z">
                  <w:rPr>
                    <w:ins w:id="11448" w:author="Windows User" w:date="2019-09-19T02:16:00Z"/>
                    <w:rFonts w:cs="Times New Roman"/>
                    <w:sz w:val="22"/>
                    <w:szCs w:val="24"/>
                    <w:lang w:val="en-ID"/>
                  </w:rPr>
                </w:rPrChange>
              </w:rPr>
            </w:pPr>
            <w:ins w:id="11449" w:author="Windows User" w:date="2019-09-19T02:16:00Z">
              <w:r w:rsidRPr="0033182C">
                <w:rPr>
                  <w:rFonts w:cs="Times New Roman"/>
                  <w:b/>
                  <w:sz w:val="20"/>
                  <w:szCs w:val="24"/>
                  <w:rPrChange w:id="11450" w:author="Windows User" w:date="2019-09-19T02:35:00Z">
                    <w:rPr>
                      <w:rFonts w:cs="Times New Roman"/>
                      <w:b/>
                      <w:sz w:val="22"/>
                      <w:szCs w:val="24"/>
                    </w:rPr>
                  </w:rPrChange>
                </w:rPr>
                <w:t>Nama Usecase</w:t>
              </w:r>
            </w:ins>
          </w:p>
        </w:tc>
        <w:tc>
          <w:tcPr>
            <w:tcW w:w="3402" w:type="dxa"/>
            <w:gridSpan w:val="2"/>
          </w:tcPr>
          <w:p w14:paraId="41E9CC6B" w14:textId="77777777" w:rsidR="00755C33" w:rsidRPr="0033182C" w:rsidRDefault="00755C33" w:rsidP="00755C33">
            <w:pPr>
              <w:spacing w:after="0" w:line="240" w:lineRule="auto"/>
              <w:rPr>
                <w:ins w:id="11451" w:author="Windows User" w:date="2019-09-19T02:16:00Z"/>
                <w:rFonts w:cs="Times New Roman"/>
                <w:sz w:val="20"/>
                <w:szCs w:val="24"/>
                <w:lang w:val="en-ID"/>
                <w:rPrChange w:id="11452" w:author="Windows User" w:date="2019-09-19T02:58:00Z">
                  <w:rPr>
                    <w:ins w:id="11453" w:author="Windows User" w:date="2019-09-19T02:16:00Z"/>
                    <w:rFonts w:cs="Times New Roman"/>
                    <w:sz w:val="22"/>
                    <w:szCs w:val="24"/>
                    <w:lang w:val="en-ID"/>
                  </w:rPr>
                </w:rPrChange>
              </w:rPr>
            </w:pPr>
            <w:ins w:id="11454" w:author="Windows User" w:date="2019-09-19T02:16:00Z">
              <w:r w:rsidRPr="0033182C">
                <w:rPr>
                  <w:rFonts w:cs="Times New Roman"/>
                  <w:b/>
                  <w:sz w:val="20"/>
                </w:rPr>
                <w:t xml:space="preserv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rPr>
          <w:ins w:id="11455" w:author="Windows User" w:date="2019-09-19T02:16:00Z"/>
        </w:trPr>
        <w:tc>
          <w:tcPr>
            <w:tcW w:w="4531" w:type="dxa"/>
          </w:tcPr>
          <w:p w14:paraId="505C26E6" w14:textId="77777777" w:rsidR="00755C33" w:rsidRPr="0033182C" w:rsidRDefault="00755C33" w:rsidP="00755C33">
            <w:pPr>
              <w:spacing w:after="0" w:line="240" w:lineRule="auto"/>
              <w:rPr>
                <w:ins w:id="11456" w:author="Windows User" w:date="2019-09-19T02:16:00Z"/>
                <w:rFonts w:cs="Times New Roman"/>
                <w:sz w:val="20"/>
                <w:szCs w:val="24"/>
                <w:lang w:val="en-ID"/>
                <w:rPrChange w:id="11457" w:author="Windows User" w:date="2019-09-19T02:58:00Z">
                  <w:rPr>
                    <w:ins w:id="11458" w:author="Windows User" w:date="2019-09-19T02:16:00Z"/>
                    <w:rFonts w:cs="Times New Roman"/>
                    <w:sz w:val="22"/>
                    <w:szCs w:val="24"/>
                    <w:lang w:val="en-ID"/>
                  </w:rPr>
                </w:rPrChange>
              </w:rPr>
            </w:pPr>
            <w:ins w:id="11459" w:author="Windows User" w:date="2019-09-19T02:16:00Z">
              <w:r w:rsidRPr="0033182C">
                <w:rPr>
                  <w:rFonts w:cs="Times New Roman"/>
                  <w:b/>
                  <w:sz w:val="20"/>
                  <w:szCs w:val="24"/>
                  <w:rPrChange w:id="11460" w:author="Windows User" w:date="2019-09-19T02:35:00Z">
                    <w:rPr>
                      <w:rFonts w:cs="Times New Roman"/>
                      <w:b/>
                      <w:sz w:val="22"/>
                      <w:szCs w:val="24"/>
                    </w:rPr>
                  </w:rPrChange>
                </w:rPr>
                <w:t>Aktor</w:t>
              </w:r>
            </w:ins>
          </w:p>
        </w:tc>
        <w:tc>
          <w:tcPr>
            <w:tcW w:w="3402" w:type="dxa"/>
            <w:gridSpan w:val="2"/>
          </w:tcPr>
          <w:p w14:paraId="7A4D1E6B" w14:textId="77777777" w:rsidR="00755C33" w:rsidRPr="0033182C" w:rsidRDefault="00755C33" w:rsidP="00755C33">
            <w:pPr>
              <w:spacing w:after="0" w:line="240" w:lineRule="auto"/>
              <w:rPr>
                <w:ins w:id="11461" w:author="Windows User" w:date="2019-09-19T02:16:00Z"/>
                <w:rFonts w:cs="Times New Roman"/>
                <w:sz w:val="20"/>
                <w:szCs w:val="24"/>
                <w:lang w:val="en-ID"/>
                <w:rPrChange w:id="11462" w:author="Windows User" w:date="2019-09-19T02:58:00Z">
                  <w:rPr>
                    <w:ins w:id="11463" w:author="Windows User" w:date="2019-09-19T02:16:00Z"/>
                    <w:rFonts w:cs="Times New Roman"/>
                    <w:sz w:val="22"/>
                    <w:szCs w:val="24"/>
                    <w:lang w:val="en-ID"/>
                  </w:rPr>
                </w:rPrChange>
              </w:rPr>
            </w:pPr>
            <w:ins w:id="11464" w:author="Windows User" w:date="2019-09-19T02:16:00Z">
              <w:r w:rsidRPr="0033182C">
                <w:rPr>
                  <w:rFonts w:cs="Times New Roman"/>
                  <w:sz w:val="20"/>
                  <w:szCs w:val="24"/>
                  <w:rPrChange w:id="11465" w:author="Windows User" w:date="2019-09-19T02:29:00Z">
                    <w:rPr>
                      <w:rFonts w:cs="Times New Roman"/>
                      <w:sz w:val="22"/>
                      <w:szCs w:val="24"/>
                    </w:rPr>
                  </w:rPrChange>
                </w:rPr>
                <w:t>Senua aktor</w:t>
              </w:r>
            </w:ins>
          </w:p>
        </w:tc>
      </w:tr>
      <w:tr w:rsidR="00755C33" w:rsidRPr="0033182C" w14:paraId="302AED1F" w14:textId="77777777" w:rsidTr="00986BA5">
        <w:trPr>
          <w:ins w:id="11466" w:author="Windows User" w:date="2019-09-19T02:16:00Z"/>
        </w:trPr>
        <w:tc>
          <w:tcPr>
            <w:tcW w:w="4531" w:type="dxa"/>
          </w:tcPr>
          <w:p w14:paraId="185763AC" w14:textId="77777777" w:rsidR="00755C33" w:rsidRPr="0033182C" w:rsidRDefault="00755C33" w:rsidP="00755C33">
            <w:pPr>
              <w:spacing w:after="0" w:line="240" w:lineRule="auto"/>
              <w:rPr>
                <w:ins w:id="11467" w:author="Windows User" w:date="2019-09-19T02:16:00Z"/>
                <w:rFonts w:cs="Times New Roman"/>
                <w:sz w:val="20"/>
                <w:szCs w:val="24"/>
                <w:lang w:val="en-ID"/>
                <w:rPrChange w:id="11468" w:author="Windows User" w:date="2019-09-19T02:58:00Z">
                  <w:rPr>
                    <w:ins w:id="11469" w:author="Windows User" w:date="2019-09-19T02:16:00Z"/>
                    <w:rFonts w:cs="Times New Roman"/>
                    <w:sz w:val="22"/>
                    <w:szCs w:val="24"/>
                    <w:lang w:val="en-ID"/>
                  </w:rPr>
                </w:rPrChange>
              </w:rPr>
            </w:pPr>
            <w:ins w:id="11470" w:author="Windows User" w:date="2019-09-19T02:16:00Z">
              <w:r w:rsidRPr="0033182C">
                <w:rPr>
                  <w:rFonts w:cs="Times New Roman"/>
                  <w:b/>
                  <w:sz w:val="20"/>
                  <w:szCs w:val="24"/>
                  <w:rPrChange w:id="11471" w:author="Windows User" w:date="2019-09-19T02:35:00Z">
                    <w:rPr>
                      <w:rFonts w:cs="Times New Roman"/>
                      <w:b/>
                      <w:sz w:val="22"/>
                      <w:szCs w:val="24"/>
                    </w:rPr>
                  </w:rPrChange>
                </w:rPr>
                <w:t>Deskripsi Singkat</w:t>
              </w:r>
            </w:ins>
          </w:p>
        </w:tc>
        <w:tc>
          <w:tcPr>
            <w:tcW w:w="3402" w:type="dxa"/>
            <w:gridSpan w:val="2"/>
          </w:tcPr>
          <w:p w14:paraId="6B978DE1" w14:textId="77777777" w:rsidR="00755C33" w:rsidRPr="0033182C" w:rsidRDefault="00755C33" w:rsidP="00755C33">
            <w:pPr>
              <w:spacing w:after="0" w:line="240" w:lineRule="auto"/>
              <w:rPr>
                <w:ins w:id="11472" w:author="Windows User" w:date="2019-09-19T02:16:00Z"/>
                <w:rFonts w:cs="Times New Roman"/>
                <w:sz w:val="20"/>
                <w:szCs w:val="24"/>
                <w:lang w:val="en-ID"/>
                <w:rPrChange w:id="11473" w:author="Windows User" w:date="2019-09-19T02:58:00Z">
                  <w:rPr>
                    <w:ins w:id="11474" w:author="Windows User" w:date="2019-09-19T02:16:00Z"/>
                    <w:rFonts w:cs="Times New Roman"/>
                    <w:sz w:val="22"/>
                    <w:szCs w:val="24"/>
                    <w:lang w:val="en-ID"/>
                  </w:rPr>
                </w:rPrChange>
              </w:rPr>
            </w:pPr>
            <w:ins w:id="11475" w:author="Windows User" w:date="2019-09-19T02:16:00Z">
              <w:r w:rsidRPr="0033182C">
                <w:rPr>
                  <w:rFonts w:cs="Times New Roman"/>
                  <w:sz w:val="20"/>
                  <w:szCs w:val="24"/>
                  <w:rPrChange w:id="11476" w:author="Windows User" w:date="2019-09-19T02:29:00Z">
                    <w:rPr>
                      <w:rFonts w:cs="Times New Roman"/>
                      <w:sz w:val="22"/>
                      <w:szCs w:val="24"/>
                    </w:rPr>
                  </w:rPrChange>
                </w:rPr>
                <w:t xml:space="preserve">Aktor melihat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rPr>
          <w:ins w:id="11477" w:author="Windows User" w:date="2019-09-19T02:16:00Z"/>
        </w:trPr>
        <w:tc>
          <w:tcPr>
            <w:tcW w:w="4531" w:type="dxa"/>
          </w:tcPr>
          <w:p w14:paraId="79D785D1" w14:textId="77777777" w:rsidR="00755C33" w:rsidRPr="0033182C" w:rsidRDefault="00755C33" w:rsidP="00755C33">
            <w:pPr>
              <w:spacing w:after="0" w:line="240" w:lineRule="auto"/>
              <w:rPr>
                <w:ins w:id="11478" w:author="Windows User" w:date="2019-09-19T02:16:00Z"/>
                <w:rFonts w:cs="Times New Roman"/>
                <w:sz w:val="20"/>
                <w:szCs w:val="24"/>
                <w:lang w:val="en-ID"/>
                <w:rPrChange w:id="11479" w:author="Windows User" w:date="2019-09-19T02:58:00Z">
                  <w:rPr>
                    <w:ins w:id="11480" w:author="Windows User" w:date="2019-09-19T02:16:00Z"/>
                    <w:rFonts w:cs="Times New Roman"/>
                    <w:sz w:val="22"/>
                    <w:szCs w:val="24"/>
                    <w:lang w:val="en-ID"/>
                  </w:rPr>
                </w:rPrChange>
              </w:rPr>
            </w:pPr>
            <w:ins w:id="11481" w:author="Windows User" w:date="2019-09-19T02:16:00Z">
              <w:r w:rsidRPr="0033182C">
                <w:rPr>
                  <w:rFonts w:cs="Times New Roman"/>
                  <w:b/>
                  <w:sz w:val="20"/>
                  <w:szCs w:val="24"/>
                  <w:rPrChange w:id="11482" w:author="Windows User" w:date="2019-09-19T02:35:00Z">
                    <w:rPr>
                      <w:rFonts w:cs="Times New Roman"/>
                      <w:b/>
                      <w:sz w:val="22"/>
                      <w:szCs w:val="24"/>
                    </w:rPr>
                  </w:rPrChange>
                </w:rPr>
                <w:t>Prekondisi</w:t>
              </w:r>
            </w:ins>
          </w:p>
        </w:tc>
        <w:tc>
          <w:tcPr>
            <w:tcW w:w="3402" w:type="dxa"/>
            <w:gridSpan w:val="2"/>
          </w:tcPr>
          <w:p w14:paraId="5C358EAC" w14:textId="77777777" w:rsidR="00755C33" w:rsidRPr="0033182C" w:rsidRDefault="00755C33" w:rsidP="00755C33">
            <w:pPr>
              <w:spacing w:after="0" w:line="240" w:lineRule="auto"/>
              <w:rPr>
                <w:ins w:id="11483" w:author="Windows User" w:date="2019-09-19T02:16:00Z"/>
                <w:rFonts w:cs="Times New Roman"/>
                <w:sz w:val="20"/>
                <w:szCs w:val="24"/>
                <w:lang w:val="en-ID"/>
                <w:rPrChange w:id="11484" w:author="Windows User" w:date="2019-09-19T02:58:00Z">
                  <w:rPr>
                    <w:ins w:id="11485" w:author="Windows User" w:date="2019-09-19T02:16:00Z"/>
                    <w:rFonts w:cs="Times New Roman"/>
                    <w:sz w:val="22"/>
                    <w:szCs w:val="24"/>
                    <w:lang w:val="en-ID"/>
                  </w:rPr>
                </w:rPrChange>
              </w:rPr>
            </w:pPr>
            <w:ins w:id="11486" w:author="Windows User" w:date="2019-09-19T02:16:00Z">
              <w:r w:rsidRPr="0033182C">
                <w:rPr>
                  <w:rFonts w:cs="Times New Roman"/>
                  <w:sz w:val="20"/>
                  <w:szCs w:val="24"/>
                  <w:rPrChange w:id="11487" w:author="Windows User" w:date="2019-09-19T02:29:00Z">
                    <w:rPr>
                      <w:rFonts w:cs="Times New Roman"/>
                      <w:sz w:val="22"/>
                      <w:szCs w:val="24"/>
                    </w:rPr>
                  </w:rPrChange>
                </w:rPr>
                <w:t>Aktor masuk halaman dashboard masing-masing</w:t>
              </w:r>
            </w:ins>
          </w:p>
        </w:tc>
      </w:tr>
      <w:tr w:rsidR="00755C33" w:rsidRPr="0033182C" w14:paraId="7E73B84E" w14:textId="77777777" w:rsidTr="00986BA5">
        <w:trPr>
          <w:ins w:id="11488" w:author="Windows User" w:date="2019-09-19T02:16:00Z"/>
        </w:trPr>
        <w:tc>
          <w:tcPr>
            <w:tcW w:w="4531" w:type="dxa"/>
          </w:tcPr>
          <w:p w14:paraId="16EED261" w14:textId="77777777" w:rsidR="00755C33" w:rsidRPr="0033182C" w:rsidRDefault="00755C33" w:rsidP="00755C33">
            <w:pPr>
              <w:spacing w:after="0" w:line="240" w:lineRule="auto"/>
              <w:rPr>
                <w:ins w:id="11489" w:author="Windows User" w:date="2019-09-19T02:16:00Z"/>
                <w:rFonts w:cs="Times New Roman"/>
                <w:sz w:val="20"/>
                <w:szCs w:val="24"/>
                <w:lang w:val="en-ID"/>
                <w:rPrChange w:id="11490" w:author="Windows User" w:date="2019-09-19T02:58:00Z">
                  <w:rPr>
                    <w:ins w:id="11491" w:author="Windows User" w:date="2019-09-19T02:16:00Z"/>
                    <w:rFonts w:cs="Times New Roman"/>
                    <w:sz w:val="22"/>
                    <w:szCs w:val="24"/>
                    <w:lang w:val="en-ID"/>
                  </w:rPr>
                </w:rPrChange>
              </w:rPr>
            </w:pPr>
            <w:ins w:id="11492" w:author="Windows User" w:date="2019-09-19T02:16:00Z">
              <w:r w:rsidRPr="0033182C">
                <w:rPr>
                  <w:rFonts w:cs="Times New Roman"/>
                  <w:b/>
                  <w:sz w:val="20"/>
                  <w:szCs w:val="24"/>
                  <w:rPrChange w:id="11493" w:author="Windows User" w:date="2019-09-19T02:35:00Z">
                    <w:rPr>
                      <w:rFonts w:cs="Times New Roman"/>
                      <w:b/>
                      <w:sz w:val="22"/>
                      <w:szCs w:val="24"/>
                    </w:rPr>
                  </w:rPrChange>
                </w:rPr>
                <w:t>Pascakondisi</w:t>
              </w:r>
            </w:ins>
          </w:p>
        </w:tc>
        <w:tc>
          <w:tcPr>
            <w:tcW w:w="3402" w:type="dxa"/>
            <w:gridSpan w:val="2"/>
          </w:tcPr>
          <w:p w14:paraId="63097FAB" w14:textId="77777777" w:rsidR="00755C33" w:rsidRPr="0033182C" w:rsidRDefault="00755C33" w:rsidP="00755C33">
            <w:pPr>
              <w:spacing w:after="0" w:line="240" w:lineRule="auto"/>
              <w:rPr>
                <w:ins w:id="11494" w:author="Windows User" w:date="2019-09-19T02:16:00Z"/>
                <w:rFonts w:cs="Times New Roman"/>
                <w:sz w:val="20"/>
                <w:szCs w:val="24"/>
                <w:lang w:val="en-ID"/>
                <w:rPrChange w:id="11495" w:author="Windows User" w:date="2019-09-19T02:58:00Z">
                  <w:rPr>
                    <w:ins w:id="11496" w:author="Windows User" w:date="2019-09-19T02:16:00Z"/>
                    <w:rFonts w:cs="Times New Roman"/>
                    <w:sz w:val="22"/>
                    <w:szCs w:val="24"/>
                    <w:lang w:val="en-ID"/>
                  </w:rPr>
                </w:rPrChange>
              </w:rPr>
            </w:pPr>
            <w:ins w:id="11497" w:author="Windows User" w:date="2019-09-19T02:16:00Z">
              <w:r w:rsidRPr="0033182C">
                <w:rPr>
                  <w:rFonts w:cs="Times New Roman"/>
                  <w:sz w:val="20"/>
                  <w:szCs w:val="24"/>
                  <w:rPrChange w:id="11498" w:author="Windows User" w:date="2019-09-19T02:29:00Z">
                    <w:rPr>
                      <w:rFonts w:cs="Times New Roman"/>
                      <w:sz w:val="22"/>
                      <w:szCs w:val="24"/>
                    </w:rPr>
                  </w:rPrChange>
                </w:rPr>
                <w:t xml:space="preserve">Aktor dapat melihat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rPr>
          <w:ins w:id="11499" w:author="Windows User" w:date="2019-09-19T02:16:00Z"/>
        </w:trPr>
        <w:tc>
          <w:tcPr>
            <w:tcW w:w="7933" w:type="dxa"/>
            <w:gridSpan w:val="3"/>
          </w:tcPr>
          <w:p w14:paraId="38728BD6" w14:textId="77777777" w:rsidR="00755C33" w:rsidRPr="0033182C" w:rsidRDefault="00755C33" w:rsidP="00755C33">
            <w:pPr>
              <w:spacing w:after="0" w:line="240" w:lineRule="auto"/>
              <w:jc w:val="center"/>
              <w:rPr>
                <w:ins w:id="11500" w:author="Windows User" w:date="2019-09-19T02:16:00Z"/>
                <w:rFonts w:cs="Times New Roman"/>
                <w:sz w:val="20"/>
                <w:szCs w:val="24"/>
                <w:rPrChange w:id="11501" w:author="Windows User" w:date="2019-09-19T02:58:00Z">
                  <w:rPr>
                    <w:ins w:id="11502" w:author="Windows User" w:date="2019-09-19T02:16:00Z"/>
                    <w:rFonts w:cs="Times New Roman"/>
                    <w:sz w:val="22"/>
                    <w:szCs w:val="24"/>
                  </w:rPr>
                </w:rPrChange>
              </w:rPr>
            </w:pPr>
            <w:ins w:id="11503" w:author="Windows User" w:date="2019-09-19T02:16:00Z">
              <w:r w:rsidRPr="0033182C">
                <w:rPr>
                  <w:rFonts w:cs="Times New Roman"/>
                  <w:b/>
                  <w:bCs/>
                  <w:sz w:val="20"/>
                  <w:szCs w:val="24"/>
                  <w:rPrChange w:id="11504" w:author="Windows User" w:date="2019-09-19T02:35:00Z">
                    <w:rPr>
                      <w:b/>
                      <w:bCs/>
                      <w:sz w:val="22"/>
                      <w:szCs w:val="24"/>
                    </w:rPr>
                  </w:rPrChange>
                </w:rPr>
                <w:t>Flow Event</w:t>
              </w:r>
            </w:ins>
          </w:p>
        </w:tc>
      </w:tr>
      <w:tr w:rsidR="00755C33" w:rsidRPr="0033182C" w14:paraId="6C37E91B" w14:textId="77777777" w:rsidTr="00986BA5">
        <w:trPr>
          <w:ins w:id="11505" w:author="Windows User" w:date="2019-09-19T02:16:00Z"/>
        </w:trPr>
        <w:tc>
          <w:tcPr>
            <w:tcW w:w="7933" w:type="dxa"/>
            <w:gridSpan w:val="3"/>
          </w:tcPr>
          <w:p w14:paraId="3BA2B649" w14:textId="77777777" w:rsidR="00755C33" w:rsidRPr="0033182C" w:rsidRDefault="00755C33" w:rsidP="00755C33">
            <w:pPr>
              <w:spacing w:after="0" w:line="240" w:lineRule="auto"/>
              <w:jc w:val="center"/>
              <w:rPr>
                <w:ins w:id="11506" w:author="Windows User" w:date="2019-09-19T02:16:00Z"/>
                <w:rFonts w:cs="Times New Roman"/>
                <w:sz w:val="20"/>
                <w:szCs w:val="24"/>
                <w:rPrChange w:id="11507" w:author="Windows User" w:date="2019-09-19T02:58:00Z">
                  <w:rPr>
                    <w:ins w:id="11508" w:author="Windows User" w:date="2019-09-19T02:16:00Z"/>
                    <w:rFonts w:cs="Times New Roman"/>
                    <w:sz w:val="22"/>
                    <w:szCs w:val="24"/>
                  </w:rPr>
                </w:rPrChange>
              </w:rPr>
            </w:pPr>
            <w:ins w:id="11509" w:author="Windows User" w:date="2019-09-19T02:16:00Z">
              <w:r w:rsidRPr="0033182C">
                <w:rPr>
                  <w:rFonts w:cs="Times New Roman"/>
                  <w:b/>
                  <w:sz w:val="20"/>
                  <w:szCs w:val="24"/>
                  <w:rPrChange w:id="11510" w:author="Windows User" w:date="2019-09-19T02:35:00Z">
                    <w:rPr>
                      <w:b/>
                      <w:sz w:val="22"/>
                      <w:szCs w:val="24"/>
                    </w:rPr>
                  </w:rPrChange>
                </w:rPr>
                <w:t xml:space="preserve">Normal Flow : </w:t>
              </w:r>
            </w:ins>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ins w:id="11511" w:author="Windows User" w:date="2019-09-19T02:16:00Z"/>
        </w:trPr>
        <w:tc>
          <w:tcPr>
            <w:tcW w:w="4604" w:type="dxa"/>
            <w:gridSpan w:val="2"/>
          </w:tcPr>
          <w:p w14:paraId="37F6A1CD" w14:textId="77777777" w:rsidR="00755C33" w:rsidRPr="0033182C" w:rsidRDefault="00755C33" w:rsidP="00755C33">
            <w:pPr>
              <w:spacing w:after="0" w:line="240" w:lineRule="auto"/>
              <w:rPr>
                <w:ins w:id="11512" w:author="Windows User" w:date="2019-09-19T02:16:00Z"/>
                <w:rFonts w:cs="Times New Roman"/>
                <w:b/>
                <w:sz w:val="20"/>
                <w:szCs w:val="24"/>
                <w:rPrChange w:id="11513" w:author="Windows User" w:date="2019-09-19T02:58:00Z">
                  <w:rPr>
                    <w:ins w:id="11514" w:author="Windows User" w:date="2019-09-19T02:16:00Z"/>
                    <w:b/>
                    <w:sz w:val="22"/>
                    <w:szCs w:val="24"/>
                  </w:rPr>
                </w:rPrChange>
              </w:rPr>
            </w:pPr>
            <w:ins w:id="11515" w:author="Windows User" w:date="2019-09-19T02:16:00Z">
              <w:r w:rsidRPr="0033182C">
                <w:rPr>
                  <w:rFonts w:cs="Times New Roman"/>
                  <w:sz w:val="20"/>
                  <w:szCs w:val="24"/>
                  <w:rPrChange w:id="11516" w:author="Windows User" w:date="2019-09-19T02:29:00Z">
                    <w:rPr>
                      <w:sz w:val="22"/>
                      <w:szCs w:val="24"/>
                    </w:rPr>
                  </w:rPrChange>
                </w:rPr>
                <w:t>Aksi Aktor</w:t>
              </w:r>
            </w:ins>
          </w:p>
        </w:tc>
        <w:tc>
          <w:tcPr>
            <w:tcW w:w="3329" w:type="dxa"/>
          </w:tcPr>
          <w:p w14:paraId="0BAA0C05" w14:textId="77777777" w:rsidR="00755C33" w:rsidRPr="0033182C" w:rsidRDefault="00755C33" w:rsidP="00755C33">
            <w:pPr>
              <w:spacing w:after="0" w:line="240" w:lineRule="auto"/>
              <w:rPr>
                <w:ins w:id="11517" w:author="Windows User" w:date="2019-09-19T02:16:00Z"/>
                <w:rFonts w:cs="Times New Roman"/>
                <w:b/>
                <w:sz w:val="20"/>
                <w:szCs w:val="24"/>
                <w:rPrChange w:id="11518" w:author="Windows User" w:date="2019-09-19T02:58:00Z">
                  <w:rPr>
                    <w:ins w:id="11519" w:author="Windows User" w:date="2019-09-19T02:16:00Z"/>
                    <w:b/>
                    <w:sz w:val="22"/>
                    <w:szCs w:val="24"/>
                  </w:rPr>
                </w:rPrChange>
              </w:rPr>
            </w:pPr>
            <w:ins w:id="11520" w:author="Windows User" w:date="2019-09-19T02:16:00Z">
              <w:r w:rsidRPr="0033182C">
                <w:rPr>
                  <w:rFonts w:cs="Times New Roman"/>
                  <w:sz w:val="20"/>
                  <w:szCs w:val="24"/>
                  <w:rPrChange w:id="11521" w:author="Windows User" w:date="2019-09-19T02:29:00Z">
                    <w:rPr>
                      <w:sz w:val="22"/>
                      <w:szCs w:val="24"/>
                    </w:rPr>
                  </w:rPrChange>
                </w:rPr>
                <w:t>Reaksi Sistem</w:t>
              </w:r>
            </w:ins>
          </w:p>
        </w:tc>
      </w:tr>
      <w:tr w:rsidR="00755C33" w:rsidRPr="0033182C" w14:paraId="00AEFAC7" w14:textId="77777777" w:rsidTr="00986BA5">
        <w:trPr>
          <w:trHeight w:val="371"/>
          <w:ins w:id="11522" w:author="Windows User" w:date="2019-09-19T02:16:00Z"/>
        </w:trPr>
        <w:tc>
          <w:tcPr>
            <w:tcW w:w="4604" w:type="dxa"/>
            <w:gridSpan w:val="2"/>
          </w:tcPr>
          <w:p w14:paraId="143E6F80" w14:textId="4265A891" w:rsidR="00755C33" w:rsidRPr="0033182C" w:rsidRDefault="00755C33" w:rsidP="00101292">
            <w:pPr>
              <w:pStyle w:val="ListParagraph"/>
              <w:numPr>
                <w:ilvl w:val="0"/>
                <w:numId w:val="13"/>
              </w:numPr>
              <w:spacing w:after="0" w:line="240" w:lineRule="auto"/>
              <w:rPr>
                <w:ins w:id="11523" w:author="Windows User" w:date="2019-09-19T02:16:00Z"/>
                <w:rFonts w:cs="Times New Roman"/>
                <w:sz w:val="20"/>
                <w:szCs w:val="24"/>
                <w:rPrChange w:id="11524" w:author="Windows User" w:date="2019-09-19T02:58:00Z">
                  <w:rPr>
                    <w:ins w:id="11525" w:author="Windows User" w:date="2019-09-19T02:16:00Z"/>
                    <w:sz w:val="22"/>
                    <w:szCs w:val="24"/>
                  </w:rPr>
                </w:rPrChange>
              </w:rPr>
            </w:pPr>
            <w:ins w:id="11526" w:author="Windows User" w:date="2019-09-19T02:16:00Z">
              <w:r w:rsidRPr="0033182C">
                <w:rPr>
                  <w:rFonts w:cs="Times New Roman"/>
                  <w:sz w:val="20"/>
                  <w:szCs w:val="24"/>
                  <w:rPrChange w:id="11527" w:author="Windows User" w:date="2019-09-19T02:29:00Z">
                    <w:rPr>
                      <w:sz w:val="22"/>
                      <w:szCs w:val="24"/>
                    </w:rPr>
                  </w:rPrChange>
                </w:rPr>
                <w:t xml:space="preserve">Klik </w:t>
              </w:r>
            </w:ins>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33182C" w:rsidRDefault="00755C33" w:rsidP="00986BA5">
            <w:pPr>
              <w:spacing w:after="0" w:line="240" w:lineRule="auto"/>
              <w:rPr>
                <w:ins w:id="11528" w:author="Windows User" w:date="2019-09-19T02:16:00Z"/>
                <w:rFonts w:cs="Times New Roman"/>
                <w:sz w:val="20"/>
                <w:szCs w:val="24"/>
                <w:rPrChange w:id="11529" w:author="Windows User" w:date="2019-09-19T02:58:00Z">
                  <w:rPr>
                    <w:ins w:id="11530" w:author="Windows User" w:date="2019-09-19T02:16:00Z"/>
                    <w:sz w:val="22"/>
                    <w:szCs w:val="24"/>
                  </w:rPr>
                </w:rPrChange>
              </w:rPr>
            </w:pPr>
          </w:p>
        </w:tc>
      </w:tr>
      <w:tr w:rsidR="00755C33" w:rsidRPr="0033182C" w14:paraId="157A32D9" w14:textId="77777777" w:rsidTr="00986BA5">
        <w:trPr>
          <w:trHeight w:val="370"/>
          <w:ins w:id="11531" w:author="Windows User" w:date="2019-09-19T02:16:00Z"/>
        </w:trPr>
        <w:tc>
          <w:tcPr>
            <w:tcW w:w="4604" w:type="dxa"/>
            <w:gridSpan w:val="2"/>
          </w:tcPr>
          <w:p w14:paraId="53D7622F" w14:textId="7E078D48" w:rsidR="00755C33" w:rsidRPr="0033182C" w:rsidRDefault="00101292" w:rsidP="00101292">
            <w:pPr>
              <w:pStyle w:val="ListParagraph"/>
              <w:numPr>
                <w:ilvl w:val="0"/>
                <w:numId w:val="13"/>
              </w:numPr>
              <w:spacing w:after="0" w:line="240" w:lineRule="auto"/>
              <w:rPr>
                <w:ins w:id="11532" w:author="Windows User" w:date="2019-09-19T02:16:00Z"/>
                <w:rFonts w:cs="Times New Roman"/>
                <w:sz w:val="20"/>
                <w:szCs w:val="24"/>
                <w:rPrChange w:id="11533" w:author="Windows User" w:date="2019-09-19T02:29:00Z">
                  <w:rPr>
                    <w:ins w:id="11534" w:author="Windows User" w:date="2019-09-19T02:16:00Z"/>
                    <w:sz w:val="22"/>
                    <w:szCs w:val="24"/>
                  </w:rPr>
                </w:rPrChange>
              </w:rPr>
            </w:pPr>
            <w:r w:rsidRPr="0033182C">
              <w:rPr>
                <w:rFonts w:cs="Times New Roman"/>
                <w:sz w:val="20"/>
              </w:rPr>
              <w:t>Pilih no aktuator</w:t>
            </w:r>
          </w:p>
          <w:p w14:paraId="08DE8044" w14:textId="671A9277" w:rsidR="00755C33" w:rsidRPr="0033182C" w:rsidRDefault="00755C33" w:rsidP="00101292">
            <w:pPr>
              <w:pStyle w:val="ListParagraph"/>
              <w:spacing w:after="0" w:line="240" w:lineRule="auto"/>
              <w:rPr>
                <w:ins w:id="11535" w:author="Windows User" w:date="2019-09-19T02:16:00Z"/>
                <w:rFonts w:cs="Times New Roman"/>
                <w:sz w:val="20"/>
                <w:szCs w:val="24"/>
                <w:rPrChange w:id="11536" w:author="Windows User" w:date="2019-09-19T02:58:00Z">
                  <w:rPr>
                    <w:ins w:id="11537" w:author="Windows User" w:date="2019-09-19T02:16:00Z"/>
                    <w:b/>
                    <w:sz w:val="22"/>
                    <w:szCs w:val="24"/>
                  </w:rPr>
                </w:rPrChange>
              </w:rPr>
            </w:pPr>
          </w:p>
        </w:tc>
        <w:tc>
          <w:tcPr>
            <w:tcW w:w="3329" w:type="dxa"/>
          </w:tcPr>
          <w:p w14:paraId="5AEB71D1" w14:textId="7AA8FE59" w:rsidR="00755C33" w:rsidRPr="0033182C" w:rsidRDefault="00755C33" w:rsidP="00101292">
            <w:pPr>
              <w:pStyle w:val="ListParagraph"/>
              <w:spacing w:after="0" w:line="240" w:lineRule="auto"/>
              <w:rPr>
                <w:ins w:id="11538" w:author="Windows User" w:date="2019-09-19T02:16:00Z"/>
                <w:rFonts w:cs="Times New Roman"/>
                <w:sz w:val="20"/>
                <w:szCs w:val="24"/>
                <w:rPrChange w:id="11539" w:author="Windows User" w:date="2019-09-19T02:58:00Z">
                  <w:rPr>
                    <w:ins w:id="11540" w:author="Windows User" w:date="2019-09-19T02:16:00Z"/>
                    <w:sz w:val="22"/>
                    <w:szCs w:val="24"/>
                  </w:rPr>
                </w:rPrChange>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13AE6122" w:rsidR="007755A2" w:rsidRPr="0033182C" w:rsidRDefault="007755A2" w:rsidP="007755A2">
      <w:pPr>
        <w:pStyle w:val="Caption"/>
        <w:keepNext/>
        <w:jc w:val="center"/>
        <w:rPr>
          <w:rFonts w:cs="Times New Roman"/>
          <w:i w:val="0"/>
          <w:color w:val="auto"/>
          <w:sz w:val="22"/>
          <w:szCs w:val="22"/>
        </w:rPr>
      </w:pPr>
      <w:bookmarkStart w:id="11541"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0367FF">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0367FF">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1541"/>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rPr>
          <w:ins w:id="11542" w:author="Windows User" w:date="2019-09-19T02:16:00Z"/>
        </w:trPr>
        <w:tc>
          <w:tcPr>
            <w:tcW w:w="4531" w:type="dxa"/>
          </w:tcPr>
          <w:p w14:paraId="563CA71E" w14:textId="77777777" w:rsidR="00755C33" w:rsidRPr="0033182C" w:rsidRDefault="00755C33" w:rsidP="00755C33">
            <w:pPr>
              <w:spacing w:after="0" w:line="240" w:lineRule="auto"/>
              <w:rPr>
                <w:ins w:id="11543" w:author="Windows User" w:date="2019-09-19T02:16:00Z"/>
                <w:rFonts w:cs="Times New Roman"/>
                <w:sz w:val="16"/>
                <w:szCs w:val="16"/>
                <w:lang w:val="en-ID"/>
                <w:rPrChange w:id="11544" w:author="Windows User" w:date="2019-09-19T03:09:00Z">
                  <w:rPr>
                    <w:ins w:id="11545" w:author="Windows User" w:date="2019-09-19T02:16:00Z"/>
                    <w:rFonts w:cs="Times New Roman"/>
                    <w:sz w:val="22"/>
                    <w:szCs w:val="24"/>
                    <w:lang w:val="en-ID"/>
                  </w:rPr>
                </w:rPrChange>
              </w:rPr>
            </w:pPr>
            <w:ins w:id="11546" w:author="Windows User" w:date="2019-09-19T02:16:00Z">
              <w:r w:rsidRPr="0033182C">
                <w:rPr>
                  <w:rFonts w:cs="Times New Roman"/>
                  <w:b/>
                  <w:sz w:val="16"/>
                  <w:szCs w:val="16"/>
                  <w:rPrChange w:id="11547" w:author="Windows User" w:date="2019-09-19T03:09:00Z">
                    <w:rPr>
                      <w:rFonts w:cs="Times New Roman"/>
                      <w:b/>
                      <w:sz w:val="22"/>
                      <w:szCs w:val="24"/>
                    </w:rPr>
                  </w:rPrChange>
                </w:rPr>
                <w:t>Nama Usecase</w:t>
              </w:r>
            </w:ins>
          </w:p>
        </w:tc>
        <w:tc>
          <w:tcPr>
            <w:tcW w:w="3544" w:type="dxa"/>
            <w:gridSpan w:val="2"/>
          </w:tcPr>
          <w:p w14:paraId="6FE41126" w14:textId="77777777" w:rsidR="00755C33" w:rsidRPr="0033182C" w:rsidRDefault="00755C33" w:rsidP="00755C33">
            <w:pPr>
              <w:spacing w:after="0" w:line="240" w:lineRule="auto"/>
              <w:rPr>
                <w:ins w:id="11548" w:author="Windows User" w:date="2019-09-19T02:16:00Z"/>
                <w:rFonts w:cs="Times New Roman"/>
                <w:sz w:val="16"/>
                <w:szCs w:val="16"/>
                <w:lang w:val="en-ID"/>
                <w:rPrChange w:id="11549" w:author="Windows User" w:date="2019-09-19T03:09:00Z">
                  <w:rPr>
                    <w:ins w:id="11550" w:author="Windows User" w:date="2019-09-19T02:16:00Z"/>
                    <w:rFonts w:cs="Times New Roman"/>
                    <w:sz w:val="22"/>
                    <w:szCs w:val="24"/>
                    <w:lang w:val="en-ID"/>
                  </w:rPr>
                </w:rPrChange>
              </w:rPr>
            </w:pPr>
            <w:ins w:id="11551" w:author="Windows User" w:date="2019-09-19T02:16:00Z">
              <w:r w:rsidRPr="0033182C">
                <w:rPr>
                  <w:rFonts w:cs="Times New Roman"/>
                  <w:sz w:val="16"/>
                  <w:szCs w:val="16"/>
                  <w:rPrChange w:id="11552" w:author="Windows User" w:date="2019-09-19T03:09:00Z">
                    <w:rPr>
                      <w:rFonts w:cs="Times New Roman"/>
                      <w:sz w:val="22"/>
                      <w:szCs w:val="24"/>
                    </w:rPr>
                  </w:rPrChange>
                </w:rPr>
                <w:t>Lihat</w:t>
              </w:r>
              <w:r w:rsidRPr="0033182C">
                <w:rPr>
                  <w:rFonts w:cs="Times New Roman"/>
                  <w:i/>
                  <w:sz w:val="16"/>
                  <w:szCs w:val="16"/>
                  <w:rPrChange w:id="11553" w:author="Windows User" w:date="2019-09-19T03:09:00Z">
                    <w:rPr>
                      <w:rFonts w:cs="Times New Roman"/>
                      <w:sz w:val="22"/>
                      <w:szCs w:val="24"/>
                    </w:rPr>
                  </w:rPrChange>
                </w:rPr>
                <w:t xml:space="preserve"> </w:t>
              </w:r>
            </w:ins>
            <w:r w:rsidRPr="0033182C">
              <w:rPr>
                <w:rFonts w:cs="Times New Roman"/>
                <w:i/>
                <w:sz w:val="16"/>
                <w:szCs w:val="16"/>
              </w:rPr>
              <w:t>Lihat Grafik Sensor</w:t>
            </w:r>
          </w:p>
        </w:tc>
      </w:tr>
      <w:tr w:rsidR="00755C33" w:rsidRPr="0033182C" w14:paraId="55D967F0" w14:textId="77777777" w:rsidTr="00986BA5">
        <w:trPr>
          <w:ins w:id="11554" w:author="Windows User" w:date="2019-09-19T02:16:00Z"/>
        </w:trPr>
        <w:tc>
          <w:tcPr>
            <w:tcW w:w="4531" w:type="dxa"/>
          </w:tcPr>
          <w:p w14:paraId="1CDD0FC6" w14:textId="77777777" w:rsidR="00755C33" w:rsidRPr="0033182C" w:rsidRDefault="00755C33" w:rsidP="00755C33">
            <w:pPr>
              <w:spacing w:after="0" w:line="240" w:lineRule="auto"/>
              <w:rPr>
                <w:ins w:id="11555" w:author="Windows User" w:date="2019-09-19T02:16:00Z"/>
                <w:rFonts w:cs="Times New Roman"/>
                <w:sz w:val="16"/>
                <w:szCs w:val="16"/>
                <w:lang w:val="en-ID"/>
                <w:rPrChange w:id="11556" w:author="Windows User" w:date="2019-09-19T03:09:00Z">
                  <w:rPr>
                    <w:ins w:id="11557" w:author="Windows User" w:date="2019-09-19T02:16:00Z"/>
                    <w:rFonts w:cs="Times New Roman"/>
                    <w:sz w:val="22"/>
                    <w:szCs w:val="24"/>
                    <w:lang w:val="en-ID"/>
                  </w:rPr>
                </w:rPrChange>
              </w:rPr>
            </w:pPr>
            <w:ins w:id="11558" w:author="Windows User" w:date="2019-09-19T02:16:00Z">
              <w:r w:rsidRPr="0033182C">
                <w:rPr>
                  <w:rFonts w:cs="Times New Roman"/>
                  <w:b/>
                  <w:sz w:val="16"/>
                  <w:szCs w:val="16"/>
                  <w:rPrChange w:id="11559" w:author="Windows User" w:date="2019-09-19T03:09:00Z">
                    <w:rPr>
                      <w:rFonts w:cs="Times New Roman"/>
                      <w:b/>
                      <w:sz w:val="22"/>
                      <w:szCs w:val="24"/>
                    </w:rPr>
                  </w:rPrChange>
                </w:rPr>
                <w:t>Aktor</w:t>
              </w:r>
            </w:ins>
          </w:p>
        </w:tc>
        <w:tc>
          <w:tcPr>
            <w:tcW w:w="3544" w:type="dxa"/>
            <w:gridSpan w:val="2"/>
          </w:tcPr>
          <w:p w14:paraId="67B2EA75" w14:textId="77777777" w:rsidR="00755C33" w:rsidRPr="0033182C" w:rsidRDefault="00755C33" w:rsidP="00755C33">
            <w:pPr>
              <w:spacing w:after="0" w:line="240" w:lineRule="auto"/>
              <w:rPr>
                <w:ins w:id="11560" w:author="Windows User" w:date="2019-09-19T02:16:00Z"/>
                <w:rFonts w:cs="Times New Roman"/>
                <w:sz w:val="16"/>
                <w:szCs w:val="16"/>
                <w:lang w:val="en-ID"/>
                <w:rPrChange w:id="11561" w:author="Windows User" w:date="2019-09-19T03:09:00Z">
                  <w:rPr>
                    <w:ins w:id="11562" w:author="Windows User" w:date="2019-09-19T02:16:00Z"/>
                    <w:rFonts w:cs="Times New Roman"/>
                    <w:sz w:val="22"/>
                    <w:szCs w:val="24"/>
                    <w:lang w:val="en-ID"/>
                  </w:rPr>
                </w:rPrChange>
              </w:rPr>
            </w:pPr>
            <w:ins w:id="11563" w:author="Windows User" w:date="2019-09-19T02:16:00Z">
              <w:r w:rsidRPr="0033182C">
                <w:rPr>
                  <w:rFonts w:cs="Times New Roman"/>
                  <w:sz w:val="16"/>
                  <w:szCs w:val="16"/>
                  <w:rPrChange w:id="11564" w:author="Windows User" w:date="2019-09-19T03:09:00Z">
                    <w:rPr>
                      <w:rFonts w:cs="Times New Roman"/>
                      <w:sz w:val="22"/>
                      <w:szCs w:val="24"/>
                    </w:rPr>
                  </w:rPrChange>
                </w:rPr>
                <w:t>Senua aktor</w:t>
              </w:r>
            </w:ins>
          </w:p>
        </w:tc>
      </w:tr>
      <w:tr w:rsidR="00755C33" w:rsidRPr="0033182C" w14:paraId="4CA7FB0D" w14:textId="77777777" w:rsidTr="00986BA5">
        <w:trPr>
          <w:ins w:id="11565" w:author="Windows User" w:date="2019-09-19T02:16:00Z"/>
        </w:trPr>
        <w:tc>
          <w:tcPr>
            <w:tcW w:w="4531" w:type="dxa"/>
          </w:tcPr>
          <w:p w14:paraId="10754F70" w14:textId="77777777" w:rsidR="00755C33" w:rsidRPr="0033182C" w:rsidRDefault="00755C33" w:rsidP="00755C33">
            <w:pPr>
              <w:spacing w:after="0" w:line="240" w:lineRule="auto"/>
              <w:rPr>
                <w:ins w:id="11566" w:author="Windows User" w:date="2019-09-19T02:16:00Z"/>
                <w:rFonts w:cs="Times New Roman"/>
                <w:sz w:val="16"/>
                <w:szCs w:val="16"/>
                <w:lang w:val="en-ID"/>
                <w:rPrChange w:id="11567" w:author="Windows User" w:date="2019-09-19T03:09:00Z">
                  <w:rPr>
                    <w:ins w:id="11568" w:author="Windows User" w:date="2019-09-19T02:16:00Z"/>
                    <w:rFonts w:cs="Times New Roman"/>
                    <w:sz w:val="22"/>
                    <w:szCs w:val="24"/>
                    <w:lang w:val="en-ID"/>
                  </w:rPr>
                </w:rPrChange>
              </w:rPr>
            </w:pPr>
            <w:ins w:id="11569" w:author="Windows User" w:date="2019-09-19T02:16:00Z">
              <w:r w:rsidRPr="0033182C">
                <w:rPr>
                  <w:rFonts w:cs="Times New Roman"/>
                  <w:b/>
                  <w:sz w:val="16"/>
                  <w:szCs w:val="16"/>
                  <w:rPrChange w:id="11570" w:author="Windows User" w:date="2019-09-19T03:09:00Z">
                    <w:rPr>
                      <w:rFonts w:cs="Times New Roman"/>
                      <w:b/>
                      <w:sz w:val="22"/>
                      <w:szCs w:val="24"/>
                    </w:rPr>
                  </w:rPrChange>
                </w:rPr>
                <w:t>Deskripsi Singkat</w:t>
              </w:r>
            </w:ins>
          </w:p>
        </w:tc>
        <w:tc>
          <w:tcPr>
            <w:tcW w:w="3544" w:type="dxa"/>
            <w:gridSpan w:val="2"/>
          </w:tcPr>
          <w:p w14:paraId="7F7528B7" w14:textId="77777777" w:rsidR="00755C33" w:rsidRPr="0033182C" w:rsidRDefault="00755C33" w:rsidP="00755C33">
            <w:pPr>
              <w:spacing w:after="0" w:line="240" w:lineRule="auto"/>
              <w:rPr>
                <w:ins w:id="11571" w:author="Windows User" w:date="2019-09-19T02:16:00Z"/>
                <w:rFonts w:cs="Times New Roman"/>
                <w:sz w:val="16"/>
                <w:szCs w:val="16"/>
                <w:lang w:val="en-ID"/>
                <w:rPrChange w:id="11572" w:author="Windows User" w:date="2019-09-19T03:09:00Z">
                  <w:rPr>
                    <w:ins w:id="11573" w:author="Windows User" w:date="2019-09-19T02:16:00Z"/>
                    <w:rFonts w:cs="Times New Roman"/>
                    <w:sz w:val="22"/>
                    <w:szCs w:val="24"/>
                    <w:lang w:val="en-ID"/>
                  </w:rPr>
                </w:rPrChange>
              </w:rPr>
            </w:pPr>
            <w:ins w:id="11574" w:author="Windows User" w:date="2019-09-19T02:16:00Z">
              <w:r w:rsidRPr="0033182C">
                <w:rPr>
                  <w:rFonts w:cs="Times New Roman"/>
                  <w:sz w:val="16"/>
                  <w:szCs w:val="16"/>
                  <w:rPrChange w:id="11575" w:author="Windows User" w:date="2019-09-19T03:09:00Z">
                    <w:rPr>
                      <w:rFonts w:cs="Times New Roman"/>
                      <w:sz w:val="22"/>
                      <w:szCs w:val="24"/>
                    </w:rPr>
                  </w:rPrChange>
                </w:rPr>
                <w:t xml:space="preserve">Aktor melihat </w:t>
              </w:r>
            </w:ins>
            <w:r w:rsidRPr="0033182C">
              <w:rPr>
                <w:rFonts w:cs="Times New Roman"/>
                <w:sz w:val="16"/>
                <w:szCs w:val="16"/>
              </w:rPr>
              <w:t>Lihat Grafik Sensor</w:t>
            </w:r>
          </w:p>
        </w:tc>
      </w:tr>
      <w:tr w:rsidR="00755C33" w:rsidRPr="0033182C" w14:paraId="05315C42" w14:textId="77777777" w:rsidTr="00986BA5">
        <w:trPr>
          <w:ins w:id="11576" w:author="Windows User" w:date="2019-09-19T02:16:00Z"/>
        </w:trPr>
        <w:tc>
          <w:tcPr>
            <w:tcW w:w="4531" w:type="dxa"/>
          </w:tcPr>
          <w:p w14:paraId="63570440" w14:textId="77777777" w:rsidR="00755C33" w:rsidRPr="0033182C" w:rsidRDefault="00755C33" w:rsidP="00755C33">
            <w:pPr>
              <w:spacing w:after="0" w:line="240" w:lineRule="auto"/>
              <w:rPr>
                <w:ins w:id="11577" w:author="Windows User" w:date="2019-09-19T02:16:00Z"/>
                <w:rFonts w:cs="Times New Roman"/>
                <w:sz w:val="16"/>
                <w:szCs w:val="16"/>
                <w:lang w:val="en-ID"/>
                <w:rPrChange w:id="11578" w:author="Windows User" w:date="2019-09-19T03:09:00Z">
                  <w:rPr>
                    <w:ins w:id="11579" w:author="Windows User" w:date="2019-09-19T02:16:00Z"/>
                    <w:rFonts w:cs="Times New Roman"/>
                    <w:sz w:val="22"/>
                    <w:szCs w:val="24"/>
                    <w:lang w:val="en-ID"/>
                  </w:rPr>
                </w:rPrChange>
              </w:rPr>
            </w:pPr>
            <w:ins w:id="11580" w:author="Windows User" w:date="2019-09-19T02:16:00Z">
              <w:r w:rsidRPr="0033182C">
                <w:rPr>
                  <w:rFonts w:cs="Times New Roman"/>
                  <w:b/>
                  <w:sz w:val="16"/>
                  <w:szCs w:val="16"/>
                  <w:rPrChange w:id="11581" w:author="Windows User" w:date="2019-09-19T03:09:00Z">
                    <w:rPr>
                      <w:rFonts w:cs="Times New Roman"/>
                      <w:b/>
                      <w:sz w:val="22"/>
                      <w:szCs w:val="24"/>
                    </w:rPr>
                  </w:rPrChange>
                </w:rPr>
                <w:t>Prekondisi</w:t>
              </w:r>
            </w:ins>
          </w:p>
        </w:tc>
        <w:tc>
          <w:tcPr>
            <w:tcW w:w="3544" w:type="dxa"/>
            <w:gridSpan w:val="2"/>
          </w:tcPr>
          <w:p w14:paraId="1C4B05FC" w14:textId="77777777" w:rsidR="00755C33" w:rsidRPr="0033182C" w:rsidRDefault="00755C33" w:rsidP="00755C33">
            <w:pPr>
              <w:spacing w:after="0" w:line="240" w:lineRule="auto"/>
              <w:rPr>
                <w:ins w:id="11582" w:author="Windows User" w:date="2019-09-19T02:16:00Z"/>
                <w:rFonts w:cs="Times New Roman"/>
                <w:sz w:val="16"/>
                <w:szCs w:val="16"/>
                <w:lang w:val="en-ID"/>
                <w:rPrChange w:id="11583" w:author="Windows User" w:date="2019-09-19T03:09:00Z">
                  <w:rPr>
                    <w:ins w:id="11584" w:author="Windows User" w:date="2019-09-19T02:16:00Z"/>
                    <w:rFonts w:cs="Times New Roman"/>
                    <w:sz w:val="22"/>
                    <w:szCs w:val="24"/>
                    <w:lang w:val="en-ID"/>
                  </w:rPr>
                </w:rPrChange>
              </w:rPr>
            </w:pPr>
            <w:ins w:id="11585" w:author="Windows User" w:date="2019-09-19T02:16:00Z">
              <w:r w:rsidRPr="0033182C">
                <w:rPr>
                  <w:rFonts w:cs="Times New Roman"/>
                  <w:sz w:val="16"/>
                  <w:szCs w:val="16"/>
                  <w:rPrChange w:id="11586" w:author="Windows User" w:date="2019-09-19T03:09:00Z">
                    <w:rPr>
                      <w:rFonts w:cs="Times New Roman"/>
                      <w:sz w:val="22"/>
                      <w:szCs w:val="24"/>
                    </w:rPr>
                  </w:rPrChange>
                </w:rPr>
                <w:t>Aktor masuk halaman dashboard masing-masing</w:t>
              </w:r>
            </w:ins>
          </w:p>
        </w:tc>
      </w:tr>
      <w:tr w:rsidR="00755C33" w:rsidRPr="0033182C" w14:paraId="0FD6EA78" w14:textId="77777777" w:rsidTr="00986BA5">
        <w:trPr>
          <w:ins w:id="11587" w:author="Windows User" w:date="2019-09-19T02:16:00Z"/>
        </w:trPr>
        <w:tc>
          <w:tcPr>
            <w:tcW w:w="4531" w:type="dxa"/>
          </w:tcPr>
          <w:p w14:paraId="51ACFCEF" w14:textId="77777777" w:rsidR="00755C33" w:rsidRPr="0033182C" w:rsidRDefault="00755C33" w:rsidP="00755C33">
            <w:pPr>
              <w:spacing w:after="0" w:line="240" w:lineRule="auto"/>
              <w:rPr>
                <w:ins w:id="11588" w:author="Windows User" w:date="2019-09-19T02:16:00Z"/>
                <w:rFonts w:cs="Times New Roman"/>
                <w:sz w:val="16"/>
                <w:szCs w:val="16"/>
                <w:lang w:val="en-ID"/>
                <w:rPrChange w:id="11589" w:author="Windows User" w:date="2019-09-19T03:09:00Z">
                  <w:rPr>
                    <w:ins w:id="11590" w:author="Windows User" w:date="2019-09-19T02:16:00Z"/>
                    <w:rFonts w:cs="Times New Roman"/>
                    <w:sz w:val="22"/>
                    <w:szCs w:val="24"/>
                    <w:lang w:val="en-ID"/>
                  </w:rPr>
                </w:rPrChange>
              </w:rPr>
            </w:pPr>
            <w:ins w:id="11591" w:author="Windows User" w:date="2019-09-19T02:16:00Z">
              <w:r w:rsidRPr="0033182C">
                <w:rPr>
                  <w:rFonts w:cs="Times New Roman"/>
                  <w:b/>
                  <w:sz w:val="16"/>
                  <w:szCs w:val="16"/>
                  <w:rPrChange w:id="11592" w:author="Windows User" w:date="2019-09-19T03:09:00Z">
                    <w:rPr>
                      <w:rFonts w:cs="Times New Roman"/>
                      <w:b/>
                      <w:sz w:val="22"/>
                      <w:szCs w:val="24"/>
                    </w:rPr>
                  </w:rPrChange>
                </w:rPr>
                <w:t>Pascakondisi</w:t>
              </w:r>
            </w:ins>
          </w:p>
        </w:tc>
        <w:tc>
          <w:tcPr>
            <w:tcW w:w="3544" w:type="dxa"/>
            <w:gridSpan w:val="2"/>
          </w:tcPr>
          <w:p w14:paraId="74703610" w14:textId="77777777" w:rsidR="00755C33" w:rsidRPr="0033182C" w:rsidRDefault="00755C33" w:rsidP="00755C33">
            <w:pPr>
              <w:spacing w:after="0" w:line="240" w:lineRule="auto"/>
              <w:rPr>
                <w:ins w:id="11593" w:author="Windows User" w:date="2019-09-19T02:16:00Z"/>
                <w:rFonts w:cs="Times New Roman"/>
                <w:sz w:val="16"/>
                <w:szCs w:val="16"/>
                <w:lang w:val="en-ID"/>
                <w:rPrChange w:id="11594" w:author="Windows User" w:date="2019-09-19T03:09:00Z">
                  <w:rPr>
                    <w:ins w:id="11595" w:author="Windows User" w:date="2019-09-19T02:16:00Z"/>
                    <w:rFonts w:cs="Times New Roman"/>
                    <w:sz w:val="22"/>
                    <w:szCs w:val="24"/>
                    <w:lang w:val="en-ID"/>
                  </w:rPr>
                </w:rPrChange>
              </w:rPr>
            </w:pPr>
            <w:ins w:id="11596" w:author="Windows User" w:date="2019-09-19T02:16:00Z">
              <w:r w:rsidRPr="0033182C">
                <w:rPr>
                  <w:rFonts w:cs="Times New Roman"/>
                  <w:sz w:val="16"/>
                  <w:szCs w:val="16"/>
                  <w:rPrChange w:id="11597" w:author="Windows User" w:date="2019-09-19T03:09:00Z">
                    <w:rPr>
                      <w:rFonts w:cs="Times New Roman"/>
                      <w:sz w:val="22"/>
                      <w:szCs w:val="24"/>
                    </w:rPr>
                  </w:rPrChange>
                </w:rPr>
                <w:t xml:space="preserve">Aktor dapat melihat </w:t>
              </w:r>
            </w:ins>
            <w:r w:rsidRPr="0033182C">
              <w:rPr>
                <w:rFonts w:cs="Times New Roman"/>
                <w:sz w:val="16"/>
                <w:szCs w:val="16"/>
              </w:rPr>
              <w:t>Lihat Grafik Sensor</w:t>
            </w:r>
            <w:ins w:id="11598" w:author="Windows User" w:date="2019-09-19T02:16:00Z">
              <w:r w:rsidRPr="0033182C">
                <w:rPr>
                  <w:rFonts w:cs="Times New Roman"/>
                  <w:sz w:val="16"/>
                  <w:szCs w:val="16"/>
                  <w:rPrChange w:id="11599" w:author="Windows User" w:date="2019-09-19T03:09:00Z">
                    <w:rPr>
                      <w:rFonts w:cs="Times New Roman"/>
                      <w:sz w:val="22"/>
                      <w:szCs w:val="24"/>
                    </w:rPr>
                  </w:rPrChange>
                </w:rPr>
                <w:t xml:space="preserve"> </w:t>
              </w:r>
            </w:ins>
          </w:p>
        </w:tc>
      </w:tr>
      <w:tr w:rsidR="00755C33" w:rsidRPr="0033182C" w14:paraId="32D45B0A" w14:textId="77777777" w:rsidTr="00986BA5">
        <w:trPr>
          <w:ins w:id="11600" w:author="Windows User" w:date="2019-09-19T02:16:00Z"/>
        </w:trPr>
        <w:tc>
          <w:tcPr>
            <w:tcW w:w="8075" w:type="dxa"/>
            <w:gridSpan w:val="3"/>
          </w:tcPr>
          <w:p w14:paraId="42EDAB60" w14:textId="77777777" w:rsidR="00755C33" w:rsidRPr="0033182C" w:rsidRDefault="00755C33" w:rsidP="00755C33">
            <w:pPr>
              <w:spacing w:after="0" w:line="240" w:lineRule="auto"/>
              <w:jc w:val="center"/>
              <w:rPr>
                <w:ins w:id="11601" w:author="Windows User" w:date="2019-09-19T02:16:00Z"/>
                <w:rFonts w:cs="Times New Roman"/>
                <w:sz w:val="16"/>
                <w:szCs w:val="16"/>
                <w:rPrChange w:id="11602" w:author="Windows User" w:date="2019-09-19T03:09:00Z">
                  <w:rPr>
                    <w:ins w:id="11603" w:author="Windows User" w:date="2019-09-19T02:16:00Z"/>
                    <w:rFonts w:cs="Times New Roman"/>
                    <w:sz w:val="22"/>
                    <w:szCs w:val="24"/>
                  </w:rPr>
                </w:rPrChange>
              </w:rPr>
            </w:pPr>
            <w:ins w:id="11604" w:author="Windows User" w:date="2019-09-19T02:16:00Z">
              <w:r w:rsidRPr="0033182C">
                <w:rPr>
                  <w:rFonts w:cs="Times New Roman"/>
                  <w:b/>
                  <w:bCs/>
                  <w:sz w:val="16"/>
                  <w:szCs w:val="16"/>
                  <w:rPrChange w:id="11605" w:author="Windows User" w:date="2019-09-19T03:09:00Z">
                    <w:rPr>
                      <w:b/>
                      <w:bCs/>
                      <w:sz w:val="22"/>
                      <w:szCs w:val="24"/>
                    </w:rPr>
                  </w:rPrChange>
                </w:rPr>
                <w:t>Flow Event</w:t>
              </w:r>
            </w:ins>
          </w:p>
        </w:tc>
      </w:tr>
      <w:tr w:rsidR="00755C33" w:rsidRPr="0033182C" w14:paraId="2655F18B" w14:textId="77777777" w:rsidTr="00986BA5">
        <w:trPr>
          <w:ins w:id="11606" w:author="Windows User" w:date="2019-09-19T02:16:00Z"/>
        </w:trPr>
        <w:tc>
          <w:tcPr>
            <w:tcW w:w="8075" w:type="dxa"/>
            <w:gridSpan w:val="3"/>
          </w:tcPr>
          <w:p w14:paraId="17B56E52" w14:textId="77777777" w:rsidR="00755C33" w:rsidRPr="0033182C" w:rsidRDefault="00755C33" w:rsidP="00755C33">
            <w:pPr>
              <w:spacing w:after="0" w:line="240" w:lineRule="auto"/>
              <w:jc w:val="center"/>
              <w:rPr>
                <w:ins w:id="11607" w:author="Windows User" w:date="2019-09-19T02:16:00Z"/>
                <w:rFonts w:cs="Times New Roman"/>
                <w:sz w:val="16"/>
                <w:szCs w:val="16"/>
                <w:rPrChange w:id="11608" w:author="Windows User" w:date="2019-09-19T03:09:00Z">
                  <w:rPr>
                    <w:ins w:id="11609" w:author="Windows User" w:date="2019-09-19T02:16:00Z"/>
                    <w:rFonts w:cs="Times New Roman"/>
                    <w:sz w:val="22"/>
                    <w:szCs w:val="24"/>
                  </w:rPr>
                </w:rPrChange>
              </w:rPr>
            </w:pPr>
            <w:ins w:id="11610" w:author="Windows User" w:date="2019-09-19T02:16:00Z">
              <w:r w:rsidRPr="0033182C">
                <w:rPr>
                  <w:rFonts w:cs="Times New Roman"/>
                  <w:b/>
                  <w:sz w:val="16"/>
                  <w:szCs w:val="16"/>
                  <w:rPrChange w:id="11611" w:author="Windows User" w:date="2019-09-19T03:09:00Z">
                    <w:rPr>
                      <w:b/>
                      <w:sz w:val="22"/>
                      <w:szCs w:val="24"/>
                    </w:rPr>
                  </w:rPrChange>
                </w:rPr>
                <w:t xml:space="preserve">Normal Flow : Lihat </w:t>
              </w:r>
            </w:ins>
            <w:r w:rsidRPr="0033182C">
              <w:rPr>
                <w:rFonts w:cs="Times New Roman"/>
                <w:b/>
                <w:sz w:val="16"/>
                <w:szCs w:val="16"/>
              </w:rPr>
              <w:t>Lihat Grafik Sensor</w:t>
            </w:r>
          </w:p>
        </w:tc>
      </w:tr>
      <w:tr w:rsidR="00755C33" w:rsidRPr="0033182C" w14:paraId="2118E744" w14:textId="77777777" w:rsidTr="00986BA5">
        <w:trPr>
          <w:trHeight w:val="517"/>
          <w:ins w:id="11612" w:author="Windows User" w:date="2019-09-19T02:16:00Z"/>
        </w:trPr>
        <w:tc>
          <w:tcPr>
            <w:tcW w:w="4604" w:type="dxa"/>
            <w:gridSpan w:val="2"/>
          </w:tcPr>
          <w:p w14:paraId="4A202C59" w14:textId="77777777" w:rsidR="00755C33" w:rsidRPr="0033182C" w:rsidRDefault="00755C33" w:rsidP="00755C33">
            <w:pPr>
              <w:spacing w:after="0" w:line="240" w:lineRule="auto"/>
              <w:rPr>
                <w:ins w:id="11613" w:author="Windows User" w:date="2019-09-19T02:16:00Z"/>
                <w:rFonts w:cs="Times New Roman"/>
                <w:b/>
                <w:sz w:val="16"/>
                <w:szCs w:val="16"/>
                <w:rPrChange w:id="11614" w:author="Windows User" w:date="2019-09-19T03:09:00Z">
                  <w:rPr>
                    <w:ins w:id="11615" w:author="Windows User" w:date="2019-09-19T02:16:00Z"/>
                    <w:b/>
                    <w:sz w:val="22"/>
                    <w:szCs w:val="24"/>
                  </w:rPr>
                </w:rPrChange>
              </w:rPr>
            </w:pPr>
            <w:ins w:id="11616" w:author="Windows User" w:date="2019-09-19T02:16:00Z">
              <w:r w:rsidRPr="0033182C">
                <w:rPr>
                  <w:rFonts w:cs="Times New Roman"/>
                  <w:sz w:val="16"/>
                  <w:szCs w:val="16"/>
                  <w:rPrChange w:id="11617" w:author="Windows User" w:date="2019-09-19T03:09:00Z">
                    <w:rPr>
                      <w:sz w:val="22"/>
                      <w:szCs w:val="24"/>
                    </w:rPr>
                  </w:rPrChange>
                </w:rPr>
                <w:t>Aksi Aktor</w:t>
              </w:r>
            </w:ins>
          </w:p>
        </w:tc>
        <w:tc>
          <w:tcPr>
            <w:tcW w:w="3471" w:type="dxa"/>
          </w:tcPr>
          <w:p w14:paraId="4F523DC7" w14:textId="77777777" w:rsidR="00755C33" w:rsidRPr="0033182C" w:rsidRDefault="00755C33" w:rsidP="00755C33">
            <w:pPr>
              <w:spacing w:after="0" w:line="240" w:lineRule="auto"/>
              <w:rPr>
                <w:ins w:id="11618" w:author="Windows User" w:date="2019-09-19T02:16:00Z"/>
                <w:rFonts w:cs="Times New Roman"/>
                <w:b/>
                <w:sz w:val="16"/>
                <w:szCs w:val="16"/>
                <w:rPrChange w:id="11619" w:author="Windows User" w:date="2019-09-19T03:09:00Z">
                  <w:rPr>
                    <w:ins w:id="11620" w:author="Windows User" w:date="2019-09-19T02:16:00Z"/>
                    <w:b/>
                    <w:sz w:val="22"/>
                    <w:szCs w:val="24"/>
                  </w:rPr>
                </w:rPrChange>
              </w:rPr>
            </w:pPr>
            <w:ins w:id="11621" w:author="Windows User" w:date="2019-09-19T02:16:00Z">
              <w:r w:rsidRPr="0033182C">
                <w:rPr>
                  <w:rFonts w:cs="Times New Roman"/>
                  <w:sz w:val="16"/>
                  <w:szCs w:val="16"/>
                  <w:rPrChange w:id="11622" w:author="Windows User" w:date="2019-09-19T03:09:00Z">
                    <w:rPr>
                      <w:sz w:val="22"/>
                      <w:szCs w:val="24"/>
                    </w:rPr>
                  </w:rPrChange>
                </w:rPr>
                <w:t>Reaksi Sistem</w:t>
              </w:r>
            </w:ins>
          </w:p>
        </w:tc>
      </w:tr>
      <w:tr w:rsidR="00755C33" w:rsidRPr="0033182C" w14:paraId="4355C655" w14:textId="77777777" w:rsidTr="00986BA5">
        <w:trPr>
          <w:trHeight w:val="371"/>
          <w:ins w:id="11623" w:author="Windows User" w:date="2019-09-19T02:16:00Z"/>
        </w:trPr>
        <w:tc>
          <w:tcPr>
            <w:tcW w:w="4604" w:type="dxa"/>
            <w:gridSpan w:val="2"/>
          </w:tcPr>
          <w:p w14:paraId="536CEBBA" w14:textId="77777777" w:rsidR="00755C33" w:rsidRPr="0033182C" w:rsidRDefault="00755C33" w:rsidP="00986BA5">
            <w:pPr>
              <w:pStyle w:val="ListParagraph"/>
              <w:numPr>
                <w:ilvl w:val="0"/>
                <w:numId w:val="18"/>
              </w:numPr>
              <w:spacing w:after="0" w:line="240" w:lineRule="auto"/>
              <w:rPr>
                <w:ins w:id="11624" w:author="Windows User" w:date="2019-09-19T02:16:00Z"/>
                <w:rFonts w:cs="Times New Roman"/>
                <w:sz w:val="18"/>
                <w:szCs w:val="18"/>
                <w:rPrChange w:id="11625" w:author="Windows User" w:date="2019-09-19T03:09:00Z">
                  <w:rPr>
                    <w:ins w:id="11626" w:author="Windows User" w:date="2019-09-19T02:16:00Z"/>
                    <w:sz w:val="22"/>
                    <w:szCs w:val="24"/>
                  </w:rPr>
                </w:rPrChange>
              </w:rPr>
            </w:pPr>
            <w:ins w:id="11627" w:author="Windows User" w:date="2019-09-19T02:16:00Z">
              <w:r w:rsidRPr="0033182C">
                <w:rPr>
                  <w:rFonts w:cs="Times New Roman"/>
                  <w:sz w:val="18"/>
                  <w:szCs w:val="18"/>
                  <w:rPrChange w:id="11628" w:author="Windows User" w:date="2019-09-19T03:09:00Z">
                    <w:rPr>
                      <w:sz w:val="22"/>
                      <w:szCs w:val="24"/>
                    </w:rPr>
                  </w:rPrChange>
                </w:rPr>
                <w:t>Klik menu</w:t>
              </w:r>
            </w:ins>
            <w:r w:rsidRPr="0033182C">
              <w:rPr>
                <w:rFonts w:cs="Times New Roman"/>
                <w:sz w:val="18"/>
                <w:szCs w:val="18"/>
              </w:rPr>
              <w:t xml:space="preserve"> Grafik pilih</w:t>
            </w:r>
            <w:ins w:id="11629" w:author="Windows User" w:date="2019-09-19T02:16:00Z">
              <w:r w:rsidRPr="0033182C">
                <w:rPr>
                  <w:rFonts w:cs="Times New Roman"/>
                  <w:sz w:val="18"/>
                  <w:szCs w:val="18"/>
                  <w:rPrChange w:id="11630" w:author="Windows User" w:date="2019-09-19T03:09:00Z">
                    <w:rPr>
                      <w:sz w:val="22"/>
                      <w:szCs w:val="24"/>
                    </w:rPr>
                  </w:rPrChange>
                </w:rPr>
                <w:t xml:space="preserve"> </w:t>
              </w:r>
            </w:ins>
            <w:r w:rsidRPr="0033182C">
              <w:rPr>
                <w:rFonts w:cs="Times New Roman"/>
                <w:sz w:val="18"/>
                <w:szCs w:val="18"/>
              </w:rPr>
              <w:t>menu grafik sensor</w:t>
            </w:r>
          </w:p>
        </w:tc>
        <w:tc>
          <w:tcPr>
            <w:tcW w:w="3471" w:type="dxa"/>
          </w:tcPr>
          <w:p w14:paraId="149C181D" w14:textId="77777777" w:rsidR="00755C33" w:rsidRPr="0033182C" w:rsidRDefault="00755C33" w:rsidP="00986BA5">
            <w:pPr>
              <w:spacing w:after="0" w:line="240" w:lineRule="auto"/>
              <w:rPr>
                <w:ins w:id="11631" w:author="Windows User" w:date="2019-09-19T02:16:00Z"/>
                <w:rFonts w:cs="Times New Roman"/>
                <w:sz w:val="16"/>
                <w:szCs w:val="16"/>
                <w:rPrChange w:id="11632" w:author="Windows User" w:date="2019-09-19T03:09:00Z">
                  <w:rPr>
                    <w:ins w:id="11633" w:author="Windows User" w:date="2019-09-19T02:16:00Z"/>
                    <w:sz w:val="22"/>
                    <w:szCs w:val="24"/>
                  </w:rPr>
                </w:rPrChange>
              </w:rPr>
            </w:pPr>
          </w:p>
        </w:tc>
      </w:tr>
      <w:tr w:rsidR="00755C33" w:rsidRPr="0033182C" w14:paraId="40B31DF2" w14:textId="77777777" w:rsidTr="00986BA5">
        <w:trPr>
          <w:trHeight w:val="370"/>
          <w:ins w:id="11634" w:author="Windows User" w:date="2019-09-19T02:16:00Z"/>
        </w:trPr>
        <w:tc>
          <w:tcPr>
            <w:tcW w:w="4604" w:type="dxa"/>
            <w:gridSpan w:val="2"/>
          </w:tcPr>
          <w:p w14:paraId="4CA694C1" w14:textId="77777777" w:rsidR="00755C33" w:rsidRPr="0033182C" w:rsidRDefault="00755C33" w:rsidP="00986BA5">
            <w:pPr>
              <w:spacing w:after="0" w:line="240" w:lineRule="auto"/>
              <w:rPr>
                <w:ins w:id="11635" w:author="Windows User" w:date="2019-09-19T02:16:00Z"/>
                <w:rFonts w:cs="Times New Roman"/>
                <w:b/>
                <w:sz w:val="16"/>
                <w:szCs w:val="16"/>
                <w:rPrChange w:id="11636" w:author="Windows User" w:date="2019-09-19T03:09:00Z">
                  <w:rPr>
                    <w:ins w:id="11637" w:author="Windows User" w:date="2019-09-19T02:16:00Z"/>
                    <w:b/>
                    <w:sz w:val="22"/>
                    <w:szCs w:val="24"/>
                  </w:rPr>
                </w:rPrChange>
              </w:rPr>
            </w:pPr>
          </w:p>
        </w:tc>
        <w:tc>
          <w:tcPr>
            <w:tcW w:w="3471" w:type="dxa"/>
          </w:tcPr>
          <w:p w14:paraId="2DA57CD7" w14:textId="77777777" w:rsidR="00755C33" w:rsidRPr="0033182C" w:rsidRDefault="00755C33" w:rsidP="00986BA5">
            <w:pPr>
              <w:pStyle w:val="ListParagraph"/>
              <w:numPr>
                <w:ilvl w:val="0"/>
                <w:numId w:val="18"/>
              </w:numPr>
              <w:spacing w:after="0" w:line="240" w:lineRule="auto"/>
              <w:ind w:left="524"/>
              <w:rPr>
                <w:ins w:id="11638" w:author="Windows User" w:date="2019-09-19T02:16:00Z"/>
                <w:rFonts w:cs="Times New Roman"/>
                <w:sz w:val="16"/>
                <w:szCs w:val="16"/>
                <w:rPrChange w:id="11639" w:author="Windows User" w:date="2019-09-19T03:09:00Z">
                  <w:rPr>
                    <w:ins w:id="11640" w:author="Windows User" w:date="2019-09-19T02:16:00Z"/>
                    <w:sz w:val="22"/>
                    <w:szCs w:val="24"/>
                  </w:rPr>
                </w:rPrChange>
              </w:rPr>
            </w:pPr>
            <w:ins w:id="11641" w:author="Windows User" w:date="2019-09-19T02:16:00Z">
              <w:r w:rsidRPr="0033182C">
                <w:rPr>
                  <w:rFonts w:cs="Times New Roman"/>
                  <w:sz w:val="16"/>
                  <w:szCs w:val="16"/>
                  <w:rPrChange w:id="11642" w:author="Windows User" w:date="2019-09-19T03:09:00Z">
                    <w:rPr>
                      <w:sz w:val="22"/>
                      <w:szCs w:val="24"/>
                    </w:rPr>
                  </w:rPrChange>
                </w:rPr>
                <w:t xml:space="preserve">Menampilkan </w:t>
              </w:r>
            </w:ins>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6151654A" w:rsidR="007755A2" w:rsidRPr="0033182C" w:rsidRDefault="007755A2" w:rsidP="007755A2">
      <w:pPr>
        <w:pStyle w:val="Caption"/>
        <w:keepNext/>
        <w:jc w:val="center"/>
        <w:rPr>
          <w:rFonts w:cs="Times New Roman"/>
          <w:i w:val="0"/>
          <w:color w:val="auto"/>
          <w:sz w:val="22"/>
        </w:rPr>
      </w:pPr>
      <w:bookmarkStart w:id="11643"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1643"/>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rPr>
          <w:ins w:id="11644" w:author="Windows User" w:date="2019-09-19T02:16:00Z"/>
        </w:trPr>
        <w:tc>
          <w:tcPr>
            <w:tcW w:w="4531" w:type="dxa"/>
          </w:tcPr>
          <w:p w14:paraId="7F83A2B6" w14:textId="77777777" w:rsidR="00755C33" w:rsidRPr="0033182C" w:rsidRDefault="00755C33" w:rsidP="00755C33">
            <w:pPr>
              <w:spacing w:after="0" w:line="240" w:lineRule="auto"/>
              <w:rPr>
                <w:ins w:id="11645" w:author="Windows User" w:date="2019-09-19T02:16:00Z"/>
                <w:rFonts w:cs="Times New Roman"/>
                <w:sz w:val="20"/>
                <w:szCs w:val="24"/>
                <w:lang w:val="en-ID"/>
                <w:rPrChange w:id="11646" w:author="Windows User" w:date="2019-09-19T03:15:00Z">
                  <w:rPr>
                    <w:ins w:id="11647" w:author="Windows User" w:date="2019-09-19T02:16:00Z"/>
                    <w:rFonts w:cs="Times New Roman"/>
                    <w:sz w:val="22"/>
                    <w:szCs w:val="24"/>
                    <w:lang w:val="en-ID"/>
                  </w:rPr>
                </w:rPrChange>
              </w:rPr>
            </w:pPr>
            <w:ins w:id="11648" w:author="Windows User" w:date="2019-09-19T02:16:00Z">
              <w:r w:rsidRPr="0033182C">
                <w:rPr>
                  <w:rFonts w:cs="Times New Roman"/>
                  <w:b/>
                  <w:sz w:val="20"/>
                  <w:szCs w:val="24"/>
                  <w:rPrChange w:id="11649" w:author="Windows User" w:date="2019-09-19T03:15:00Z">
                    <w:rPr>
                      <w:rFonts w:cs="Times New Roman"/>
                      <w:b/>
                      <w:sz w:val="22"/>
                      <w:szCs w:val="24"/>
                    </w:rPr>
                  </w:rPrChange>
                </w:rPr>
                <w:t>Nama Usecase</w:t>
              </w:r>
            </w:ins>
          </w:p>
        </w:tc>
        <w:tc>
          <w:tcPr>
            <w:tcW w:w="3544" w:type="dxa"/>
            <w:gridSpan w:val="2"/>
          </w:tcPr>
          <w:p w14:paraId="78060BB6" w14:textId="77777777" w:rsidR="00755C33" w:rsidRPr="0033182C" w:rsidRDefault="00755C33" w:rsidP="00755C33">
            <w:pPr>
              <w:spacing w:after="0" w:line="240" w:lineRule="auto"/>
              <w:rPr>
                <w:ins w:id="11650" w:author="Windows User" w:date="2019-09-19T02:16:00Z"/>
                <w:rFonts w:cs="Times New Roman"/>
                <w:sz w:val="20"/>
                <w:szCs w:val="24"/>
                <w:lang w:val="en-ID"/>
                <w:rPrChange w:id="11651" w:author="Windows User" w:date="2019-09-19T03:15:00Z">
                  <w:rPr>
                    <w:ins w:id="11652" w:author="Windows User" w:date="2019-09-19T02:16:00Z"/>
                    <w:rFonts w:cs="Times New Roman"/>
                    <w:sz w:val="22"/>
                    <w:szCs w:val="24"/>
                    <w:lang w:val="en-ID"/>
                  </w:rPr>
                </w:rPrChange>
              </w:rPr>
            </w:pPr>
            <w:ins w:id="11653" w:author="Windows User" w:date="2019-09-19T02:16:00Z">
              <w:r w:rsidRPr="0033182C">
                <w:rPr>
                  <w:rFonts w:cs="Times New Roman"/>
                  <w:sz w:val="20"/>
                  <w:szCs w:val="24"/>
                  <w:rPrChange w:id="11654" w:author="Windows User" w:date="2019-09-19T03:15:00Z">
                    <w:rPr>
                      <w:rFonts w:cs="Times New Roman"/>
                      <w:sz w:val="22"/>
                      <w:szCs w:val="24"/>
                    </w:rPr>
                  </w:rPrChange>
                </w:rPr>
                <w:t>Lihat</w:t>
              </w:r>
            </w:ins>
            <w:r w:rsidRPr="0033182C">
              <w:rPr>
                <w:rFonts w:cs="Times New Roman"/>
                <w:sz w:val="20"/>
                <w:szCs w:val="24"/>
              </w:rPr>
              <w:t xml:space="preserve"> Data Nilai</w:t>
            </w:r>
            <w:ins w:id="11655" w:author="Windows User" w:date="2019-09-19T02:16:00Z">
              <w:r w:rsidRPr="0033182C">
                <w:rPr>
                  <w:rFonts w:cs="Times New Roman"/>
                  <w:sz w:val="20"/>
                  <w:szCs w:val="24"/>
                  <w:rPrChange w:id="11656" w:author="Windows User" w:date="2019-09-19T03:15:00Z">
                    <w:rPr>
                      <w:rFonts w:cs="Times New Roman"/>
                      <w:sz w:val="22"/>
                      <w:szCs w:val="24"/>
                    </w:rPr>
                  </w:rPrChange>
                </w:rPr>
                <w:t xml:space="preserve"> </w:t>
              </w:r>
            </w:ins>
            <w:r w:rsidRPr="0033182C">
              <w:rPr>
                <w:rFonts w:cs="Times New Roman"/>
                <w:i/>
                <w:sz w:val="20"/>
                <w:szCs w:val="24"/>
              </w:rPr>
              <w:t>Setpoint</w:t>
            </w:r>
          </w:p>
        </w:tc>
      </w:tr>
      <w:tr w:rsidR="00755C33" w:rsidRPr="0033182C" w14:paraId="4714BF0F" w14:textId="77777777" w:rsidTr="00986BA5">
        <w:trPr>
          <w:ins w:id="11657" w:author="Windows User" w:date="2019-09-19T02:16:00Z"/>
        </w:trPr>
        <w:tc>
          <w:tcPr>
            <w:tcW w:w="4531" w:type="dxa"/>
          </w:tcPr>
          <w:p w14:paraId="5A0AB766" w14:textId="77777777" w:rsidR="00755C33" w:rsidRPr="0033182C" w:rsidRDefault="00755C33" w:rsidP="00755C33">
            <w:pPr>
              <w:spacing w:after="0" w:line="240" w:lineRule="auto"/>
              <w:rPr>
                <w:ins w:id="11658" w:author="Windows User" w:date="2019-09-19T02:16:00Z"/>
                <w:rFonts w:cs="Times New Roman"/>
                <w:sz w:val="20"/>
                <w:szCs w:val="24"/>
                <w:lang w:val="en-ID"/>
                <w:rPrChange w:id="11659" w:author="Windows User" w:date="2019-09-19T03:15:00Z">
                  <w:rPr>
                    <w:ins w:id="11660" w:author="Windows User" w:date="2019-09-19T02:16:00Z"/>
                    <w:rFonts w:cs="Times New Roman"/>
                    <w:sz w:val="22"/>
                    <w:szCs w:val="24"/>
                    <w:lang w:val="en-ID"/>
                  </w:rPr>
                </w:rPrChange>
              </w:rPr>
            </w:pPr>
            <w:ins w:id="11661" w:author="Windows User" w:date="2019-09-19T02:16:00Z">
              <w:r w:rsidRPr="0033182C">
                <w:rPr>
                  <w:rFonts w:cs="Times New Roman"/>
                  <w:b/>
                  <w:sz w:val="20"/>
                  <w:szCs w:val="24"/>
                  <w:rPrChange w:id="11662" w:author="Windows User" w:date="2019-09-19T03:15:00Z">
                    <w:rPr>
                      <w:rFonts w:cs="Times New Roman"/>
                      <w:b/>
                      <w:sz w:val="22"/>
                      <w:szCs w:val="24"/>
                    </w:rPr>
                  </w:rPrChange>
                </w:rPr>
                <w:t>Aktor</w:t>
              </w:r>
            </w:ins>
          </w:p>
        </w:tc>
        <w:tc>
          <w:tcPr>
            <w:tcW w:w="3544" w:type="dxa"/>
            <w:gridSpan w:val="2"/>
          </w:tcPr>
          <w:p w14:paraId="682AA54F" w14:textId="77777777" w:rsidR="00755C33" w:rsidRPr="0033182C" w:rsidRDefault="00755C33" w:rsidP="00755C33">
            <w:pPr>
              <w:spacing w:after="0" w:line="240" w:lineRule="auto"/>
              <w:rPr>
                <w:ins w:id="11663" w:author="Windows User" w:date="2019-09-19T02:16:00Z"/>
                <w:rFonts w:cs="Times New Roman"/>
                <w:sz w:val="20"/>
                <w:szCs w:val="24"/>
                <w:lang w:val="en-ID"/>
                <w:rPrChange w:id="11664" w:author="Windows User" w:date="2019-09-19T03:15:00Z">
                  <w:rPr>
                    <w:ins w:id="11665" w:author="Windows User" w:date="2019-09-19T02:16:00Z"/>
                    <w:rFonts w:cs="Times New Roman"/>
                    <w:sz w:val="22"/>
                    <w:szCs w:val="24"/>
                    <w:lang w:val="en-ID"/>
                  </w:rPr>
                </w:rPrChange>
              </w:rPr>
            </w:pPr>
            <w:ins w:id="11666" w:author="Windows User" w:date="2019-09-19T02:16:00Z">
              <w:r w:rsidRPr="0033182C">
                <w:rPr>
                  <w:rFonts w:cs="Times New Roman"/>
                  <w:sz w:val="20"/>
                  <w:szCs w:val="24"/>
                  <w:rPrChange w:id="11667" w:author="Windows User" w:date="2019-09-19T03:15:00Z">
                    <w:rPr>
                      <w:rFonts w:cs="Times New Roman"/>
                      <w:sz w:val="22"/>
                      <w:szCs w:val="24"/>
                    </w:rPr>
                  </w:rPrChange>
                </w:rPr>
                <w:t>Senua aktor</w:t>
              </w:r>
            </w:ins>
          </w:p>
        </w:tc>
      </w:tr>
      <w:tr w:rsidR="00755C33" w:rsidRPr="0033182C" w14:paraId="07F9A331" w14:textId="77777777" w:rsidTr="00986BA5">
        <w:trPr>
          <w:ins w:id="11668" w:author="Windows User" w:date="2019-09-19T02:16:00Z"/>
        </w:trPr>
        <w:tc>
          <w:tcPr>
            <w:tcW w:w="4531" w:type="dxa"/>
          </w:tcPr>
          <w:p w14:paraId="01F289DB" w14:textId="77777777" w:rsidR="00755C33" w:rsidRPr="0033182C" w:rsidRDefault="00755C33" w:rsidP="00755C33">
            <w:pPr>
              <w:spacing w:after="0" w:line="240" w:lineRule="auto"/>
              <w:rPr>
                <w:ins w:id="11669" w:author="Windows User" w:date="2019-09-19T02:16:00Z"/>
                <w:rFonts w:cs="Times New Roman"/>
                <w:sz w:val="20"/>
                <w:szCs w:val="24"/>
                <w:lang w:val="en-ID"/>
                <w:rPrChange w:id="11670" w:author="Windows User" w:date="2019-09-19T03:15:00Z">
                  <w:rPr>
                    <w:ins w:id="11671" w:author="Windows User" w:date="2019-09-19T02:16:00Z"/>
                    <w:rFonts w:cs="Times New Roman"/>
                    <w:sz w:val="22"/>
                    <w:szCs w:val="24"/>
                    <w:lang w:val="en-ID"/>
                  </w:rPr>
                </w:rPrChange>
              </w:rPr>
            </w:pPr>
            <w:ins w:id="11672" w:author="Windows User" w:date="2019-09-19T02:16:00Z">
              <w:r w:rsidRPr="0033182C">
                <w:rPr>
                  <w:rFonts w:cs="Times New Roman"/>
                  <w:b/>
                  <w:sz w:val="20"/>
                  <w:szCs w:val="24"/>
                  <w:rPrChange w:id="11673" w:author="Windows User" w:date="2019-09-19T03:15:00Z">
                    <w:rPr>
                      <w:rFonts w:cs="Times New Roman"/>
                      <w:b/>
                      <w:sz w:val="22"/>
                      <w:szCs w:val="24"/>
                    </w:rPr>
                  </w:rPrChange>
                </w:rPr>
                <w:t>Deskripsi Singkat</w:t>
              </w:r>
            </w:ins>
          </w:p>
        </w:tc>
        <w:tc>
          <w:tcPr>
            <w:tcW w:w="3544" w:type="dxa"/>
            <w:gridSpan w:val="2"/>
          </w:tcPr>
          <w:p w14:paraId="509F3D25" w14:textId="77777777" w:rsidR="00755C33" w:rsidRPr="0033182C" w:rsidRDefault="00755C33" w:rsidP="00755C33">
            <w:pPr>
              <w:spacing w:after="0" w:line="240" w:lineRule="auto"/>
              <w:rPr>
                <w:ins w:id="11674" w:author="Windows User" w:date="2019-09-19T02:16:00Z"/>
                <w:rFonts w:cs="Times New Roman"/>
                <w:sz w:val="20"/>
                <w:szCs w:val="24"/>
                <w:lang w:val="en-ID"/>
                <w:rPrChange w:id="11675" w:author="Windows User" w:date="2019-09-19T03:15:00Z">
                  <w:rPr>
                    <w:ins w:id="11676" w:author="Windows User" w:date="2019-09-19T02:16:00Z"/>
                    <w:rFonts w:cs="Times New Roman"/>
                    <w:sz w:val="22"/>
                    <w:szCs w:val="24"/>
                    <w:lang w:val="en-ID"/>
                  </w:rPr>
                </w:rPrChange>
              </w:rPr>
            </w:pPr>
            <w:ins w:id="11677" w:author="Windows User" w:date="2019-09-19T02:16:00Z">
              <w:r w:rsidRPr="0033182C">
                <w:rPr>
                  <w:rFonts w:cs="Times New Roman"/>
                  <w:sz w:val="20"/>
                  <w:szCs w:val="24"/>
                  <w:rPrChange w:id="11678" w:author="Windows User" w:date="2019-09-19T03:15:00Z">
                    <w:rPr>
                      <w:rFonts w:cs="Times New Roman"/>
                      <w:sz w:val="22"/>
                      <w:szCs w:val="24"/>
                    </w:rPr>
                  </w:rPrChange>
                </w:rPr>
                <w:t xml:space="preserve">Aktor melihat </w:t>
              </w:r>
            </w:ins>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rPr>
          <w:ins w:id="11679" w:author="Windows User" w:date="2019-09-19T02:16:00Z"/>
        </w:trPr>
        <w:tc>
          <w:tcPr>
            <w:tcW w:w="4531" w:type="dxa"/>
          </w:tcPr>
          <w:p w14:paraId="0EF644C1" w14:textId="77777777" w:rsidR="00755C33" w:rsidRPr="0033182C" w:rsidRDefault="00755C33" w:rsidP="00755C33">
            <w:pPr>
              <w:spacing w:after="0" w:line="240" w:lineRule="auto"/>
              <w:rPr>
                <w:ins w:id="11680" w:author="Windows User" w:date="2019-09-19T02:16:00Z"/>
                <w:rFonts w:cs="Times New Roman"/>
                <w:sz w:val="20"/>
                <w:szCs w:val="24"/>
                <w:lang w:val="en-ID"/>
                <w:rPrChange w:id="11681" w:author="Windows User" w:date="2019-09-19T03:15:00Z">
                  <w:rPr>
                    <w:ins w:id="11682" w:author="Windows User" w:date="2019-09-19T02:16:00Z"/>
                    <w:rFonts w:cs="Times New Roman"/>
                    <w:sz w:val="22"/>
                    <w:szCs w:val="24"/>
                    <w:lang w:val="en-ID"/>
                  </w:rPr>
                </w:rPrChange>
              </w:rPr>
            </w:pPr>
            <w:ins w:id="11683" w:author="Windows User" w:date="2019-09-19T02:16:00Z">
              <w:r w:rsidRPr="0033182C">
                <w:rPr>
                  <w:rFonts w:cs="Times New Roman"/>
                  <w:b/>
                  <w:sz w:val="20"/>
                  <w:szCs w:val="24"/>
                  <w:rPrChange w:id="11684" w:author="Windows User" w:date="2019-09-19T03:15:00Z">
                    <w:rPr>
                      <w:rFonts w:cs="Times New Roman"/>
                      <w:b/>
                      <w:sz w:val="22"/>
                      <w:szCs w:val="24"/>
                    </w:rPr>
                  </w:rPrChange>
                </w:rPr>
                <w:t>Prekondisi</w:t>
              </w:r>
            </w:ins>
          </w:p>
        </w:tc>
        <w:tc>
          <w:tcPr>
            <w:tcW w:w="3544" w:type="dxa"/>
            <w:gridSpan w:val="2"/>
          </w:tcPr>
          <w:p w14:paraId="18B84B33" w14:textId="77777777" w:rsidR="00755C33" w:rsidRPr="0033182C" w:rsidRDefault="00755C33" w:rsidP="00755C33">
            <w:pPr>
              <w:spacing w:after="0" w:line="240" w:lineRule="auto"/>
              <w:rPr>
                <w:ins w:id="11685" w:author="Windows User" w:date="2019-09-19T02:16:00Z"/>
                <w:rFonts w:cs="Times New Roman"/>
                <w:sz w:val="20"/>
                <w:szCs w:val="24"/>
                <w:lang w:val="en-ID"/>
                <w:rPrChange w:id="11686" w:author="Windows User" w:date="2019-09-19T03:15:00Z">
                  <w:rPr>
                    <w:ins w:id="11687" w:author="Windows User" w:date="2019-09-19T02:16:00Z"/>
                    <w:rFonts w:cs="Times New Roman"/>
                    <w:sz w:val="22"/>
                    <w:szCs w:val="24"/>
                    <w:lang w:val="en-ID"/>
                  </w:rPr>
                </w:rPrChange>
              </w:rPr>
            </w:pPr>
            <w:ins w:id="11688" w:author="Windows User" w:date="2019-09-19T02:16:00Z">
              <w:r w:rsidRPr="0033182C">
                <w:rPr>
                  <w:rFonts w:cs="Times New Roman"/>
                  <w:sz w:val="20"/>
                  <w:szCs w:val="24"/>
                  <w:rPrChange w:id="11689" w:author="Windows User" w:date="2019-09-19T03:15:00Z">
                    <w:rPr>
                      <w:rFonts w:cs="Times New Roman"/>
                      <w:sz w:val="22"/>
                      <w:szCs w:val="24"/>
                    </w:rPr>
                  </w:rPrChange>
                </w:rPr>
                <w:t>Aktor masuk halaman dashboard masing-masing</w:t>
              </w:r>
            </w:ins>
          </w:p>
        </w:tc>
      </w:tr>
      <w:tr w:rsidR="00755C33" w:rsidRPr="0033182C" w14:paraId="7876F484" w14:textId="77777777" w:rsidTr="00986BA5">
        <w:trPr>
          <w:ins w:id="11690" w:author="Windows User" w:date="2019-09-19T02:16:00Z"/>
        </w:trPr>
        <w:tc>
          <w:tcPr>
            <w:tcW w:w="4531" w:type="dxa"/>
          </w:tcPr>
          <w:p w14:paraId="661F55AD" w14:textId="77777777" w:rsidR="00755C33" w:rsidRPr="0033182C" w:rsidRDefault="00755C33" w:rsidP="00755C33">
            <w:pPr>
              <w:spacing w:after="0" w:line="240" w:lineRule="auto"/>
              <w:rPr>
                <w:ins w:id="11691" w:author="Windows User" w:date="2019-09-19T02:16:00Z"/>
                <w:rFonts w:cs="Times New Roman"/>
                <w:sz w:val="20"/>
                <w:szCs w:val="24"/>
                <w:lang w:val="en-ID"/>
                <w:rPrChange w:id="11692" w:author="Windows User" w:date="2019-09-19T03:15:00Z">
                  <w:rPr>
                    <w:ins w:id="11693" w:author="Windows User" w:date="2019-09-19T02:16:00Z"/>
                    <w:rFonts w:cs="Times New Roman"/>
                    <w:sz w:val="22"/>
                    <w:szCs w:val="24"/>
                    <w:lang w:val="en-ID"/>
                  </w:rPr>
                </w:rPrChange>
              </w:rPr>
            </w:pPr>
            <w:ins w:id="11694" w:author="Windows User" w:date="2019-09-19T02:16:00Z">
              <w:r w:rsidRPr="0033182C">
                <w:rPr>
                  <w:rFonts w:cs="Times New Roman"/>
                  <w:b/>
                  <w:sz w:val="20"/>
                  <w:szCs w:val="24"/>
                  <w:rPrChange w:id="11695" w:author="Windows User" w:date="2019-09-19T03:15:00Z">
                    <w:rPr>
                      <w:rFonts w:cs="Times New Roman"/>
                      <w:b/>
                      <w:sz w:val="22"/>
                      <w:szCs w:val="24"/>
                    </w:rPr>
                  </w:rPrChange>
                </w:rPr>
                <w:t>Pascakondisi</w:t>
              </w:r>
            </w:ins>
          </w:p>
        </w:tc>
        <w:tc>
          <w:tcPr>
            <w:tcW w:w="3544" w:type="dxa"/>
            <w:gridSpan w:val="2"/>
          </w:tcPr>
          <w:p w14:paraId="5B26BEEA" w14:textId="77777777" w:rsidR="00755C33" w:rsidRPr="0033182C" w:rsidRDefault="00755C33" w:rsidP="00755C33">
            <w:pPr>
              <w:spacing w:after="0" w:line="240" w:lineRule="auto"/>
              <w:rPr>
                <w:ins w:id="11696" w:author="Windows User" w:date="2019-09-19T02:16:00Z"/>
                <w:rFonts w:cs="Times New Roman"/>
                <w:sz w:val="20"/>
                <w:szCs w:val="24"/>
                <w:lang w:val="en-ID"/>
                <w:rPrChange w:id="11697" w:author="Windows User" w:date="2019-09-19T03:15:00Z">
                  <w:rPr>
                    <w:ins w:id="11698" w:author="Windows User" w:date="2019-09-19T02:16:00Z"/>
                    <w:rFonts w:cs="Times New Roman"/>
                    <w:sz w:val="22"/>
                    <w:szCs w:val="24"/>
                    <w:lang w:val="en-ID"/>
                  </w:rPr>
                </w:rPrChange>
              </w:rPr>
            </w:pPr>
            <w:ins w:id="11699" w:author="Windows User" w:date="2019-09-19T02:16:00Z">
              <w:r w:rsidRPr="0033182C">
                <w:rPr>
                  <w:rFonts w:cs="Times New Roman"/>
                  <w:sz w:val="20"/>
                  <w:szCs w:val="24"/>
                  <w:rPrChange w:id="11700" w:author="Windows User" w:date="2019-09-19T03:15:00Z">
                    <w:rPr>
                      <w:rFonts w:cs="Times New Roman"/>
                      <w:sz w:val="22"/>
                      <w:szCs w:val="24"/>
                    </w:rPr>
                  </w:rPrChange>
                </w:rPr>
                <w:t xml:space="preserve">Aktor dapat melihat </w:t>
              </w:r>
            </w:ins>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rPr>
          <w:ins w:id="11701" w:author="Windows User" w:date="2019-09-19T02:16:00Z"/>
        </w:trPr>
        <w:tc>
          <w:tcPr>
            <w:tcW w:w="8075" w:type="dxa"/>
            <w:gridSpan w:val="3"/>
          </w:tcPr>
          <w:p w14:paraId="068F602C" w14:textId="77777777" w:rsidR="00755C33" w:rsidRPr="0033182C" w:rsidRDefault="00755C33" w:rsidP="00755C33">
            <w:pPr>
              <w:spacing w:after="0" w:line="240" w:lineRule="auto"/>
              <w:jc w:val="center"/>
              <w:rPr>
                <w:ins w:id="11702" w:author="Windows User" w:date="2019-09-19T02:16:00Z"/>
                <w:rFonts w:cs="Times New Roman"/>
                <w:sz w:val="20"/>
                <w:szCs w:val="24"/>
                <w:rPrChange w:id="11703" w:author="Windows User" w:date="2019-09-19T03:15:00Z">
                  <w:rPr>
                    <w:ins w:id="11704" w:author="Windows User" w:date="2019-09-19T02:16:00Z"/>
                    <w:rFonts w:cs="Times New Roman"/>
                    <w:sz w:val="22"/>
                    <w:szCs w:val="24"/>
                  </w:rPr>
                </w:rPrChange>
              </w:rPr>
            </w:pPr>
            <w:ins w:id="11705" w:author="Windows User" w:date="2019-09-19T02:16:00Z">
              <w:r w:rsidRPr="0033182C">
                <w:rPr>
                  <w:rFonts w:cs="Times New Roman"/>
                  <w:b/>
                  <w:bCs/>
                  <w:sz w:val="20"/>
                  <w:szCs w:val="24"/>
                  <w:rPrChange w:id="11706" w:author="Windows User" w:date="2019-09-19T03:15:00Z">
                    <w:rPr>
                      <w:b/>
                      <w:bCs/>
                      <w:sz w:val="22"/>
                      <w:szCs w:val="24"/>
                    </w:rPr>
                  </w:rPrChange>
                </w:rPr>
                <w:t>Flow Event</w:t>
              </w:r>
            </w:ins>
          </w:p>
        </w:tc>
      </w:tr>
      <w:tr w:rsidR="00755C33" w:rsidRPr="0033182C" w14:paraId="6705E1D4" w14:textId="77777777" w:rsidTr="00986BA5">
        <w:trPr>
          <w:ins w:id="11707" w:author="Windows User" w:date="2019-09-19T02:16:00Z"/>
        </w:trPr>
        <w:tc>
          <w:tcPr>
            <w:tcW w:w="8075" w:type="dxa"/>
            <w:gridSpan w:val="3"/>
          </w:tcPr>
          <w:p w14:paraId="6D22B1A4" w14:textId="77777777" w:rsidR="00755C33" w:rsidRPr="0033182C" w:rsidRDefault="00755C33" w:rsidP="00755C33">
            <w:pPr>
              <w:spacing w:after="0" w:line="240" w:lineRule="auto"/>
              <w:jc w:val="center"/>
              <w:rPr>
                <w:ins w:id="11708" w:author="Windows User" w:date="2019-09-19T02:16:00Z"/>
                <w:rFonts w:cs="Times New Roman"/>
                <w:sz w:val="20"/>
                <w:szCs w:val="24"/>
                <w:rPrChange w:id="11709" w:author="Windows User" w:date="2019-09-19T03:15:00Z">
                  <w:rPr>
                    <w:ins w:id="11710" w:author="Windows User" w:date="2019-09-19T02:16:00Z"/>
                    <w:rFonts w:cs="Times New Roman"/>
                    <w:sz w:val="22"/>
                    <w:szCs w:val="24"/>
                  </w:rPr>
                </w:rPrChange>
              </w:rPr>
            </w:pPr>
            <w:ins w:id="11711" w:author="Windows User" w:date="2019-09-19T02:16:00Z">
              <w:r w:rsidRPr="0033182C">
                <w:rPr>
                  <w:rFonts w:cs="Times New Roman"/>
                  <w:b/>
                  <w:sz w:val="20"/>
                  <w:szCs w:val="24"/>
                  <w:rPrChange w:id="11712" w:author="Windows User" w:date="2019-09-19T03:15:00Z">
                    <w:rPr>
                      <w:b/>
                      <w:sz w:val="22"/>
                      <w:szCs w:val="24"/>
                    </w:rPr>
                  </w:rPrChange>
                </w:rPr>
                <w:t>Normal Flow : Lihat history sudut y</w:t>
              </w:r>
            </w:ins>
          </w:p>
        </w:tc>
      </w:tr>
      <w:tr w:rsidR="00755C33" w:rsidRPr="0033182C" w14:paraId="3231AC3D" w14:textId="77777777" w:rsidTr="00986BA5">
        <w:trPr>
          <w:trHeight w:val="517"/>
          <w:ins w:id="11713" w:author="Windows User" w:date="2019-09-19T02:16:00Z"/>
        </w:trPr>
        <w:tc>
          <w:tcPr>
            <w:tcW w:w="4604" w:type="dxa"/>
            <w:gridSpan w:val="2"/>
          </w:tcPr>
          <w:p w14:paraId="67B56897" w14:textId="77777777" w:rsidR="00755C33" w:rsidRPr="0033182C" w:rsidRDefault="00755C33" w:rsidP="00755C33">
            <w:pPr>
              <w:spacing w:after="0" w:line="240" w:lineRule="auto"/>
              <w:rPr>
                <w:ins w:id="11714" w:author="Windows User" w:date="2019-09-19T02:16:00Z"/>
                <w:rFonts w:cs="Times New Roman"/>
                <w:b/>
                <w:sz w:val="20"/>
                <w:szCs w:val="24"/>
                <w:rPrChange w:id="11715" w:author="Windows User" w:date="2019-09-19T03:15:00Z">
                  <w:rPr>
                    <w:ins w:id="11716" w:author="Windows User" w:date="2019-09-19T02:16:00Z"/>
                    <w:b/>
                    <w:sz w:val="22"/>
                    <w:szCs w:val="24"/>
                  </w:rPr>
                </w:rPrChange>
              </w:rPr>
            </w:pPr>
            <w:ins w:id="11717" w:author="Windows User" w:date="2019-09-19T02:16:00Z">
              <w:r w:rsidRPr="0033182C">
                <w:rPr>
                  <w:rFonts w:cs="Times New Roman"/>
                  <w:sz w:val="20"/>
                  <w:szCs w:val="24"/>
                  <w:rPrChange w:id="11718" w:author="Windows User" w:date="2019-09-19T03:15:00Z">
                    <w:rPr>
                      <w:sz w:val="22"/>
                      <w:szCs w:val="24"/>
                    </w:rPr>
                  </w:rPrChange>
                </w:rPr>
                <w:t>Aksi Aktor</w:t>
              </w:r>
            </w:ins>
          </w:p>
        </w:tc>
        <w:tc>
          <w:tcPr>
            <w:tcW w:w="3471" w:type="dxa"/>
          </w:tcPr>
          <w:p w14:paraId="357A5C3F" w14:textId="77777777" w:rsidR="00755C33" w:rsidRPr="0033182C" w:rsidRDefault="00755C33" w:rsidP="00755C33">
            <w:pPr>
              <w:spacing w:after="0" w:line="240" w:lineRule="auto"/>
              <w:rPr>
                <w:ins w:id="11719" w:author="Windows User" w:date="2019-09-19T02:16:00Z"/>
                <w:rFonts w:cs="Times New Roman"/>
                <w:b/>
                <w:sz w:val="20"/>
                <w:szCs w:val="24"/>
                <w:rPrChange w:id="11720" w:author="Windows User" w:date="2019-09-19T03:15:00Z">
                  <w:rPr>
                    <w:ins w:id="11721" w:author="Windows User" w:date="2019-09-19T02:16:00Z"/>
                    <w:b/>
                    <w:sz w:val="22"/>
                    <w:szCs w:val="24"/>
                  </w:rPr>
                </w:rPrChange>
              </w:rPr>
            </w:pPr>
            <w:ins w:id="11722" w:author="Windows User" w:date="2019-09-19T02:16:00Z">
              <w:r w:rsidRPr="0033182C">
                <w:rPr>
                  <w:rFonts w:cs="Times New Roman"/>
                  <w:sz w:val="20"/>
                  <w:szCs w:val="24"/>
                  <w:rPrChange w:id="11723" w:author="Windows User" w:date="2019-09-19T03:15:00Z">
                    <w:rPr>
                      <w:sz w:val="22"/>
                      <w:szCs w:val="24"/>
                    </w:rPr>
                  </w:rPrChange>
                </w:rPr>
                <w:t>Reaksi Sistem</w:t>
              </w:r>
            </w:ins>
          </w:p>
        </w:tc>
      </w:tr>
      <w:tr w:rsidR="00755C33" w:rsidRPr="0033182C" w14:paraId="2D7940D9" w14:textId="77777777" w:rsidTr="00986BA5">
        <w:trPr>
          <w:trHeight w:val="371"/>
          <w:ins w:id="11724" w:author="Windows User" w:date="2019-09-19T02:16:00Z"/>
        </w:trPr>
        <w:tc>
          <w:tcPr>
            <w:tcW w:w="4604" w:type="dxa"/>
            <w:gridSpan w:val="2"/>
          </w:tcPr>
          <w:p w14:paraId="36A96159" w14:textId="77777777" w:rsidR="00755C33" w:rsidRPr="0033182C" w:rsidRDefault="00755C33" w:rsidP="00986BA5">
            <w:pPr>
              <w:pStyle w:val="ListParagraph"/>
              <w:numPr>
                <w:ilvl w:val="0"/>
                <w:numId w:val="19"/>
              </w:numPr>
              <w:spacing w:after="0" w:line="240" w:lineRule="auto"/>
              <w:rPr>
                <w:ins w:id="11725" w:author="Windows User" w:date="2019-09-19T02:16:00Z"/>
                <w:rFonts w:cs="Times New Roman"/>
                <w:sz w:val="20"/>
                <w:szCs w:val="24"/>
                <w:rPrChange w:id="11726" w:author="Windows User" w:date="2019-09-19T03:15:00Z">
                  <w:rPr>
                    <w:ins w:id="11727" w:author="Windows User" w:date="2019-09-19T02:16:00Z"/>
                    <w:sz w:val="22"/>
                    <w:szCs w:val="24"/>
                  </w:rPr>
                </w:rPrChange>
              </w:rPr>
            </w:pPr>
            <w:ins w:id="11728" w:author="Windows User" w:date="2019-09-19T02:16:00Z">
              <w:r w:rsidRPr="0033182C">
                <w:rPr>
                  <w:rFonts w:cs="Times New Roman"/>
                  <w:sz w:val="20"/>
                  <w:szCs w:val="24"/>
                  <w:rPrChange w:id="11729" w:author="Windows User" w:date="2019-09-19T03:15:00Z">
                    <w:rPr>
                      <w:sz w:val="22"/>
                      <w:szCs w:val="24"/>
                    </w:rPr>
                  </w:rPrChange>
                </w:rPr>
                <w:t xml:space="preserve">Klik menu </w:t>
              </w:r>
            </w:ins>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33182C" w:rsidRDefault="00755C33" w:rsidP="00986BA5">
            <w:pPr>
              <w:spacing w:after="0" w:line="240" w:lineRule="auto"/>
              <w:rPr>
                <w:ins w:id="11730" w:author="Windows User" w:date="2019-09-19T02:16:00Z"/>
                <w:rFonts w:cs="Times New Roman"/>
                <w:sz w:val="20"/>
                <w:szCs w:val="24"/>
                <w:rPrChange w:id="11731" w:author="Windows User" w:date="2019-09-19T03:15:00Z">
                  <w:rPr>
                    <w:ins w:id="11732" w:author="Windows User" w:date="2019-09-19T02:16:00Z"/>
                    <w:sz w:val="22"/>
                    <w:szCs w:val="24"/>
                  </w:rPr>
                </w:rPrChange>
              </w:rPr>
            </w:pPr>
          </w:p>
        </w:tc>
      </w:tr>
      <w:tr w:rsidR="00755C33" w:rsidRPr="0033182C" w14:paraId="69D4FF6D" w14:textId="77777777" w:rsidTr="00986BA5">
        <w:trPr>
          <w:trHeight w:val="370"/>
          <w:ins w:id="11733" w:author="Windows User" w:date="2019-09-19T02:16:00Z"/>
        </w:trPr>
        <w:tc>
          <w:tcPr>
            <w:tcW w:w="4604" w:type="dxa"/>
            <w:gridSpan w:val="2"/>
          </w:tcPr>
          <w:p w14:paraId="1FB98AE4" w14:textId="77777777" w:rsidR="00755C33" w:rsidRPr="0033182C" w:rsidRDefault="00755C33" w:rsidP="007755A2">
            <w:pPr>
              <w:pStyle w:val="ListParagraph"/>
              <w:spacing w:after="0" w:line="240" w:lineRule="auto"/>
              <w:rPr>
                <w:ins w:id="11734" w:author="Windows User" w:date="2019-09-19T02:16:00Z"/>
                <w:rFonts w:cs="Times New Roman"/>
                <w:sz w:val="20"/>
                <w:szCs w:val="24"/>
                <w:rPrChange w:id="11735" w:author="Windows User" w:date="2019-09-19T03:15:00Z">
                  <w:rPr>
                    <w:ins w:id="11736" w:author="Windows User" w:date="2019-09-19T02:16:00Z"/>
                    <w:sz w:val="22"/>
                    <w:szCs w:val="24"/>
                  </w:rPr>
                </w:rPrChange>
              </w:rPr>
            </w:pPr>
          </w:p>
          <w:p w14:paraId="2C12204D" w14:textId="77777777" w:rsidR="00755C33" w:rsidRPr="0033182C" w:rsidRDefault="00755C33" w:rsidP="007755A2">
            <w:pPr>
              <w:spacing w:after="0" w:line="240" w:lineRule="auto"/>
              <w:rPr>
                <w:ins w:id="11737" w:author="Windows User" w:date="2019-09-19T02:16:00Z"/>
                <w:rFonts w:cs="Times New Roman"/>
                <w:b/>
                <w:sz w:val="20"/>
                <w:szCs w:val="24"/>
                <w:rPrChange w:id="11738" w:author="Windows User" w:date="2019-09-19T03:15:00Z">
                  <w:rPr>
                    <w:ins w:id="11739" w:author="Windows User" w:date="2019-09-19T02:16:00Z"/>
                    <w:b/>
                    <w:sz w:val="22"/>
                    <w:szCs w:val="24"/>
                  </w:rPr>
                </w:rPrChange>
              </w:rPr>
            </w:pPr>
          </w:p>
        </w:tc>
        <w:tc>
          <w:tcPr>
            <w:tcW w:w="3471" w:type="dxa"/>
          </w:tcPr>
          <w:p w14:paraId="4E6DEAC9" w14:textId="77777777" w:rsidR="00755C33" w:rsidRPr="0033182C" w:rsidRDefault="00755C33" w:rsidP="007755A2">
            <w:pPr>
              <w:pStyle w:val="ListParagraph"/>
              <w:numPr>
                <w:ilvl w:val="0"/>
                <w:numId w:val="19"/>
              </w:numPr>
              <w:spacing w:after="0" w:line="240" w:lineRule="auto"/>
              <w:rPr>
                <w:ins w:id="11740" w:author="Windows User" w:date="2019-09-19T02:16:00Z"/>
                <w:rFonts w:cs="Times New Roman"/>
                <w:sz w:val="20"/>
                <w:szCs w:val="24"/>
                <w:rPrChange w:id="11741" w:author="Windows User" w:date="2019-09-19T03:15:00Z">
                  <w:rPr>
                    <w:ins w:id="11742" w:author="Windows User" w:date="2019-09-19T02:16:00Z"/>
                    <w:sz w:val="22"/>
                    <w:szCs w:val="24"/>
                  </w:rPr>
                </w:rPrChange>
              </w:rPr>
            </w:pPr>
            <w:ins w:id="11743" w:author="Windows User" w:date="2019-09-19T02:16:00Z">
              <w:r w:rsidRPr="0033182C">
                <w:rPr>
                  <w:rFonts w:cs="Times New Roman"/>
                  <w:sz w:val="20"/>
                  <w:szCs w:val="24"/>
                  <w:rPrChange w:id="11744" w:author="Windows User" w:date="2019-09-19T03:15:00Z">
                    <w:rPr>
                      <w:sz w:val="22"/>
                      <w:szCs w:val="24"/>
                    </w:rPr>
                  </w:rPrChange>
                </w:rPr>
                <w:t xml:space="preserve">Menampilkan </w:t>
              </w:r>
            </w:ins>
            <w:r w:rsidRPr="0033182C">
              <w:rPr>
                <w:rFonts w:cs="Times New Roman"/>
                <w:sz w:val="20"/>
                <w:szCs w:val="24"/>
              </w:rPr>
              <w:t xml:space="preserve">data nilai </w:t>
            </w:r>
            <w:r w:rsidRPr="0033182C">
              <w:rPr>
                <w:rFonts w:cs="Times New Roman"/>
                <w:i/>
                <w:sz w:val="20"/>
                <w:szCs w:val="24"/>
              </w:rPr>
              <w:t>setpoint</w:t>
            </w:r>
          </w:p>
        </w:tc>
      </w:tr>
    </w:tbl>
    <w:p w14:paraId="34A124B0" w14:textId="0F5C8B93" w:rsidR="007755A2" w:rsidRPr="0033182C" w:rsidRDefault="007755A2" w:rsidP="007755A2">
      <w:pPr>
        <w:pStyle w:val="Caption"/>
        <w:keepNext/>
        <w:spacing w:before="240"/>
        <w:jc w:val="center"/>
        <w:rPr>
          <w:rFonts w:cs="Times New Roman"/>
          <w:color w:val="auto"/>
          <w:sz w:val="22"/>
        </w:rPr>
      </w:pPr>
      <w:bookmarkStart w:id="11745"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1745"/>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rPr>
          <w:ins w:id="11746" w:author="Windows User" w:date="2019-09-19T02:16:00Z"/>
        </w:trPr>
        <w:tc>
          <w:tcPr>
            <w:tcW w:w="4531" w:type="dxa"/>
          </w:tcPr>
          <w:p w14:paraId="320AD0EF" w14:textId="77777777" w:rsidR="00755C33" w:rsidRPr="0033182C" w:rsidRDefault="00755C33" w:rsidP="00755C33">
            <w:pPr>
              <w:spacing w:after="0" w:line="240" w:lineRule="auto"/>
              <w:rPr>
                <w:ins w:id="11747" w:author="Windows User" w:date="2019-09-19T02:16:00Z"/>
                <w:rFonts w:cs="Times New Roman"/>
                <w:sz w:val="20"/>
                <w:szCs w:val="24"/>
                <w:lang w:val="en-ID"/>
                <w:rPrChange w:id="11748" w:author="Windows User" w:date="2019-09-19T03:16:00Z">
                  <w:rPr>
                    <w:ins w:id="11749" w:author="Windows User" w:date="2019-09-19T02:16:00Z"/>
                    <w:rFonts w:cs="Times New Roman"/>
                    <w:szCs w:val="24"/>
                    <w:lang w:val="en-ID"/>
                  </w:rPr>
                </w:rPrChange>
              </w:rPr>
            </w:pPr>
            <w:ins w:id="11750" w:author="Windows User" w:date="2019-09-19T02:16:00Z">
              <w:r w:rsidRPr="0033182C">
                <w:rPr>
                  <w:rFonts w:cs="Times New Roman"/>
                  <w:b/>
                  <w:sz w:val="20"/>
                  <w:szCs w:val="24"/>
                  <w:rPrChange w:id="11751" w:author="Windows User" w:date="2019-09-19T03:17:00Z">
                    <w:rPr>
                      <w:rFonts w:cs="Times New Roman"/>
                      <w:b/>
                      <w:sz w:val="22"/>
                      <w:szCs w:val="24"/>
                    </w:rPr>
                  </w:rPrChange>
                </w:rPr>
                <w:t>Nama Usecase</w:t>
              </w:r>
            </w:ins>
          </w:p>
        </w:tc>
        <w:tc>
          <w:tcPr>
            <w:tcW w:w="3544" w:type="dxa"/>
            <w:gridSpan w:val="2"/>
          </w:tcPr>
          <w:p w14:paraId="63FE32F2" w14:textId="77777777" w:rsidR="00755C33" w:rsidRPr="0033182C" w:rsidRDefault="00755C33" w:rsidP="00755C33">
            <w:pPr>
              <w:spacing w:after="0" w:line="240" w:lineRule="auto"/>
              <w:rPr>
                <w:ins w:id="11752" w:author="Windows User" w:date="2019-09-19T02:16:00Z"/>
                <w:rFonts w:cs="Times New Roman"/>
                <w:sz w:val="20"/>
                <w:szCs w:val="24"/>
                <w:lang w:val="en-ID"/>
                <w:rPrChange w:id="11753" w:author="Windows User" w:date="2019-09-19T03:16:00Z">
                  <w:rPr>
                    <w:ins w:id="11754" w:author="Windows User" w:date="2019-09-19T02:16:00Z"/>
                    <w:rFonts w:cs="Times New Roman"/>
                    <w:szCs w:val="24"/>
                    <w:lang w:val="en-ID"/>
                  </w:rPr>
                </w:rPrChange>
              </w:rPr>
            </w:pPr>
            <w:ins w:id="11755" w:author="Windows User" w:date="2019-09-19T02:16:00Z">
              <w:r w:rsidRPr="0033182C">
                <w:rPr>
                  <w:rFonts w:cs="Times New Roman"/>
                  <w:sz w:val="20"/>
                  <w:szCs w:val="24"/>
                  <w:rPrChange w:id="11756" w:author="Windows User" w:date="2019-09-19T03:17:00Z">
                    <w:rPr>
                      <w:rFonts w:cs="Times New Roman"/>
                      <w:sz w:val="22"/>
                      <w:szCs w:val="24"/>
                    </w:rPr>
                  </w:rPrChange>
                </w:rPr>
                <w:t>Lihat grafik</w:t>
              </w:r>
              <w:r w:rsidRPr="0033182C">
                <w:rPr>
                  <w:rFonts w:cs="Times New Roman"/>
                  <w:i/>
                  <w:sz w:val="20"/>
                  <w:szCs w:val="24"/>
                  <w:rPrChange w:id="11757" w:author="Windows User" w:date="2019-09-19T03:17:00Z">
                    <w:rPr>
                      <w:rFonts w:cs="Times New Roman"/>
                      <w:sz w:val="22"/>
                      <w:szCs w:val="24"/>
                    </w:rPr>
                  </w:rPrChange>
                </w:rPr>
                <w:t xml:space="preserve"> </w:t>
              </w:r>
            </w:ins>
            <w:r w:rsidRPr="0033182C">
              <w:rPr>
                <w:rFonts w:cs="Times New Roman"/>
                <w:i/>
                <w:sz w:val="20"/>
                <w:szCs w:val="24"/>
              </w:rPr>
              <w:t>tracker</w:t>
            </w:r>
          </w:p>
        </w:tc>
      </w:tr>
      <w:tr w:rsidR="00755C33" w:rsidRPr="0033182C" w14:paraId="7C05F27A" w14:textId="77777777" w:rsidTr="00986BA5">
        <w:trPr>
          <w:ins w:id="11758" w:author="Windows User" w:date="2019-09-19T02:16:00Z"/>
        </w:trPr>
        <w:tc>
          <w:tcPr>
            <w:tcW w:w="4531" w:type="dxa"/>
          </w:tcPr>
          <w:p w14:paraId="4241839D" w14:textId="77777777" w:rsidR="00755C33" w:rsidRPr="0033182C" w:rsidRDefault="00755C33" w:rsidP="00755C33">
            <w:pPr>
              <w:spacing w:after="0" w:line="240" w:lineRule="auto"/>
              <w:rPr>
                <w:ins w:id="11759" w:author="Windows User" w:date="2019-09-19T02:16:00Z"/>
                <w:rFonts w:cs="Times New Roman"/>
                <w:sz w:val="20"/>
                <w:szCs w:val="24"/>
                <w:lang w:val="en-ID"/>
                <w:rPrChange w:id="11760" w:author="Windows User" w:date="2019-09-19T03:16:00Z">
                  <w:rPr>
                    <w:ins w:id="11761" w:author="Windows User" w:date="2019-09-19T02:16:00Z"/>
                    <w:rFonts w:cs="Times New Roman"/>
                    <w:szCs w:val="24"/>
                    <w:lang w:val="en-ID"/>
                  </w:rPr>
                </w:rPrChange>
              </w:rPr>
            </w:pPr>
            <w:ins w:id="11762" w:author="Windows User" w:date="2019-09-19T02:16:00Z">
              <w:r w:rsidRPr="0033182C">
                <w:rPr>
                  <w:rFonts w:cs="Times New Roman"/>
                  <w:b/>
                  <w:sz w:val="20"/>
                  <w:szCs w:val="24"/>
                  <w:rPrChange w:id="11763" w:author="Windows User" w:date="2019-09-19T03:17:00Z">
                    <w:rPr>
                      <w:rFonts w:cs="Times New Roman"/>
                      <w:b/>
                      <w:sz w:val="22"/>
                      <w:szCs w:val="24"/>
                    </w:rPr>
                  </w:rPrChange>
                </w:rPr>
                <w:t>Aktor</w:t>
              </w:r>
            </w:ins>
          </w:p>
        </w:tc>
        <w:tc>
          <w:tcPr>
            <w:tcW w:w="3544" w:type="dxa"/>
            <w:gridSpan w:val="2"/>
          </w:tcPr>
          <w:p w14:paraId="6662EC09" w14:textId="77777777" w:rsidR="00755C33" w:rsidRPr="0033182C" w:rsidRDefault="00755C33" w:rsidP="00755C33">
            <w:pPr>
              <w:spacing w:after="0" w:line="240" w:lineRule="auto"/>
              <w:rPr>
                <w:ins w:id="11764" w:author="Windows User" w:date="2019-09-19T02:16:00Z"/>
                <w:rFonts w:cs="Times New Roman"/>
                <w:sz w:val="20"/>
                <w:szCs w:val="24"/>
                <w:lang w:val="en-ID"/>
                <w:rPrChange w:id="11765" w:author="Windows User" w:date="2019-09-19T03:16:00Z">
                  <w:rPr>
                    <w:ins w:id="11766" w:author="Windows User" w:date="2019-09-19T02:16:00Z"/>
                    <w:rFonts w:cs="Times New Roman"/>
                    <w:szCs w:val="24"/>
                    <w:lang w:val="en-ID"/>
                  </w:rPr>
                </w:rPrChange>
              </w:rPr>
            </w:pPr>
            <w:ins w:id="11767" w:author="Windows User" w:date="2019-09-19T02:16:00Z">
              <w:r w:rsidRPr="0033182C">
                <w:rPr>
                  <w:rFonts w:cs="Times New Roman"/>
                  <w:sz w:val="20"/>
                  <w:szCs w:val="24"/>
                  <w:rPrChange w:id="11768" w:author="Windows User" w:date="2019-09-19T03:17:00Z">
                    <w:rPr>
                      <w:rFonts w:cs="Times New Roman"/>
                      <w:sz w:val="22"/>
                      <w:szCs w:val="24"/>
                    </w:rPr>
                  </w:rPrChange>
                </w:rPr>
                <w:t>Senua aktor</w:t>
              </w:r>
            </w:ins>
          </w:p>
        </w:tc>
      </w:tr>
      <w:tr w:rsidR="00755C33" w:rsidRPr="0033182C" w14:paraId="5D99C024" w14:textId="77777777" w:rsidTr="00986BA5">
        <w:trPr>
          <w:ins w:id="11769" w:author="Windows User" w:date="2019-09-19T02:16:00Z"/>
        </w:trPr>
        <w:tc>
          <w:tcPr>
            <w:tcW w:w="4531" w:type="dxa"/>
          </w:tcPr>
          <w:p w14:paraId="0B343107" w14:textId="77777777" w:rsidR="00755C33" w:rsidRPr="0033182C" w:rsidRDefault="00755C33" w:rsidP="00755C33">
            <w:pPr>
              <w:spacing w:after="0" w:line="240" w:lineRule="auto"/>
              <w:rPr>
                <w:ins w:id="11770" w:author="Windows User" w:date="2019-09-19T02:16:00Z"/>
                <w:rFonts w:cs="Times New Roman"/>
                <w:sz w:val="20"/>
                <w:szCs w:val="24"/>
                <w:lang w:val="en-ID"/>
                <w:rPrChange w:id="11771" w:author="Windows User" w:date="2019-09-19T03:16:00Z">
                  <w:rPr>
                    <w:ins w:id="11772" w:author="Windows User" w:date="2019-09-19T02:16:00Z"/>
                    <w:rFonts w:cs="Times New Roman"/>
                    <w:szCs w:val="24"/>
                    <w:lang w:val="en-ID"/>
                  </w:rPr>
                </w:rPrChange>
              </w:rPr>
            </w:pPr>
            <w:ins w:id="11773" w:author="Windows User" w:date="2019-09-19T02:16:00Z">
              <w:r w:rsidRPr="0033182C">
                <w:rPr>
                  <w:rFonts w:cs="Times New Roman"/>
                  <w:b/>
                  <w:sz w:val="20"/>
                  <w:szCs w:val="24"/>
                  <w:rPrChange w:id="11774" w:author="Windows User" w:date="2019-09-19T03:17:00Z">
                    <w:rPr>
                      <w:rFonts w:cs="Times New Roman"/>
                      <w:b/>
                      <w:sz w:val="22"/>
                      <w:szCs w:val="24"/>
                    </w:rPr>
                  </w:rPrChange>
                </w:rPr>
                <w:t>Deskripsi Singkat</w:t>
              </w:r>
            </w:ins>
          </w:p>
        </w:tc>
        <w:tc>
          <w:tcPr>
            <w:tcW w:w="3544" w:type="dxa"/>
            <w:gridSpan w:val="2"/>
          </w:tcPr>
          <w:p w14:paraId="6C499303" w14:textId="77777777" w:rsidR="00755C33" w:rsidRPr="0033182C" w:rsidRDefault="00755C33" w:rsidP="00755C33">
            <w:pPr>
              <w:spacing w:after="0" w:line="240" w:lineRule="auto"/>
              <w:rPr>
                <w:ins w:id="11775" w:author="Windows User" w:date="2019-09-19T02:16:00Z"/>
                <w:rFonts w:cs="Times New Roman"/>
                <w:sz w:val="20"/>
                <w:szCs w:val="24"/>
                <w:lang w:val="en-ID"/>
                <w:rPrChange w:id="11776" w:author="Windows User" w:date="2019-09-19T03:16:00Z">
                  <w:rPr>
                    <w:ins w:id="11777" w:author="Windows User" w:date="2019-09-19T02:16:00Z"/>
                    <w:rFonts w:cs="Times New Roman"/>
                    <w:szCs w:val="24"/>
                    <w:lang w:val="en-ID"/>
                  </w:rPr>
                </w:rPrChange>
              </w:rPr>
            </w:pPr>
            <w:ins w:id="11778" w:author="Windows User" w:date="2019-09-19T02:16:00Z">
              <w:r w:rsidRPr="0033182C">
                <w:rPr>
                  <w:rFonts w:cs="Times New Roman"/>
                  <w:sz w:val="20"/>
                  <w:szCs w:val="24"/>
                  <w:rPrChange w:id="11779" w:author="Windows User" w:date="2019-09-19T03:17:00Z">
                    <w:rPr>
                      <w:rFonts w:cs="Times New Roman"/>
                      <w:sz w:val="22"/>
                      <w:szCs w:val="24"/>
                    </w:rPr>
                  </w:rPrChange>
                </w:rPr>
                <w:t xml:space="preserve">Aktor melihat grafik </w:t>
              </w:r>
            </w:ins>
            <w:r w:rsidRPr="0033182C">
              <w:rPr>
                <w:rFonts w:cs="Times New Roman"/>
                <w:i/>
                <w:sz w:val="20"/>
                <w:szCs w:val="24"/>
              </w:rPr>
              <w:t>tracker</w:t>
            </w:r>
          </w:p>
        </w:tc>
      </w:tr>
      <w:tr w:rsidR="00755C33" w:rsidRPr="0033182C" w14:paraId="2A0D943B" w14:textId="77777777" w:rsidTr="00986BA5">
        <w:trPr>
          <w:ins w:id="11780" w:author="Windows User" w:date="2019-09-19T02:16:00Z"/>
        </w:trPr>
        <w:tc>
          <w:tcPr>
            <w:tcW w:w="4531" w:type="dxa"/>
          </w:tcPr>
          <w:p w14:paraId="6E6D0E33" w14:textId="77777777" w:rsidR="00755C33" w:rsidRPr="0033182C" w:rsidRDefault="00755C33" w:rsidP="00755C33">
            <w:pPr>
              <w:spacing w:after="0" w:line="240" w:lineRule="auto"/>
              <w:rPr>
                <w:ins w:id="11781" w:author="Windows User" w:date="2019-09-19T02:16:00Z"/>
                <w:rFonts w:cs="Times New Roman"/>
                <w:sz w:val="20"/>
                <w:szCs w:val="24"/>
                <w:lang w:val="en-ID"/>
                <w:rPrChange w:id="11782" w:author="Windows User" w:date="2019-09-19T03:16:00Z">
                  <w:rPr>
                    <w:ins w:id="11783" w:author="Windows User" w:date="2019-09-19T02:16:00Z"/>
                    <w:rFonts w:cs="Times New Roman"/>
                    <w:szCs w:val="24"/>
                    <w:lang w:val="en-ID"/>
                  </w:rPr>
                </w:rPrChange>
              </w:rPr>
            </w:pPr>
            <w:ins w:id="11784" w:author="Windows User" w:date="2019-09-19T02:16:00Z">
              <w:r w:rsidRPr="0033182C">
                <w:rPr>
                  <w:rFonts w:cs="Times New Roman"/>
                  <w:b/>
                  <w:sz w:val="20"/>
                  <w:szCs w:val="24"/>
                  <w:rPrChange w:id="11785" w:author="Windows User" w:date="2019-09-19T03:17:00Z">
                    <w:rPr>
                      <w:rFonts w:cs="Times New Roman"/>
                      <w:b/>
                      <w:sz w:val="22"/>
                      <w:szCs w:val="24"/>
                    </w:rPr>
                  </w:rPrChange>
                </w:rPr>
                <w:t>Prekondisi</w:t>
              </w:r>
            </w:ins>
          </w:p>
        </w:tc>
        <w:tc>
          <w:tcPr>
            <w:tcW w:w="3544" w:type="dxa"/>
            <w:gridSpan w:val="2"/>
          </w:tcPr>
          <w:p w14:paraId="68C6B4A9" w14:textId="77777777" w:rsidR="00755C33" w:rsidRPr="0033182C" w:rsidRDefault="00755C33" w:rsidP="00755C33">
            <w:pPr>
              <w:spacing w:after="0" w:line="240" w:lineRule="auto"/>
              <w:rPr>
                <w:ins w:id="11786" w:author="Windows User" w:date="2019-09-19T02:16:00Z"/>
                <w:rFonts w:cs="Times New Roman"/>
                <w:sz w:val="20"/>
                <w:szCs w:val="24"/>
                <w:lang w:val="en-ID"/>
                <w:rPrChange w:id="11787" w:author="Windows User" w:date="2019-09-19T03:16:00Z">
                  <w:rPr>
                    <w:ins w:id="11788" w:author="Windows User" w:date="2019-09-19T02:16:00Z"/>
                    <w:rFonts w:cs="Times New Roman"/>
                    <w:szCs w:val="24"/>
                    <w:lang w:val="en-ID"/>
                  </w:rPr>
                </w:rPrChange>
              </w:rPr>
            </w:pPr>
            <w:ins w:id="11789" w:author="Windows User" w:date="2019-09-19T02:16:00Z">
              <w:r w:rsidRPr="0033182C">
                <w:rPr>
                  <w:rFonts w:cs="Times New Roman"/>
                  <w:sz w:val="20"/>
                  <w:szCs w:val="24"/>
                  <w:rPrChange w:id="11790" w:author="Windows User" w:date="2019-09-19T03:17:00Z">
                    <w:rPr>
                      <w:rFonts w:cs="Times New Roman"/>
                      <w:sz w:val="22"/>
                      <w:szCs w:val="24"/>
                    </w:rPr>
                  </w:rPrChange>
                </w:rPr>
                <w:t>Aktor masuk halaman dashboard masing-masing</w:t>
              </w:r>
            </w:ins>
          </w:p>
        </w:tc>
      </w:tr>
      <w:tr w:rsidR="00755C33" w:rsidRPr="0033182C" w14:paraId="4A4879E2" w14:textId="77777777" w:rsidTr="00986BA5">
        <w:trPr>
          <w:ins w:id="11791" w:author="Windows User" w:date="2019-09-19T02:16:00Z"/>
        </w:trPr>
        <w:tc>
          <w:tcPr>
            <w:tcW w:w="4531" w:type="dxa"/>
          </w:tcPr>
          <w:p w14:paraId="65FC774B" w14:textId="77777777" w:rsidR="00755C33" w:rsidRPr="0033182C" w:rsidRDefault="00755C33" w:rsidP="00755C33">
            <w:pPr>
              <w:spacing w:after="0" w:line="240" w:lineRule="auto"/>
              <w:rPr>
                <w:ins w:id="11792" w:author="Windows User" w:date="2019-09-19T02:16:00Z"/>
                <w:rFonts w:cs="Times New Roman"/>
                <w:sz w:val="20"/>
                <w:szCs w:val="24"/>
                <w:lang w:val="en-ID"/>
                <w:rPrChange w:id="11793" w:author="Windows User" w:date="2019-09-19T03:16:00Z">
                  <w:rPr>
                    <w:ins w:id="11794" w:author="Windows User" w:date="2019-09-19T02:16:00Z"/>
                    <w:rFonts w:cs="Times New Roman"/>
                    <w:szCs w:val="24"/>
                    <w:lang w:val="en-ID"/>
                  </w:rPr>
                </w:rPrChange>
              </w:rPr>
            </w:pPr>
            <w:ins w:id="11795" w:author="Windows User" w:date="2019-09-19T02:16:00Z">
              <w:r w:rsidRPr="0033182C">
                <w:rPr>
                  <w:rFonts w:cs="Times New Roman"/>
                  <w:b/>
                  <w:sz w:val="20"/>
                  <w:szCs w:val="24"/>
                  <w:rPrChange w:id="11796" w:author="Windows User" w:date="2019-09-19T03:17:00Z">
                    <w:rPr>
                      <w:rFonts w:cs="Times New Roman"/>
                      <w:b/>
                      <w:sz w:val="22"/>
                      <w:szCs w:val="24"/>
                    </w:rPr>
                  </w:rPrChange>
                </w:rPr>
                <w:t>Pascakondisi</w:t>
              </w:r>
            </w:ins>
          </w:p>
        </w:tc>
        <w:tc>
          <w:tcPr>
            <w:tcW w:w="3544" w:type="dxa"/>
            <w:gridSpan w:val="2"/>
          </w:tcPr>
          <w:p w14:paraId="21796C9D" w14:textId="77777777" w:rsidR="00755C33" w:rsidRPr="0033182C" w:rsidRDefault="00755C33" w:rsidP="00755C33">
            <w:pPr>
              <w:spacing w:after="0" w:line="240" w:lineRule="auto"/>
              <w:rPr>
                <w:ins w:id="11797" w:author="Windows User" w:date="2019-09-19T02:16:00Z"/>
                <w:rFonts w:cs="Times New Roman"/>
                <w:sz w:val="20"/>
                <w:szCs w:val="24"/>
                <w:lang w:val="en-ID"/>
                <w:rPrChange w:id="11798" w:author="Windows User" w:date="2019-09-19T03:16:00Z">
                  <w:rPr>
                    <w:ins w:id="11799" w:author="Windows User" w:date="2019-09-19T02:16:00Z"/>
                    <w:rFonts w:cs="Times New Roman"/>
                    <w:szCs w:val="24"/>
                    <w:lang w:val="en-ID"/>
                  </w:rPr>
                </w:rPrChange>
              </w:rPr>
            </w:pPr>
            <w:ins w:id="11800" w:author="Windows User" w:date="2019-09-19T02:16:00Z">
              <w:r w:rsidRPr="0033182C">
                <w:rPr>
                  <w:rFonts w:cs="Times New Roman"/>
                  <w:sz w:val="20"/>
                  <w:szCs w:val="24"/>
                  <w:rPrChange w:id="11801" w:author="Windows User" w:date="2019-09-19T03:17:00Z">
                    <w:rPr>
                      <w:rFonts w:cs="Times New Roman"/>
                      <w:sz w:val="22"/>
                      <w:szCs w:val="24"/>
                    </w:rPr>
                  </w:rPrChange>
                </w:rPr>
                <w:t>Aktor dapat melihat</w:t>
              </w:r>
            </w:ins>
            <w:r w:rsidRPr="0033182C">
              <w:rPr>
                <w:rFonts w:cs="Times New Roman"/>
                <w:sz w:val="20"/>
                <w:szCs w:val="24"/>
              </w:rPr>
              <w:t xml:space="preserve"> </w:t>
            </w:r>
            <w:ins w:id="11802" w:author="Windows User" w:date="2019-09-19T02:16:00Z">
              <w:r w:rsidRPr="0033182C">
                <w:rPr>
                  <w:rFonts w:cs="Times New Roman"/>
                  <w:sz w:val="20"/>
                  <w:szCs w:val="24"/>
                  <w:rPrChange w:id="11803" w:author="Windows User" w:date="2019-09-19T03:17:00Z">
                    <w:rPr>
                      <w:rFonts w:cs="Times New Roman"/>
                      <w:sz w:val="22"/>
                      <w:szCs w:val="24"/>
                    </w:rPr>
                  </w:rPrChange>
                </w:rPr>
                <w:t xml:space="preserve">grafik </w:t>
              </w:r>
            </w:ins>
            <w:r w:rsidRPr="0033182C">
              <w:rPr>
                <w:rFonts w:cs="Times New Roman"/>
                <w:i/>
                <w:sz w:val="20"/>
                <w:szCs w:val="24"/>
              </w:rPr>
              <w:t>tracker</w:t>
            </w:r>
          </w:p>
        </w:tc>
      </w:tr>
      <w:tr w:rsidR="00755C33" w:rsidRPr="0033182C" w14:paraId="0555EDD0" w14:textId="77777777" w:rsidTr="00986BA5">
        <w:trPr>
          <w:ins w:id="11804" w:author="Windows User" w:date="2019-09-19T02:16:00Z"/>
        </w:trPr>
        <w:tc>
          <w:tcPr>
            <w:tcW w:w="8075" w:type="dxa"/>
            <w:gridSpan w:val="3"/>
          </w:tcPr>
          <w:p w14:paraId="5978AB71" w14:textId="77777777" w:rsidR="00755C33" w:rsidRPr="0033182C" w:rsidRDefault="00755C33" w:rsidP="00755C33">
            <w:pPr>
              <w:spacing w:after="0" w:line="240" w:lineRule="auto"/>
              <w:jc w:val="center"/>
              <w:rPr>
                <w:ins w:id="11805" w:author="Windows User" w:date="2019-09-19T02:16:00Z"/>
                <w:rFonts w:cs="Times New Roman"/>
                <w:sz w:val="22"/>
                <w:szCs w:val="24"/>
                <w:rPrChange w:id="11806" w:author="Windows User" w:date="2019-09-19T03:16:00Z">
                  <w:rPr>
                    <w:ins w:id="11807" w:author="Windows User" w:date="2019-09-19T02:16:00Z"/>
                    <w:rFonts w:cs="Times New Roman"/>
                    <w:szCs w:val="24"/>
                  </w:rPr>
                </w:rPrChange>
              </w:rPr>
            </w:pPr>
            <w:ins w:id="11808" w:author="Windows User" w:date="2019-09-19T02:16:00Z">
              <w:r w:rsidRPr="0033182C">
                <w:rPr>
                  <w:rFonts w:cs="Times New Roman"/>
                  <w:b/>
                  <w:bCs/>
                  <w:sz w:val="20"/>
                  <w:szCs w:val="24"/>
                  <w:rPrChange w:id="11809" w:author="Windows User" w:date="2019-09-19T03:17:00Z">
                    <w:rPr>
                      <w:b/>
                      <w:bCs/>
                      <w:sz w:val="22"/>
                      <w:szCs w:val="24"/>
                    </w:rPr>
                  </w:rPrChange>
                </w:rPr>
                <w:t>Flow Event</w:t>
              </w:r>
            </w:ins>
          </w:p>
        </w:tc>
      </w:tr>
      <w:tr w:rsidR="00755C33" w:rsidRPr="0033182C" w14:paraId="7151A040" w14:textId="77777777" w:rsidTr="00986BA5">
        <w:trPr>
          <w:ins w:id="11810" w:author="Windows User" w:date="2019-09-19T02:16:00Z"/>
        </w:trPr>
        <w:tc>
          <w:tcPr>
            <w:tcW w:w="8075" w:type="dxa"/>
            <w:gridSpan w:val="3"/>
          </w:tcPr>
          <w:p w14:paraId="4C90FD48" w14:textId="77777777" w:rsidR="00755C33" w:rsidRPr="0033182C" w:rsidRDefault="00755C33" w:rsidP="00755C33">
            <w:pPr>
              <w:spacing w:after="0" w:line="240" w:lineRule="auto"/>
              <w:jc w:val="center"/>
              <w:rPr>
                <w:ins w:id="11811" w:author="Windows User" w:date="2019-09-19T02:16:00Z"/>
                <w:rFonts w:cs="Times New Roman"/>
                <w:sz w:val="22"/>
                <w:szCs w:val="24"/>
                <w:rPrChange w:id="11812" w:author="Windows User" w:date="2019-09-19T03:16:00Z">
                  <w:rPr>
                    <w:ins w:id="11813" w:author="Windows User" w:date="2019-09-19T02:16:00Z"/>
                    <w:rFonts w:cs="Times New Roman"/>
                    <w:szCs w:val="24"/>
                  </w:rPr>
                </w:rPrChange>
              </w:rPr>
            </w:pPr>
            <w:ins w:id="11814" w:author="Windows User" w:date="2019-09-19T02:16:00Z">
              <w:r w:rsidRPr="0033182C">
                <w:rPr>
                  <w:rFonts w:cs="Times New Roman"/>
                  <w:b/>
                  <w:sz w:val="20"/>
                  <w:szCs w:val="24"/>
                  <w:rPrChange w:id="11815" w:author="Windows User" w:date="2019-09-19T03:17:00Z">
                    <w:rPr>
                      <w:b/>
                      <w:sz w:val="22"/>
                      <w:szCs w:val="24"/>
                    </w:rPr>
                  </w:rPrChange>
                </w:rPr>
                <w:t>Normal Flow : Lihat grafik sudut y</w:t>
              </w:r>
            </w:ins>
          </w:p>
        </w:tc>
      </w:tr>
      <w:tr w:rsidR="00755C33" w:rsidRPr="0033182C" w14:paraId="3CB89890" w14:textId="77777777" w:rsidTr="00986BA5">
        <w:trPr>
          <w:trHeight w:val="517"/>
          <w:ins w:id="11816" w:author="Windows User" w:date="2019-09-19T02:16:00Z"/>
        </w:trPr>
        <w:tc>
          <w:tcPr>
            <w:tcW w:w="4604" w:type="dxa"/>
            <w:gridSpan w:val="2"/>
          </w:tcPr>
          <w:p w14:paraId="637DA312" w14:textId="77777777" w:rsidR="00755C33" w:rsidRPr="0033182C" w:rsidRDefault="00755C33" w:rsidP="00755C33">
            <w:pPr>
              <w:spacing w:after="0" w:line="240" w:lineRule="auto"/>
              <w:rPr>
                <w:ins w:id="11817" w:author="Windows User" w:date="2019-09-19T02:16:00Z"/>
                <w:rFonts w:cs="Times New Roman"/>
                <w:b/>
                <w:sz w:val="20"/>
                <w:szCs w:val="24"/>
                <w:rPrChange w:id="11818" w:author="Windows User" w:date="2019-09-19T03:16:00Z">
                  <w:rPr>
                    <w:ins w:id="11819" w:author="Windows User" w:date="2019-09-19T02:16:00Z"/>
                    <w:b/>
                    <w:szCs w:val="24"/>
                  </w:rPr>
                </w:rPrChange>
              </w:rPr>
            </w:pPr>
            <w:ins w:id="11820" w:author="Windows User" w:date="2019-09-19T02:16:00Z">
              <w:r w:rsidRPr="0033182C">
                <w:rPr>
                  <w:rFonts w:cs="Times New Roman"/>
                  <w:sz w:val="20"/>
                  <w:szCs w:val="24"/>
                  <w:rPrChange w:id="11821" w:author="Windows User" w:date="2019-09-19T03:17:00Z">
                    <w:rPr>
                      <w:sz w:val="22"/>
                      <w:szCs w:val="24"/>
                    </w:rPr>
                  </w:rPrChange>
                </w:rPr>
                <w:t>Aksi Aktor</w:t>
              </w:r>
            </w:ins>
          </w:p>
        </w:tc>
        <w:tc>
          <w:tcPr>
            <w:tcW w:w="3471" w:type="dxa"/>
          </w:tcPr>
          <w:p w14:paraId="65E5D210" w14:textId="77777777" w:rsidR="00755C33" w:rsidRPr="0033182C" w:rsidRDefault="00755C33" w:rsidP="00755C33">
            <w:pPr>
              <w:spacing w:after="0" w:line="240" w:lineRule="auto"/>
              <w:rPr>
                <w:ins w:id="11822" w:author="Windows User" w:date="2019-09-19T02:16:00Z"/>
                <w:rFonts w:cs="Times New Roman"/>
                <w:b/>
                <w:sz w:val="20"/>
                <w:szCs w:val="24"/>
                <w:rPrChange w:id="11823" w:author="Windows User" w:date="2019-09-19T03:16:00Z">
                  <w:rPr>
                    <w:ins w:id="11824" w:author="Windows User" w:date="2019-09-19T02:16:00Z"/>
                    <w:b/>
                    <w:szCs w:val="24"/>
                  </w:rPr>
                </w:rPrChange>
              </w:rPr>
            </w:pPr>
            <w:ins w:id="11825" w:author="Windows User" w:date="2019-09-19T02:16:00Z">
              <w:r w:rsidRPr="0033182C">
                <w:rPr>
                  <w:rFonts w:cs="Times New Roman"/>
                  <w:sz w:val="20"/>
                  <w:szCs w:val="24"/>
                  <w:rPrChange w:id="11826" w:author="Windows User" w:date="2019-09-19T03:17:00Z">
                    <w:rPr>
                      <w:sz w:val="22"/>
                      <w:szCs w:val="24"/>
                    </w:rPr>
                  </w:rPrChange>
                </w:rPr>
                <w:t>Reaksi Sistem</w:t>
              </w:r>
            </w:ins>
          </w:p>
        </w:tc>
      </w:tr>
      <w:tr w:rsidR="00755C33" w:rsidRPr="0033182C" w14:paraId="0A49BC37" w14:textId="77777777" w:rsidTr="00986BA5">
        <w:trPr>
          <w:trHeight w:val="371"/>
          <w:ins w:id="11827" w:author="Windows User" w:date="2019-09-19T02:16:00Z"/>
        </w:trPr>
        <w:tc>
          <w:tcPr>
            <w:tcW w:w="4604" w:type="dxa"/>
            <w:gridSpan w:val="2"/>
          </w:tcPr>
          <w:p w14:paraId="10C1A39B" w14:textId="77777777" w:rsidR="00755C33" w:rsidRPr="0033182C" w:rsidRDefault="00755C33" w:rsidP="00986BA5">
            <w:pPr>
              <w:pStyle w:val="ListParagraph"/>
              <w:numPr>
                <w:ilvl w:val="0"/>
                <w:numId w:val="20"/>
              </w:numPr>
              <w:spacing w:after="0" w:line="240" w:lineRule="auto"/>
              <w:rPr>
                <w:ins w:id="11828" w:author="Windows User" w:date="2019-09-19T02:16:00Z"/>
                <w:rFonts w:cs="Times New Roman"/>
                <w:sz w:val="20"/>
                <w:szCs w:val="24"/>
                <w:rPrChange w:id="11829" w:author="Windows User" w:date="2019-09-19T03:16:00Z">
                  <w:rPr>
                    <w:ins w:id="11830" w:author="Windows User" w:date="2019-09-19T02:16:00Z"/>
                    <w:szCs w:val="24"/>
                  </w:rPr>
                </w:rPrChange>
              </w:rPr>
            </w:pPr>
            <w:ins w:id="11831" w:author="Windows User" w:date="2019-09-19T02:16:00Z">
              <w:r w:rsidRPr="0033182C">
                <w:rPr>
                  <w:rFonts w:cs="Times New Roman"/>
                  <w:sz w:val="20"/>
                  <w:szCs w:val="24"/>
                  <w:rPrChange w:id="11832" w:author="Windows User" w:date="2019-09-19T03:17:00Z">
                    <w:rPr>
                      <w:sz w:val="22"/>
                      <w:szCs w:val="24"/>
                    </w:rPr>
                  </w:rPrChange>
                </w:rPr>
                <w:t xml:space="preserve">Klik menu </w:t>
              </w:r>
            </w:ins>
            <w:r w:rsidRPr="0033182C">
              <w:rPr>
                <w:rFonts w:cs="Times New Roman"/>
                <w:sz w:val="20"/>
                <w:szCs w:val="24"/>
              </w:rPr>
              <w:t xml:space="preserve">grafik pilih menu </w:t>
            </w:r>
            <w:ins w:id="11833" w:author="Windows User" w:date="2019-09-19T02:16:00Z">
              <w:r w:rsidRPr="0033182C">
                <w:rPr>
                  <w:rFonts w:cs="Times New Roman"/>
                  <w:sz w:val="20"/>
                  <w:szCs w:val="24"/>
                  <w:rPrChange w:id="11834" w:author="Windows User" w:date="2019-09-19T03:17:00Z">
                    <w:rPr>
                      <w:rFonts w:cs="Times New Roman"/>
                      <w:sz w:val="22"/>
                      <w:szCs w:val="24"/>
                    </w:rPr>
                  </w:rPrChange>
                </w:rPr>
                <w:t>grafik</w:t>
              </w:r>
              <w:r w:rsidRPr="0033182C">
                <w:rPr>
                  <w:rFonts w:cs="Times New Roman"/>
                  <w:i/>
                  <w:sz w:val="20"/>
                  <w:szCs w:val="24"/>
                  <w:rPrChange w:id="11835" w:author="Windows User" w:date="2019-09-19T03:17:00Z">
                    <w:rPr>
                      <w:rFonts w:cs="Times New Roman"/>
                      <w:sz w:val="22"/>
                      <w:szCs w:val="24"/>
                    </w:rPr>
                  </w:rPrChange>
                </w:rPr>
                <w:t xml:space="preserve"> </w:t>
              </w:r>
            </w:ins>
            <w:r w:rsidRPr="0033182C">
              <w:rPr>
                <w:rFonts w:cs="Times New Roman"/>
                <w:i/>
                <w:sz w:val="20"/>
                <w:szCs w:val="24"/>
              </w:rPr>
              <w:t>tracker</w:t>
            </w:r>
          </w:p>
        </w:tc>
        <w:tc>
          <w:tcPr>
            <w:tcW w:w="3471" w:type="dxa"/>
          </w:tcPr>
          <w:p w14:paraId="6FAE3C3C" w14:textId="77777777" w:rsidR="00755C33" w:rsidRPr="0033182C" w:rsidRDefault="00755C33" w:rsidP="00986BA5">
            <w:pPr>
              <w:spacing w:after="0" w:line="240" w:lineRule="auto"/>
              <w:rPr>
                <w:ins w:id="11836" w:author="Windows User" w:date="2019-09-19T02:16:00Z"/>
                <w:rFonts w:cs="Times New Roman"/>
                <w:sz w:val="20"/>
                <w:szCs w:val="24"/>
                <w:rPrChange w:id="11837" w:author="Windows User" w:date="2019-09-19T03:16:00Z">
                  <w:rPr>
                    <w:ins w:id="11838" w:author="Windows User" w:date="2019-09-19T02:16:00Z"/>
                    <w:szCs w:val="24"/>
                  </w:rPr>
                </w:rPrChange>
              </w:rPr>
            </w:pPr>
          </w:p>
        </w:tc>
      </w:tr>
      <w:tr w:rsidR="00755C33" w:rsidRPr="0033182C" w14:paraId="3689BD02" w14:textId="77777777" w:rsidTr="00986BA5">
        <w:trPr>
          <w:trHeight w:val="370"/>
          <w:ins w:id="11839" w:author="Windows User" w:date="2019-09-19T02:16:00Z"/>
        </w:trPr>
        <w:tc>
          <w:tcPr>
            <w:tcW w:w="4604" w:type="dxa"/>
            <w:gridSpan w:val="2"/>
          </w:tcPr>
          <w:p w14:paraId="49C64B8B" w14:textId="77777777" w:rsidR="00755C33" w:rsidRPr="0033182C" w:rsidRDefault="00755C33" w:rsidP="00986BA5">
            <w:pPr>
              <w:pStyle w:val="ListParagraph"/>
              <w:spacing w:after="0" w:line="240" w:lineRule="auto"/>
              <w:rPr>
                <w:ins w:id="11840" w:author="Windows User" w:date="2019-09-19T02:16:00Z"/>
                <w:rFonts w:cs="Times New Roman"/>
                <w:sz w:val="20"/>
                <w:szCs w:val="24"/>
                <w:rPrChange w:id="11841" w:author="Windows User" w:date="2019-09-19T03:17:00Z">
                  <w:rPr>
                    <w:ins w:id="11842" w:author="Windows User" w:date="2019-09-19T02:16:00Z"/>
                    <w:sz w:val="22"/>
                    <w:szCs w:val="24"/>
                  </w:rPr>
                </w:rPrChange>
              </w:rPr>
            </w:pPr>
          </w:p>
          <w:p w14:paraId="574CEADD" w14:textId="77777777" w:rsidR="00755C33" w:rsidRPr="0033182C" w:rsidRDefault="00755C33" w:rsidP="00986BA5">
            <w:pPr>
              <w:spacing w:after="0" w:line="240" w:lineRule="auto"/>
              <w:rPr>
                <w:ins w:id="11843" w:author="Windows User" w:date="2019-09-19T02:16:00Z"/>
                <w:rFonts w:cs="Times New Roman"/>
                <w:b/>
                <w:sz w:val="20"/>
                <w:szCs w:val="24"/>
                <w:rPrChange w:id="11844" w:author="Windows User" w:date="2019-09-19T03:16:00Z">
                  <w:rPr>
                    <w:ins w:id="11845" w:author="Windows User" w:date="2019-09-19T02:16:00Z"/>
                    <w:b/>
                    <w:szCs w:val="24"/>
                  </w:rPr>
                </w:rPrChange>
              </w:rPr>
            </w:pPr>
          </w:p>
        </w:tc>
        <w:tc>
          <w:tcPr>
            <w:tcW w:w="3471" w:type="dxa"/>
          </w:tcPr>
          <w:p w14:paraId="3CDAF22F" w14:textId="77777777" w:rsidR="00755C33" w:rsidRPr="0033182C" w:rsidRDefault="00755C33" w:rsidP="00986BA5">
            <w:pPr>
              <w:pStyle w:val="ListParagraph"/>
              <w:numPr>
                <w:ilvl w:val="0"/>
                <w:numId w:val="20"/>
              </w:numPr>
              <w:spacing w:after="0" w:line="240" w:lineRule="auto"/>
              <w:ind w:left="382"/>
              <w:rPr>
                <w:ins w:id="11846" w:author="Windows User" w:date="2019-09-19T02:16:00Z"/>
                <w:rFonts w:cs="Times New Roman"/>
                <w:sz w:val="20"/>
                <w:szCs w:val="24"/>
                <w:rPrChange w:id="11847" w:author="Windows User" w:date="2019-09-19T03:16:00Z">
                  <w:rPr>
                    <w:ins w:id="11848" w:author="Windows User" w:date="2019-09-19T02:16:00Z"/>
                    <w:szCs w:val="24"/>
                  </w:rPr>
                </w:rPrChange>
              </w:rPr>
            </w:pPr>
            <w:ins w:id="11849" w:author="Windows User" w:date="2019-09-19T02:16:00Z">
              <w:r w:rsidRPr="0033182C">
                <w:rPr>
                  <w:rFonts w:cs="Times New Roman"/>
                  <w:sz w:val="20"/>
                  <w:szCs w:val="24"/>
                  <w:rPrChange w:id="11850" w:author="Windows User" w:date="2019-09-19T03:17:00Z">
                    <w:rPr>
                      <w:sz w:val="22"/>
                      <w:szCs w:val="24"/>
                    </w:rPr>
                  </w:rPrChange>
                </w:rPr>
                <w:t xml:space="preserve">Menampilkan </w:t>
              </w:r>
              <w:r w:rsidRPr="0033182C">
                <w:rPr>
                  <w:rFonts w:cs="Times New Roman"/>
                  <w:sz w:val="20"/>
                  <w:szCs w:val="24"/>
                  <w:rPrChange w:id="11851" w:author="Windows User" w:date="2019-09-19T03:17:00Z">
                    <w:rPr>
                      <w:rFonts w:cs="Times New Roman"/>
                      <w:sz w:val="22"/>
                      <w:szCs w:val="24"/>
                    </w:rPr>
                  </w:rPrChange>
                </w:rPr>
                <w:t>grafik</w:t>
              </w:r>
              <w:r w:rsidRPr="0033182C">
                <w:rPr>
                  <w:rFonts w:cs="Times New Roman"/>
                  <w:i/>
                  <w:sz w:val="20"/>
                  <w:szCs w:val="24"/>
                  <w:rPrChange w:id="11852" w:author="Windows User" w:date="2019-09-19T03:17:00Z">
                    <w:rPr>
                      <w:rFonts w:cs="Times New Roman"/>
                      <w:sz w:val="22"/>
                      <w:szCs w:val="24"/>
                    </w:rPr>
                  </w:rPrChange>
                </w:rPr>
                <w:t xml:space="preserve"> </w:t>
              </w:r>
            </w:ins>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6EA2B292" w:rsidR="007755A2" w:rsidRPr="0033182C" w:rsidRDefault="007755A2" w:rsidP="007755A2">
      <w:pPr>
        <w:pStyle w:val="Caption"/>
        <w:keepNext/>
        <w:jc w:val="center"/>
        <w:rPr>
          <w:rFonts w:cs="Times New Roman"/>
          <w:i w:val="0"/>
          <w:color w:val="auto"/>
          <w:sz w:val="22"/>
        </w:rPr>
      </w:pPr>
      <w:bookmarkStart w:id="11853"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1853"/>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rPr>
          <w:ins w:id="11854" w:author="Windows User" w:date="2019-09-19T02:16:00Z"/>
        </w:trPr>
        <w:tc>
          <w:tcPr>
            <w:tcW w:w="4531" w:type="dxa"/>
          </w:tcPr>
          <w:p w14:paraId="40F9E175" w14:textId="77777777" w:rsidR="00755C33" w:rsidRPr="0033182C" w:rsidRDefault="00755C33" w:rsidP="00755C33">
            <w:pPr>
              <w:spacing w:after="0" w:line="240" w:lineRule="auto"/>
              <w:rPr>
                <w:ins w:id="11855" w:author="Windows User" w:date="2019-09-19T02:16:00Z"/>
                <w:rFonts w:cs="Times New Roman"/>
                <w:sz w:val="20"/>
                <w:szCs w:val="24"/>
                <w:lang w:val="en-ID"/>
                <w:rPrChange w:id="11856" w:author="Windows User" w:date="2019-09-19T03:17:00Z">
                  <w:rPr>
                    <w:ins w:id="11857" w:author="Windows User" w:date="2019-09-19T02:16:00Z"/>
                    <w:rFonts w:cs="Times New Roman"/>
                    <w:sz w:val="22"/>
                    <w:szCs w:val="24"/>
                    <w:lang w:val="en-ID"/>
                  </w:rPr>
                </w:rPrChange>
              </w:rPr>
            </w:pPr>
            <w:ins w:id="11858" w:author="Windows User" w:date="2019-09-19T02:16:00Z">
              <w:r w:rsidRPr="0033182C">
                <w:rPr>
                  <w:rFonts w:cs="Times New Roman"/>
                  <w:b/>
                  <w:sz w:val="20"/>
                  <w:szCs w:val="24"/>
                  <w:rPrChange w:id="11859" w:author="Windows User" w:date="2019-09-19T03:17:00Z">
                    <w:rPr>
                      <w:rFonts w:cs="Times New Roman"/>
                      <w:b/>
                      <w:sz w:val="22"/>
                      <w:szCs w:val="24"/>
                    </w:rPr>
                  </w:rPrChange>
                </w:rPr>
                <w:t>Nama Usecase</w:t>
              </w:r>
            </w:ins>
          </w:p>
        </w:tc>
        <w:tc>
          <w:tcPr>
            <w:tcW w:w="3544" w:type="dxa"/>
            <w:gridSpan w:val="2"/>
          </w:tcPr>
          <w:p w14:paraId="4D4B1A3F" w14:textId="77777777" w:rsidR="00755C33" w:rsidRPr="0033182C" w:rsidRDefault="00755C33" w:rsidP="00755C33">
            <w:pPr>
              <w:spacing w:after="0" w:line="240" w:lineRule="auto"/>
              <w:rPr>
                <w:ins w:id="11860" w:author="Windows User" w:date="2019-09-19T02:16:00Z"/>
                <w:rFonts w:cs="Times New Roman"/>
                <w:sz w:val="20"/>
                <w:szCs w:val="24"/>
                <w:lang w:val="en-ID"/>
                <w:rPrChange w:id="11861" w:author="Windows User" w:date="2019-09-19T03:17:00Z">
                  <w:rPr>
                    <w:ins w:id="11862" w:author="Windows User" w:date="2019-09-19T02:16:00Z"/>
                    <w:rFonts w:cs="Times New Roman"/>
                    <w:sz w:val="22"/>
                    <w:szCs w:val="24"/>
                    <w:lang w:val="en-ID"/>
                  </w:rPr>
                </w:rPrChange>
              </w:rPr>
            </w:pPr>
            <w:ins w:id="11863" w:author="Windows User" w:date="2019-09-19T02:16:00Z">
              <w:r w:rsidRPr="0033182C">
                <w:rPr>
                  <w:rFonts w:cs="Times New Roman"/>
                  <w:sz w:val="20"/>
                  <w:szCs w:val="24"/>
                  <w:rPrChange w:id="11864" w:author="Windows User" w:date="2019-09-19T03:17:00Z">
                    <w:rPr>
                      <w:rFonts w:cs="Times New Roman"/>
                      <w:sz w:val="22"/>
                      <w:szCs w:val="24"/>
                    </w:rPr>
                  </w:rPrChange>
                </w:rPr>
                <w:t xml:space="preserve">Lihat grafik </w:t>
              </w:r>
            </w:ins>
            <w:r w:rsidRPr="0033182C">
              <w:rPr>
                <w:rFonts w:cs="Times New Roman"/>
                <w:sz w:val="20"/>
                <w:szCs w:val="24"/>
              </w:rPr>
              <w:t>aktuator</w:t>
            </w:r>
          </w:p>
        </w:tc>
      </w:tr>
      <w:tr w:rsidR="00755C33" w:rsidRPr="0033182C" w14:paraId="088C1874" w14:textId="77777777" w:rsidTr="00986BA5">
        <w:trPr>
          <w:ins w:id="11865" w:author="Windows User" w:date="2019-09-19T02:16:00Z"/>
        </w:trPr>
        <w:tc>
          <w:tcPr>
            <w:tcW w:w="4531" w:type="dxa"/>
          </w:tcPr>
          <w:p w14:paraId="4BE80067" w14:textId="77777777" w:rsidR="00755C33" w:rsidRPr="0033182C" w:rsidRDefault="00755C33" w:rsidP="00755C33">
            <w:pPr>
              <w:spacing w:after="0" w:line="240" w:lineRule="auto"/>
              <w:rPr>
                <w:ins w:id="11866" w:author="Windows User" w:date="2019-09-19T02:16:00Z"/>
                <w:rFonts w:cs="Times New Roman"/>
                <w:sz w:val="20"/>
                <w:szCs w:val="24"/>
                <w:lang w:val="en-ID"/>
                <w:rPrChange w:id="11867" w:author="Windows User" w:date="2019-09-19T03:17:00Z">
                  <w:rPr>
                    <w:ins w:id="11868" w:author="Windows User" w:date="2019-09-19T02:16:00Z"/>
                    <w:rFonts w:cs="Times New Roman"/>
                    <w:sz w:val="22"/>
                    <w:szCs w:val="24"/>
                    <w:lang w:val="en-ID"/>
                  </w:rPr>
                </w:rPrChange>
              </w:rPr>
            </w:pPr>
            <w:ins w:id="11869" w:author="Windows User" w:date="2019-09-19T02:16:00Z">
              <w:r w:rsidRPr="0033182C">
                <w:rPr>
                  <w:rFonts w:cs="Times New Roman"/>
                  <w:b/>
                  <w:sz w:val="20"/>
                  <w:szCs w:val="24"/>
                  <w:rPrChange w:id="11870" w:author="Windows User" w:date="2019-09-19T03:17:00Z">
                    <w:rPr>
                      <w:rFonts w:cs="Times New Roman"/>
                      <w:b/>
                      <w:sz w:val="22"/>
                      <w:szCs w:val="24"/>
                    </w:rPr>
                  </w:rPrChange>
                </w:rPr>
                <w:t>Aktor</w:t>
              </w:r>
            </w:ins>
          </w:p>
        </w:tc>
        <w:tc>
          <w:tcPr>
            <w:tcW w:w="3544" w:type="dxa"/>
            <w:gridSpan w:val="2"/>
          </w:tcPr>
          <w:p w14:paraId="1E644A88" w14:textId="77777777" w:rsidR="00755C33" w:rsidRPr="0033182C" w:rsidRDefault="00755C33" w:rsidP="00755C33">
            <w:pPr>
              <w:spacing w:after="0" w:line="240" w:lineRule="auto"/>
              <w:rPr>
                <w:ins w:id="11871" w:author="Windows User" w:date="2019-09-19T02:16:00Z"/>
                <w:rFonts w:cs="Times New Roman"/>
                <w:sz w:val="20"/>
                <w:szCs w:val="24"/>
                <w:lang w:val="en-ID"/>
                <w:rPrChange w:id="11872" w:author="Windows User" w:date="2019-09-19T03:17:00Z">
                  <w:rPr>
                    <w:ins w:id="11873" w:author="Windows User" w:date="2019-09-19T02:16:00Z"/>
                    <w:rFonts w:cs="Times New Roman"/>
                    <w:sz w:val="22"/>
                    <w:szCs w:val="24"/>
                    <w:lang w:val="en-ID"/>
                  </w:rPr>
                </w:rPrChange>
              </w:rPr>
            </w:pPr>
            <w:ins w:id="11874" w:author="Windows User" w:date="2019-09-19T02:16:00Z">
              <w:r w:rsidRPr="0033182C">
                <w:rPr>
                  <w:rFonts w:cs="Times New Roman"/>
                  <w:sz w:val="20"/>
                  <w:szCs w:val="24"/>
                  <w:rPrChange w:id="11875" w:author="Windows User" w:date="2019-09-19T03:17:00Z">
                    <w:rPr>
                      <w:rFonts w:cs="Times New Roman"/>
                      <w:sz w:val="22"/>
                      <w:szCs w:val="24"/>
                    </w:rPr>
                  </w:rPrChange>
                </w:rPr>
                <w:t>Senua aktor</w:t>
              </w:r>
            </w:ins>
          </w:p>
        </w:tc>
      </w:tr>
      <w:tr w:rsidR="00755C33" w:rsidRPr="0033182C" w14:paraId="339BF8DB" w14:textId="77777777" w:rsidTr="00986BA5">
        <w:trPr>
          <w:ins w:id="11876" w:author="Windows User" w:date="2019-09-19T02:16:00Z"/>
        </w:trPr>
        <w:tc>
          <w:tcPr>
            <w:tcW w:w="4531" w:type="dxa"/>
          </w:tcPr>
          <w:p w14:paraId="0192D3D7" w14:textId="77777777" w:rsidR="00755C33" w:rsidRPr="0033182C" w:rsidRDefault="00755C33" w:rsidP="00755C33">
            <w:pPr>
              <w:spacing w:after="0" w:line="240" w:lineRule="auto"/>
              <w:rPr>
                <w:ins w:id="11877" w:author="Windows User" w:date="2019-09-19T02:16:00Z"/>
                <w:rFonts w:cs="Times New Roman"/>
                <w:sz w:val="20"/>
                <w:szCs w:val="24"/>
                <w:lang w:val="en-ID"/>
                <w:rPrChange w:id="11878" w:author="Windows User" w:date="2019-09-19T03:17:00Z">
                  <w:rPr>
                    <w:ins w:id="11879" w:author="Windows User" w:date="2019-09-19T02:16:00Z"/>
                    <w:rFonts w:cs="Times New Roman"/>
                    <w:sz w:val="22"/>
                    <w:szCs w:val="24"/>
                    <w:lang w:val="en-ID"/>
                  </w:rPr>
                </w:rPrChange>
              </w:rPr>
            </w:pPr>
            <w:ins w:id="11880" w:author="Windows User" w:date="2019-09-19T02:16:00Z">
              <w:r w:rsidRPr="0033182C">
                <w:rPr>
                  <w:rFonts w:cs="Times New Roman"/>
                  <w:b/>
                  <w:sz w:val="20"/>
                  <w:szCs w:val="24"/>
                  <w:rPrChange w:id="11881" w:author="Windows User" w:date="2019-09-19T03:17:00Z">
                    <w:rPr>
                      <w:rFonts w:cs="Times New Roman"/>
                      <w:b/>
                      <w:sz w:val="22"/>
                      <w:szCs w:val="24"/>
                    </w:rPr>
                  </w:rPrChange>
                </w:rPr>
                <w:t>Deskripsi Singkat</w:t>
              </w:r>
            </w:ins>
          </w:p>
        </w:tc>
        <w:tc>
          <w:tcPr>
            <w:tcW w:w="3544" w:type="dxa"/>
            <w:gridSpan w:val="2"/>
          </w:tcPr>
          <w:p w14:paraId="78D58D55" w14:textId="77777777" w:rsidR="00755C33" w:rsidRPr="0033182C" w:rsidRDefault="00755C33" w:rsidP="00755C33">
            <w:pPr>
              <w:spacing w:after="0" w:line="240" w:lineRule="auto"/>
              <w:rPr>
                <w:ins w:id="11882" w:author="Windows User" w:date="2019-09-19T02:16:00Z"/>
                <w:rFonts w:cs="Times New Roman"/>
                <w:sz w:val="20"/>
                <w:szCs w:val="24"/>
                <w:lang w:val="en-ID"/>
                <w:rPrChange w:id="11883" w:author="Windows User" w:date="2019-09-19T03:17:00Z">
                  <w:rPr>
                    <w:ins w:id="11884" w:author="Windows User" w:date="2019-09-19T02:16:00Z"/>
                    <w:rFonts w:cs="Times New Roman"/>
                    <w:sz w:val="22"/>
                    <w:szCs w:val="24"/>
                    <w:lang w:val="en-ID"/>
                  </w:rPr>
                </w:rPrChange>
              </w:rPr>
            </w:pPr>
            <w:ins w:id="11885" w:author="Windows User" w:date="2019-09-19T02:16:00Z">
              <w:r w:rsidRPr="0033182C">
                <w:rPr>
                  <w:rFonts w:cs="Times New Roman"/>
                  <w:sz w:val="20"/>
                  <w:szCs w:val="24"/>
                  <w:rPrChange w:id="11886" w:author="Windows User" w:date="2019-09-19T03:17:00Z">
                    <w:rPr>
                      <w:rFonts w:cs="Times New Roman"/>
                      <w:sz w:val="22"/>
                      <w:szCs w:val="24"/>
                    </w:rPr>
                  </w:rPrChange>
                </w:rPr>
                <w:t xml:space="preserve">Aktor melihat grafik </w:t>
              </w:r>
            </w:ins>
            <w:r w:rsidRPr="0033182C">
              <w:rPr>
                <w:rFonts w:cs="Times New Roman"/>
                <w:sz w:val="20"/>
                <w:szCs w:val="24"/>
              </w:rPr>
              <w:t>aktuator</w:t>
            </w:r>
          </w:p>
        </w:tc>
      </w:tr>
      <w:tr w:rsidR="00755C33" w:rsidRPr="0033182C" w14:paraId="502BBCAD" w14:textId="77777777" w:rsidTr="00986BA5">
        <w:trPr>
          <w:ins w:id="11887" w:author="Windows User" w:date="2019-09-19T02:16:00Z"/>
        </w:trPr>
        <w:tc>
          <w:tcPr>
            <w:tcW w:w="4531" w:type="dxa"/>
          </w:tcPr>
          <w:p w14:paraId="01A6BC0F" w14:textId="77777777" w:rsidR="00755C33" w:rsidRPr="0033182C" w:rsidRDefault="00755C33" w:rsidP="00755C33">
            <w:pPr>
              <w:spacing w:after="0" w:line="240" w:lineRule="auto"/>
              <w:rPr>
                <w:ins w:id="11888" w:author="Windows User" w:date="2019-09-19T02:16:00Z"/>
                <w:rFonts w:cs="Times New Roman"/>
                <w:sz w:val="20"/>
                <w:szCs w:val="24"/>
                <w:lang w:val="en-ID"/>
                <w:rPrChange w:id="11889" w:author="Windows User" w:date="2019-09-19T03:17:00Z">
                  <w:rPr>
                    <w:ins w:id="11890" w:author="Windows User" w:date="2019-09-19T02:16:00Z"/>
                    <w:rFonts w:cs="Times New Roman"/>
                    <w:sz w:val="22"/>
                    <w:szCs w:val="24"/>
                    <w:lang w:val="en-ID"/>
                  </w:rPr>
                </w:rPrChange>
              </w:rPr>
            </w:pPr>
            <w:ins w:id="11891" w:author="Windows User" w:date="2019-09-19T02:16:00Z">
              <w:r w:rsidRPr="0033182C">
                <w:rPr>
                  <w:rFonts w:cs="Times New Roman"/>
                  <w:b/>
                  <w:sz w:val="20"/>
                  <w:szCs w:val="24"/>
                  <w:rPrChange w:id="11892" w:author="Windows User" w:date="2019-09-19T03:17:00Z">
                    <w:rPr>
                      <w:rFonts w:cs="Times New Roman"/>
                      <w:b/>
                      <w:sz w:val="22"/>
                      <w:szCs w:val="24"/>
                    </w:rPr>
                  </w:rPrChange>
                </w:rPr>
                <w:t>Prekondisi</w:t>
              </w:r>
            </w:ins>
          </w:p>
        </w:tc>
        <w:tc>
          <w:tcPr>
            <w:tcW w:w="3544" w:type="dxa"/>
            <w:gridSpan w:val="2"/>
          </w:tcPr>
          <w:p w14:paraId="74893E66" w14:textId="77777777" w:rsidR="00755C33" w:rsidRPr="0033182C" w:rsidRDefault="00755C33" w:rsidP="00755C33">
            <w:pPr>
              <w:spacing w:after="0" w:line="240" w:lineRule="auto"/>
              <w:rPr>
                <w:ins w:id="11893" w:author="Windows User" w:date="2019-09-19T02:16:00Z"/>
                <w:rFonts w:cs="Times New Roman"/>
                <w:sz w:val="20"/>
                <w:szCs w:val="24"/>
                <w:lang w:val="en-ID"/>
                <w:rPrChange w:id="11894" w:author="Windows User" w:date="2019-09-19T03:17:00Z">
                  <w:rPr>
                    <w:ins w:id="11895" w:author="Windows User" w:date="2019-09-19T02:16:00Z"/>
                    <w:rFonts w:cs="Times New Roman"/>
                    <w:sz w:val="22"/>
                    <w:szCs w:val="24"/>
                    <w:lang w:val="en-ID"/>
                  </w:rPr>
                </w:rPrChange>
              </w:rPr>
            </w:pPr>
            <w:ins w:id="11896" w:author="Windows User" w:date="2019-09-19T02:16:00Z">
              <w:r w:rsidRPr="0033182C">
                <w:rPr>
                  <w:rFonts w:cs="Times New Roman"/>
                  <w:sz w:val="20"/>
                  <w:szCs w:val="24"/>
                  <w:rPrChange w:id="11897" w:author="Windows User" w:date="2019-09-19T03:17:00Z">
                    <w:rPr>
                      <w:rFonts w:cs="Times New Roman"/>
                      <w:sz w:val="22"/>
                      <w:szCs w:val="24"/>
                    </w:rPr>
                  </w:rPrChange>
                </w:rPr>
                <w:t>Aktor masuk halaman dashboard masing-masing</w:t>
              </w:r>
            </w:ins>
          </w:p>
        </w:tc>
      </w:tr>
      <w:tr w:rsidR="00755C33" w:rsidRPr="0033182C" w14:paraId="1F0E42A9" w14:textId="77777777" w:rsidTr="00986BA5">
        <w:trPr>
          <w:ins w:id="11898" w:author="Windows User" w:date="2019-09-19T02:16:00Z"/>
        </w:trPr>
        <w:tc>
          <w:tcPr>
            <w:tcW w:w="4531" w:type="dxa"/>
          </w:tcPr>
          <w:p w14:paraId="38F21456" w14:textId="77777777" w:rsidR="00755C33" w:rsidRPr="0033182C" w:rsidRDefault="00755C33" w:rsidP="00755C33">
            <w:pPr>
              <w:spacing w:after="0" w:line="240" w:lineRule="auto"/>
              <w:rPr>
                <w:ins w:id="11899" w:author="Windows User" w:date="2019-09-19T02:16:00Z"/>
                <w:rFonts w:cs="Times New Roman"/>
                <w:sz w:val="20"/>
                <w:szCs w:val="24"/>
                <w:lang w:val="en-ID"/>
                <w:rPrChange w:id="11900" w:author="Windows User" w:date="2019-09-19T03:17:00Z">
                  <w:rPr>
                    <w:ins w:id="11901" w:author="Windows User" w:date="2019-09-19T02:16:00Z"/>
                    <w:rFonts w:cs="Times New Roman"/>
                    <w:sz w:val="22"/>
                    <w:szCs w:val="24"/>
                    <w:lang w:val="en-ID"/>
                  </w:rPr>
                </w:rPrChange>
              </w:rPr>
            </w:pPr>
            <w:ins w:id="11902" w:author="Windows User" w:date="2019-09-19T02:16:00Z">
              <w:r w:rsidRPr="0033182C">
                <w:rPr>
                  <w:rFonts w:cs="Times New Roman"/>
                  <w:b/>
                  <w:sz w:val="20"/>
                  <w:szCs w:val="24"/>
                  <w:rPrChange w:id="11903" w:author="Windows User" w:date="2019-09-19T03:17:00Z">
                    <w:rPr>
                      <w:rFonts w:cs="Times New Roman"/>
                      <w:b/>
                      <w:sz w:val="22"/>
                      <w:szCs w:val="24"/>
                    </w:rPr>
                  </w:rPrChange>
                </w:rPr>
                <w:t>Pascakondisi</w:t>
              </w:r>
            </w:ins>
          </w:p>
        </w:tc>
        <w:tc>
          <w:tcPr>
            <w:tcW w:w="3544" w:type="dxa"/>
            <w:gridSpan w:val="2"/>
          </w:tcPr>
          <w:p w14:paraId="3A02F8C4" w14:textId="77777777" w:rsidR="00755C33" w:rsidRPr="0033182C" w:rsidRDefault="00755C33" w:rsidP="00755C33">
            <w:pPr>
              <w:spacing w:after="0" w:line="240" w:lineRule="auto"/>
              <w:rPr>
                <w:ins w:id="11904" w:author="Windows User" w:date="2019-09-19T02:16:00Z"/>
                <w:rFonts w:cs="Times New Roman"/>
                <w:sz w:val="20"/>
                <w:szCs w:val="24"/>
                <w:lang w:val="en-ID"/>
                <w:rPrChange w:id="11905" w:author="Windows User" w:date="2019-09-19T03:17:00Z">
                  <w:rPr>
                    <w:ins w:id="11906" w:author="Windows User" w:date="2019-09-19T02:16:00Z"/>
                    <w:rFonts w:cs="Times New Roman"/>
                    <w:sz w:val="22"/>
                    <w:szCs w:val="24"/>
                    <w:lang w:val="en-ID"/>
                  </w:rPr>
                </w:rPrChange>
              </w:rPr>
            </w:pPr>
            <w:ins w:id="11907" w:author="Windows User" w:date="2019-09-19T02:16:00Z">
              <w:r w:rsidRPr="0033182C">
                <w:rPr>
                  <w:rFonts w:cs="Times New Roman"/>
                  <w:sz w:val="20"/>
                  <w:szCs w:val="24"/>
                  <w:rPrChange w:id="11908" w:author="Windows User" w:date="2019-09-19T03:17:00Z">
                    <w:rPr>
                      <w:rFonts w:cs="Times New Roman"/>
                      <w:sz w:val="22"/>
                      <w:szCs w:val="24"/>
                    </w:rPr>
                  </w:rPrChange>
                </w:rPr>
                <w:t>Aktor dapat melihat</w:t>
              </w:r>
            </w:ins>
            <w:r w:rsidRPr="0033182C">
              <w:rPr>
                <w:rFonts w:cs="Times New Roman"/>
                <w:sz w:val="20"/>
                <w:szCs w:val="24"/>
              </w:rPr>
              <w:t xml:space="preserve"> </w:t>
            </w:r>
            <w:ins w:id="11909" w:author="Windows User" w:date="2019-09-19T02:16:00Z">
              <w:r w:rsidRPr="0033182C">
                <w:rPr>
                  <w:rFonts w:cs="Times New Roman"/>
                  <w:sz w:val="20"/>
                  <w:szCs w:val="24"/>
                  <w:rPrChange w:id="11910" w:author="Windows User" w:date="2019-09-19T03:17:00Z">
                    <w:rPr>
                      <w:rFonts w:cs="Times New Roman"/>
                      <w:sz w:val="22"/>
                      <w:szCs w:val="24"/>
                    </w:rPr>
                  </w:rPrChange>
                </w:rPr>
                <w:t xml:space="preserve">grafik </w:t>
              </w:r>
            </w:ins>
            <w:r w:rsidRPr="0033182C">
              <w:rPr>
                <w:rFonts w:cs="Times New Roman"/>
                <w:sz w:val="20"/>
                <w:szCs w:val="24"/>
              </w:rPr>
              <w:t>aktuator</w:t>
            </w:r>
          </w:p>
        </w:tc>
      </w:tr>
      <w:tr w:rsidR="00755C33" w:rsidRPr="0033182C" w14:paraId="434CE281" w14:textId="77777777" w:rsidTr="00986BA5">
        <w:trPr>
          <w:ins w:id="11911" w:author="Windows User" w:date="2019-09-19T02:16:00Z"/>
        </w:trPr>
        <w:tc>
          <w:tcPr>
            <w:tcW w:w="8075" w:type="dxa"/>
            <w:gridSpan w:val="3"/>
          </w:tcPr>
          <w:p w14:paraId="011FFD81" w14:textId="77777777" w:rsidR="00755C33" w:rsidRPr="0033182C" w:rsidRDefault="00755C33" w:rsidP="00755C33">
            <w:pPr>
              <w:spacing w:after="0" w:line="240" w:lineRule="auto"/>
              <w:jc w:val="center"/>
              <w:rPr>
                <w:ins w:id="11912" w:author="Windows User" w:date="2019-09-19T02:16:00Z"/>
                <w:rFonts w:cs="Times New Roman"/>
                <w:sz w:val="20"/>
                <w:szCs w:val="24"/>
                <w:rPrChange w:id="11913" w:author="Windows User" w:date="2019-09-19T03:17:00Z">
                  <w:rPr>
                    <w:ins w:id="11914" w:author="Windows User" w:date="2019-09-19T02:16:00Z"/>
                    <w:rFonts w:cs="Times New Roman"/>
                    <w:sz w:val="22"/>
                    <w:szCs w:val="24"/>
                  </w:rPr>
                </w:rPrChange>
              </w:rPr>
            </w:pPr>
            <w:ins w:id="11915" w:author="Windows User" w:date="2019-09-19T02:16:00Z">
              <w:r w:rsidRPr="0033182C">
                <w:rPr>
                  <w:rFonts w:cs="Times New Roman"/>
                  <w:b/>
                  <w:bCs/>
                  <w:sz w:val="20"/>
                  <w:szCs w:val="24"/>
                  <w:rPrChange w:id="11916" w:author="Windows User" w:date="2019-09-19T03:17:00Z">
                    <w:rPr>
                      <w:b/>
                      <w:bCs/>
                      <w:sz w:val="22"/>
                      <w:szCs w:val="24"/>
                    </w:rPr>
                  </w:rPrChange>
                </w:rPr>
                <w:t>Flow Event</w:t>
              </w:r>
            </w:ins>
          </w:p>
        </w:tc>
      </w:tr>
      <w:tr w:rsidR="00755C33" w:rsidRPr="0033182C" w14:paraId="73DE6A4B" w14:textId="77777777" w:rsidTr="00986BA5">
        <w:trPr>
          <w:ins w:id="11917" w:author="Windows User" w:date="2019-09-19T02:16:00Z"/>
        </w:trPr>
        <w:tc>
          <w:tcPr>
            <w:tcW w:w="8075" w:type="dxa"/>
            <w:gridSpan w:val="3"/>
          </w:tcPr>
          <w:p w14:paraId="779A41E2" w14:textId="77777777" w:rsidR="00755C33" w:rsidRPr="0033182C" w:rsidRDefault="00755C33" w:rsidP="00755C33">
            <w:pPr>
              <w:spacing w:after="0" w:line="240" w:lineRule="auto"/>
              <w:jc w:val="center"/>
              <w:rPr>
                <w:ins w:id="11918" w:author="Windows User" w:date="2019-09-19T02:16:00Z"/>
                <w:rFonts w:cs="Times New Roman"/>
                <w:sz w:val="20"/>
                <w:szCs w:val="24"/>
                <w:rPrChange w:id="11919" w:author="Windows User" w:date="2019-09-19T03:17:00Z">
                  <w:rPr>
                    <w:ins w:id="11920" w:author="Windows User" w:date="2019-09-19T02:16:00Z"/>
                    <w:rFonts w:cs="Times New Roman"/>
                    <w:sz w:val="22"/>
                    <w:szCs w:val="24"/>
                  </w:rPr>
                </w:rPrChange>
              </w:rPr>
            </w:pPr>
            <w:ins w:id="11921" w:author="Windows User" w:date="2019-09-19T02:16:00Z">
              <w:r w:rsidRPr="0033182C">
                <w:rPr>
                  <w:rFonts w:cs="Times New Roman"/>
                  <w:b/>
                  <w:sz w:val="20"/>
                  <w:szCs w:val="24"/>
                  <w:rPrChange w:id="11922" w:author="Windows User" w:date="2019-09-19T03:17:00Z">
                    <w:rPr>
                      <w:b/>
                      <w:sz w:val="22"/>
                      <w:szCs w:val="24"/>
                    </w:rPr>
                  </w:rPrChange>
                </w:rPr>
                <w:t>Normal Flow : Lihat grafik sudut y</w:t>
              </w:r>
            </w:ins>
          </w:p>
        </w:tc>
      </w:tr>
      <w:tr w:rsidR="00755C33" w:rsidRPr="0033182C" w14:paraId="467C55F7" w14:textId="77777777" w:rsidTr="00986BA5">
        <w:trPr>
          <w:trHeight w:val="517"/>
          <w:ins w:id="11923" w:author="Windows User" w:date="2019-09-19T02:16:00Z"/>
        </w:trPr>
        <w:tc>
          <w:tcPr>
            <w:tcW w:w="4604" w:type="dxa"/>
            <w:gridSpan w:val="2"/>
          </w:tcPr>
          <w:p w14:paraId="36A0AE5E" w14:textId="77777777" w:rsidR="00755C33" w:rsidRPr="0033182C" w:rsidRDefault="00755C33" w:rsidP="00755C33">
            <w:pPr>
              <w:spacing w:after="0" w:line="240" w:lineRule="auto"/>
              <w:rPr>
                <w:ins w:id="11924" w:author="Windows User" w:date="2019-09-19T02:16:00Z"/>
                <w:rFonts w:cs="Times New Roman"/>
                <w:b/>
                <w:sz w:val="20"/>
                <w:szCs w:val="24"/>
                <w:rPrChange w:id="11925" w:author="Windows User" w:date="2019-09-19T03:17:00Z">
                  <w:rPr>
                    <w:ins w:id="11926" w:author="Windows User" w:date="2019-09-19T02:16:00Z"/>
                    <w:b/>
                    <w:sz w:val="22"/>
                    <w:szCs w:val="24"/>
                  </w:rPr>
                </w:rPrChange>
              </w:rPr>
            </w:pPr>
            <w:ins w:id="11927" w:author="Windows User" w:date="2019-09-19T02:16:00Z">
              <w:r w:rsidRPr="0033182C">
                <w:rPr>
                  <w:rFonts w:cs="Times New Roman"/>
                  <w:sz w:val="20"/>
                  <w:szCs w:val="24"/>
                  <w:rPrChange w:id="11928" w:author="Windows User" w:date="2019-09-19T03:17:00Z">
                    <w:rPr>
                      <w:sz w:val="22"/>
                      <w:szCs w:val="24"/>
                    </w:rPr>
                  </w:rPrChange>
                </w:rPr>
                <w:t>Aksi Aktor</w:t>
              </w:r>
            </w:ins>
          </w:p>
        </w:tc>
        <w:tc>
          <w:tcPr>
            <w:tcW w:w="3471" w:type="dxa"/>
          </w:tcPr>
          <w:p w14:paraId="4D4E0E03" w14:textId="77777777" w:rsidR="00755C33" w:rsidRPr="0033182C" w:rsidRDefault="00755C33" w:rsidP="00755C33">
            <w:pPr>
              <w:spacing w:after="0" w:line="240" w:lineRule="auto"/>
              <w:rPr>
                <w:ins w:id="11929" w:author="Windows User" w:date="2019-09-19T02:16:00Z"/>
                <w:rFonts w:cs="Times New Roman"/>
                <w:b/>
                <w:sz w:val="20"/>
                <w:szCs w:val="24"/>
                <w:rPrChange w:id="11930" w:author="Windows User" w:date="2019-09-19T03:17:00Z">
                  <w:rPr>
                    <w:ins w:id="11931" w:author="Windows User" w:date="2019-09-19T02:16:00Z"/>
                    <w:b/>
                    <w:sz w:val="22"/>
                    <w:szCs w:val="24"/>
                  </w:rPr>
                </w:rPrChange>
              </w:rPr>
            </w:pPr>
            <w:ins w:id="11932" w:author="Windows User" w:date="2019-09-19T02:16:00Z">
              <w:r w:rsidRPr="0033182C">
                <w:rPr>
                  <w:rFonts w:cs="Times New Roman"/>
                  <w:sz w:val="20"/>
                  <w:szCs w:val="24"/>
                  <w:rPrChange w:id="11933" w:author="Windows User" w:date="2019-09-19T03:17:00Z">
                    <w:rPr>
                      <w:sz w:val="22"/>
                      <w:szCs w:val="24"/>
                    </w:rPr>
                  </w:rPrChange>
                </w:rPr>
                <w:t>Reaksi Sistem</w:t>
              </w:r>
            </w:ins>
          </w:p>
        </w:tc>
      </w:tr>
      <w:tr w:rsidR="00755C33" w:rsidRPr="0033182C" w14:paraId="5B7CE72B" w14:textId="77777777" w:rsidTr="00986BA5">
        <w:trPr>
          <w:trHeight w:val="371"/>
          <w:ins w:id="11934" w:author="Windows User" w:date="2019-09-19T02:16:00Z"/>
        </w:trPr>
        <w:tc>
          <w:tcPr>
            <w:tcW w:w="4604" w:type="dxa"/>
            <w:gridSpan w:val="2"/>
          </w:tcPr>
          <w:p w14:paraId="2AFACC82" w14:textId="77777777" w:rsidR="00755C33" w:rsidRPr="0033182C" w:rsidRDefault="00755C33" w:rsidP="00986BA5">
            <w:pPr>
              <w:pStyle w:val="ListParagraph"/>
              <w:numPr>
                <w:ilvl w:val="0"/>
                <w:numId w:val="21"/>
              </w:numPr>
              <w:spacing w:after="0" w:line="240" w:lineRule="auto"/>
              <w:rPr>
                <w:ins w:id="11935" w:author="Windows User" w:date="2019-09-19T02:16:00Z"/>
                <w:rFonts w:cs="Times New Roman"/>
                <w:sz w:val="20"/>
                <w:szCs w:val="24"/>
                <w:rPrChange w:id="11936" w:author="Windows User" w:date="2019-09-19T03:17:00Z">
                  <w:rPr>
                    <w:ins w:id="11937" w:author="Windows User" w:date="2019-09-19T02:16:00Z"/>
                    <w:sz w:val="22"/>
                    <w:szCs w:val="24"/>
                  </w:rPr>
                </w:rPrChange>
              </w:rPr>
            </w:pPr>
            <w:ins w:id="11938" w:author="Windows User" w:date="2019-09-19T02:16:00Z">
              <w:r w:rsidRPr="0033182C">
                <w:rPr>
                  <w:rFonts w:cs="Times New Roman"/>
                  <w:sz w:val="20"/>
                  <w:szCs w:val="24"/>
                  <w:rPrChange w:id="11939" w:author="Windows User" w:date="2019-09-19T03:17:00Z">
                    <w:rPr>
                      <w:sz w:val="22"/>
                      <w:szCs w:val="24"/>
                    </w:rPr>
                  </w:rPrChange>
                </w:rPr>
                <w:t xml:space="preserve">Klik menu </w:t>
              </w:r>
              <w:r w:rsidRPr="0033182C">
                <w:rPr>
                  <w:rFonts w:cs="Times New Roman"/>
                  <w:sz w:val="20"/>
                  <w:szCs w:val="24"/>
                  <w:rPrChange w:id="11940" w:author="Windows User" w:date="2019-09-19T03:17:00Z">
                    <w:rPr>
                      <w:rFonts w:cs="Times New Roman"/>
                      <w:sz w:val="22"/>
                      <w:szCs w:val="24"/>
                    </w:rPr>
                  </w:rPrChange>
                </w:rPr>
                <w:t>grafik</w:t>
              </w:r>
            </w:ins>
            <w:r w:rsidRPr="0033182C">
              <w:rPr>
                <w:rFonts w:cs="Times New Roman"/>
                <w:sz w:val="20"/>
                <w:szCs w:val="24"/>
              </w:rPr>
              <w:t xml:space="preserve"> pilih menu grafik</w:t>
            </w:r>
            <w:ins w:id="11941" w:author="Windows User" w:date="2019-09-19T02:16:00Z">
              <w:r w:rsidRPr="0033182C">
                <w:rPr>
                  <w:rFonts w:cs="Times New Roman"/>
                  <w:sz w:val="20"/>
                  <w:szCs w:val="24"/>
                  <w:rPrChange w:id="11942" w:author="Windows User" w:date="2019-09-19T03:17:00Z">
                    <w:rPr>
                      <w:rFonts w:cs="Times New Roman"/>
                      <w:sz w:val="22"/>
                      <w:szCs w:val="24"/>
                    </w:rPr>
                  </w:rPrChange>
                </w:rPr>
                <w:t xml:space="preserve"> </w:t>
              </w:r>
            </w:ins>
            <w:r w:rsidRPr="0033182C">
              <w:rPr>
                <w:rFonts w:cs="Times New Roman"/>
                <w:sz w:val="20"/>
                <w:szCs w:val="24"/>
              </w:rPr>
              <w:t>aktuator</w:t>
            </w:r>
          </w:p>
        </w:tc>
        <w:tc>
          <w:tcPr>
            <w:tcW w:w="3471" w:type="dxa"/>
          </w:tcPr>
          <w:p w14:paraId="728460A7" w14:textId="77777777" w:rsidR="00755C33" w:rsidRPr="0033182C" w:rsidRDefault="00755C33" w:rsidP="00986BA5">
            <w:pPr>
              <w:spacing w:after="0" w:line="240" w:lineRule="auto"/>
              <w:rPr>
                <w:ins w:id="11943" w:author="Windows User" w:date="2019-09-19T02:16:00Z"/>
                <w:rFonts w:cs="Times New Roman"/>
                <w:sz w:val="20"/>
                <w:szCs w:val="24"/>
                <w:rPrChange w:id="11944" w:author="Windows User" w:date="2019-09-19T03:17:00Z">
                  <w:rPr>
                    <w:ins w:id="11945" w:author="Windows User" w:date="2019-09-19T02:16:00Z"/>
                    <w:sz w:val="22"/>
                    <w:szCs w:val="24"/>
                  </w:rPr>
                </w:rPrChange>
              </w:rPr>
            </w:pPr>
          </w:p>
        </w:tc>
      </w:tr>
      <w:tr w:rsidR="00755C33" w:rsidRPr="0033182C" w14:paraId="7C555872" w14:textId="77777777" w:rsidTr="00986BA5">
        <w:trPr>
          <w:trHeight w:val="370"/>
          <w:ins w:id="11946" w:author="Windows User" w:date="2019-09-19T02:16:00Z"/>
        </w:trPr>
        <w:tc>
          <w:tcPr>
            <w:tcW w:w="4604" w:type="dxa"/>
            <w:gridSpan w:val="2"/>
          </w:tcPr>
          <w:p w14:paraId="61BD4A3D" w14:textId="77777777" w:rsidR="00755C33" w:rsidRPr="0033182C" w:rsidRDefault="00755C33" w:rsidP="00986BA5">
            <w:pPr>
              <w:pStyle w:val="ListParagraph"/>
              <w:spacing w:after="0" w:line="240" w:lineRule="auto"/>
              <w:rPr>
                <w:ins w:id="11947" w:author="Windows User" w:date="2019-09-19T02:16:00Z"/>
                <w:rFonts w:cs="Times New Roman"/>
                <w:sz w:val="20"/>
                <w:szCs w:val="24"/>
                <w:rPrChange w:id="11948" w:author="Windows User" w:date="2019-09-19T03:17:00Z">
                  <w:rPr>
                    <w:ins w:id="11949" w:author="Windows User" w:date="2019-09-19T02:16:00Z"/>
                    <w:sz w:val="22"/>
                    <w:szCs w:val="24"/>
                  </w:rPr>
                </w:rPrChange>
              </w:rPr>
            </w:pPr>
          </w:p>
          <w:p w14:paraId="35D5FC66" w14:textId="77777777" w:rsidR="00755C33" w:rsidRPr="0033182C" w:rsidRDefault="00755C33" w:rsidP="00986BA5">
            <w:pPr>
              <w:pStyle w:val="ListParagraph"/>
              <w:spacing w:after="0" w:line="240" w:lineRule="auto"/>
              <w:rPr>
                <w:ins w:id="11950" w:author="Windows User" w:date="2019-09-19T02:16:00Z"/>
                <w:rFonts w:cs="Times New Roman"/>
                <w:sz w:val="20"/>
                <w:szCs w:val="24"/>
                <w:rPrChange w:id="11951" w:author="Windows User" w:date="2019-09-19T03:17:00Z">
                  <w:rPr>
                    <w:ins w:id="11952" w:author="Windows User" w:date="2019-09-19T02:16:00Z"/>
                    <w:sz w:val="22"/>
                    <w:szCs w:val="24"/>
                  </w:rPr>
                </w:rPrChange>
              </w:rPr>
            </w:pPr>
          </w:p>
          <w:p w14:paraId="6D40A0A8" w14:textId="77777777" w:rsidR="00755C33" w:rsidRPr="0033182C" w:rsidRDefault="00755C33" w:rsidP="00986BA5">
            <w:pPr>
              <w:spacing w:after="0" w:line="240" w:lineRule="auto"/>
              <w:rPr>
                <w:ins w:id="11953" w:author="Windows User" w:date="2019-09-19T02:16:00Z"/>
                <w:rFonts w:cs="Times New Roman"/>
                <w:b/>
                <w:sz w:val="20"/>
                <w:szCs w:val="24"/>
                <w:rPrChange w:id="11954" w:author="Windows User" w:date="2019-09-19T03:17:00Z">
                  <w:rPr>
                    <w:ins w:id="11955" w:author="Windows User" w:date="2019-09-19T02:16:00Z"/>
                    <w:b/>
                    <w:sz w:val="22"/>
                    <w:szCs w:val="24"/>
                  </w:rPr>
                </w:rPrChange>
              </w:rPr>
            </w:pPr>
          </w:p>
        </w:tc>
        <w:tc>
          <w:tcPr>
            <w:tcW w:w="3471" w:type="dxa"/>
          </w:tcPr>
          <w:p w14:paraId="6360316F" w14:textId="77777777" w:rsidR="00755C33" w:rsidRPr="0033182C" w:rsidRDefault="00755C33" w:rsidP="00986BA5">
            <w:pPr>
              <w:pStyle w:val="ListParagraph"/>
              <w:numPr>
                <w:ilvl w:val="0"/>
                <w:numId w:val="21"/>
              </w:numPr>
              <w:spacing w:after="0" w:line="240" w:lineRule="auto"/>
              <w:rPr>
                <w:ins w:id="11956" w:author="Windows User" w:date="2019-09-19T02:16:00Z"/>
                <w:rFonts w:cs="Times New Roman"/>
                <w:sz w:val="20"/>
                <w:szCs w:val="24"/>
                <w:rPrChange w:id="11957" w:author="Windows User" w:date="2019-09-19T03:17:00Z">
                  <w:rPr>
                    <w:ins w:id="11958" w:author="Windows User" w:date="2019-09-19T02:16:00Z"/>
                    <w:sz w:val="22"/>
                    <w:szCs w:val="24"/>
                  </w:rPr>
                </w:rPrChange>
              </w:rPr>
            </w:pPr>
            <w:ins w:id="11959" w:author="Windows User" w:date="2019-09-19T02:16:00Z">
              <w:r w:rsidRPr="0033182C">
                <w:rPr>
                  <w:rFonts w:cs="Times New Roman"/>
                  <w:sz w:val="20"/>
                  <w:szCs w:val="24"/>
                  <w:rPrChange w:id="11960" w:author="Windows User" w:date="2019-09-19T03:17:00Z">
                    <w:rPr>
                      <w:sz w:val="22"/>
                      <w:szCs w:val="24"/>
                    </w:rPr>
                  </w:rPrChange>
                </w:rPr>
                <w:t xml:space="preserve">Menampilkan </w:t>
              </w:r>
              <w:r w:rsidRPr="0033182C">
                <w:rPr>
                  <w:rFonts w:cs="Times New Roman"/>
                  <w:sz w:val="20"/>
                  <w:szCs w:val="24"/>
                  <w:rPrChange w:id="11961" w:author="Windows User" w:date="2019-09-19T03:17:00Z">
                    <w:rPr>
                      <w:rFonts w:cs="Times New Roman"/>
                      <w:sz w:val="22"/>
                      <w:szCs w:val="24"/>
                    </w:rPr>
                  </w:rPrChange>
                </w:rPr>
                <w:t xml:space="preserve">grafik </w:t>
              </w:r>
            </w:ins>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26A0AA31" w:rsidR="00813475" w:rsidRPr="0033182C" w:rsidRDefault="00813475" w:rsidP="00813475">
      <w:pPr>
        <w:pStyle w:val="Caption"/>
        <w:keepNext/>
        <w:jc w:val="center"/>
        <w:rPr>
          <w:rFonts w:cs="Times New Roman"/>
          <w:color w:val="auto"/>
          <w:sz w:val="22"/>
        </w:rPr>
      </w:pPr>
      <w:bookmarkStart w:id="11962"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0367FF">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0367FF">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1962"/>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ins w:id="11963" w:author="Windows User" w:date="2019-09-19T02:16:00Z"/>
        </w:trPr>
        <w:tc>
          <w:tcPr>
            <w:tcW w:w="4420" w:type="dxa"/>
          </w:tcPr>
          <w:p w14:paraId="5185E168" w14:textId="77777777" w:rsidR="00FD5629" w:rsidRPr="0033182C" w:rsidRDefault="00FD5629" w:rsidP="00FD5629">
            <w:pPr>
              <w:spacing w:after="0" w:line="240" w:lineRule="auto"/>
              <w:rPr>
                <w:ins w:id="11964" w:author="Windows User" w:date="2019-09-19T02:16:00Z"/>
                <w:rFonts w:cs="Times New Roman"/>
                <w:sz w:val="18"/>
                <w:szCs w:val="18"/>
                <w:lang w:val="en-ID"/>
                <w:rPrChange w:id="11965" w:author="Windows User" w:date="2019-09-19T03:31:00Z">
                  <w:rPr>
                    <w:ins w:id="11966" w:author="Windows User" w:date="2019-09-19T02:16:00Z"/>
                    <w:rFonts w:cs="Times New Roman"/>
                    <w:szCs w:val="24"/>
                    <w:lang w:val="en-ID"/>
                  </w:rPr>
                </w:rPrChange>
              </w:rPr>
            </w:pPr>
            <w:ins w:id="11967" w:author="Windows User" w:date="2019-09-19T02:16:00Z">
              <w:r w:rsidRPr="0033182C">
                <w:rPr>
                  <w:rFonts w:cs="Times New Roman"/>
                  <w:b/>
                  <w:sz w:val="18"/>
                  <w:szCs w:val="18"/>
                  <w:rPrChange w:id="11968" w:author="Windows User" w:date="2019-09-19T03:31:00Z">
                    <w:rPr>
                      <w:rFonts w:cs="Times New Roman"/>
                      <w:b/>
                      <w:szCs w:val="24"/>
                    </w:rPr>
                  </w:rPrChange>
                </w:rPr>
                <w:t>Nama Usecase</w:t>
              </w:r>
            </w:ins>
          </w:p>
        </w:tc>
        <w:tc>
          <w:tcPr>
            <w:tcW w:w="3597" w:type="dxa"/>
            <w:gridSpan w:val="2"/>
          </w:tcPr>
          <w:p w14:paraId="18253B02" w14:textId="77777777" w:rsidR="00FD5629" w:rsidRPr="0033182C" w:rsidRDefault="00FD5629" w:rsidP="00FD5629">
            <w:pPr>
              <w:spacing w:after="0" w:line="240" w:lineRule="auto"/>
              <w:rPr>
                <w:ins w:id="11969" w:author="Windows User" w:date="2019-09-19T02:16:00Z"/>
                <w:rFonts w:cs="Times New Roman"/>
                <w:i/>
                <w:sz w:val="18"/>
                <w:szCs w:val="18"/>
                <w:lang w:val="en-ID"/>
                <w:rPrChange w:id="11970" w:author="Windows User" w:date="2019-09-19T03:31:00Z">
                  <w:rPr>
                    <w:ins w:id="11971" w:author="Windows User" w:date="2019-09-19T02:16:00Z"/>
                    <w:rFonts w:cs="Times New Roman"/>
                    <w:szCs w:val="24"/>
                    <w:lang w:val="en-ID"/>
                  </w:rPr>
                </w:rPrChange>
              </w:rPr>
            </w:pPr>
            <w:ins w:id="11972" w:author="Windows User" w:date="2019-09-19T02:16:00Z">
              <w:r w:rsidRPr="0033182C">
                <w:rPr>
                  <w:rFonts w:cs="Times New Roman"/>
                  <w:i/>
                  <w:sz w:val="18"/>
                  <w:szCs w:val="18"/>
                  <w:rPrChange w:id="11973" w:author="Windows User" w:date="2019-09-19T03:31:00Z">
                    <w:rPr>
                      <w:rFonts w:cs="Times New Roman"/>
                      <w:szCs w:val="24"/>
                    </w:rPr>
                  </w:rPrChange>
                </w:rPr>
                <w:t>Log out</w:t>
              </w:r>
            </w:ins>
          </w:p>
        </w:tc>
      </w:tr>
      <w:tr w:rsidR="00FD5629" w:rsidRPr="0033182C" w14:paraId="0FA33C5B" w14:textId="77777777" w:rsidTr="00813475">
        <w:trPr>
          <w:trHeight w:val="188"/>
          <w:ins w:id="11974" w:author="Windows User" w:date="2019-09-19T02:16:00Z"/>
        </w:trPr>
        <w:tc>
          <w:tcPr>
            <w:tcW w:w="4420" w:type="dxa"/>
          </w:tcPr>
          <w:p w14:paraId="576663B8" w14:textId="77777777" w:rsidR="00FD5629" w:rsidRPr="0033182C" w:rsidRDefault="00FD5629" w:rsidP="00FD5629">
            <w:pPr>
              <w:spacing w:after="0" w:line="240" w:lineRule="auto"/>
              <w:rPr>
                <w:ins w:id="11975" w:author="Windows User" w:date="2019-09-19T02:16:00Z"/>
                <w:rFonts w:cs="Times New Roman"/>
                <w:sz w:val="18"/>
                <w:szCs w:val="18"/>
                <w:lang w:val="en-ID"/>
                <w:rPrChange w:id="11976" w:author="Windows User" w:date="2019-09-19T03:31:00Z">
                  <w:rPr>
                    <w:ins w:id="11977" w:author="Windows User" w:date="2019-09-19T02:16:00Z"/>
                    <w:rFonts w:cs="Times New Roman"/>
                    <w:szCs w:val="24"/>
                    <w:lang w:val="en-ID"/>
                  </w:rPr>
                </w:rPrChange>
              </w:rPr>
            </w:pPr>
            <w:ins w:id="11978" w:author="Windows User" w:date="2019-09-19T02:16:00Z">
              <w:r w:rsidRPr="0033182C">
                <w:rPr>
                  <w:rFonts w:cs="Times New Roman"/>
                  <w:b/>
                  <w:sz w:val="18"/>
                  <w:szCs w:val="18"/>
                  <w:rPrChange w:id="11979" w:author="Windows User" w:date="2019-09-19T03:31:00Z">
                    <w:rPr>
                      <w:rFonts w:cs="Times New Roman"/>
                      <w:b/>
                      <w:szCs w:val="24"/>
                    </w:rPr>
                  </w:rPrChange>
                </w:rPr>
                <w:t>Aktor</w:t>
              </w:r>
            </w:ins>
          </w:p>
        </w:tc>
        <w:tc>
          <w:tcPr>
            <w:tcW w:w="3597" w:type="dxa"/>
            <w:gridSpan w:val="2"/>
          </w:tcPr>
          <w:p w14:paraId="0E0C79A4" w14:textId="77777777" w:rsidR="00FD5629" w:rsidRPr="0033182C" w:rsidRDefault="00FD5629" w:rsidP="00FD5629">
            <w:pPr>
              <w:spacing w:after="0" w:line="240" w:lineRule="auto"/>
              <w:rPr>
                <w:ins w:id="11980" w:author="Windows User" w:date="2019-09-19T02:16:00Z"/>
                <w:rFonts w:cs="Times New Roman"/>
                <w:sz w:val="18"/>
                <w:szCs w:val="18"/>
                <w:lang w:val="en-ID"/>
                <w:rPrChange w:id="11981" w:author="Windows User" w:date="2019-09-19T03:31:00Z">
                  <w:rPr>
                    <w:ins w:id="11982" w:author="Windows User" w:date="2019-09-19T02:16:00Z"/>
                    <w:rFonts w:cs="Times New Roman"/>
                    <w:szCs w:val="24"/>
                    <w:lang w:val="en-ID"/>
                  </w:rPr>
                </w:rPrChange>
              </w:rPr>
            </w:pPr>
            <w:ins w:id="11983" w:author="Windows User" w:date="2019-09-19T02:16:00Z">
              <w:r w:rsidRPr="0033182C">
                <w:rPr>
                  <w:rFonts w:cs="Times New Roman"/>
                  <w:sz w:val="18"/>
                  <w:szCs w:val="18"/>
                  <w:rPrChange w:id="11984" w:author="Windows User" w:date="2019-09-19T03:31:00Z">
                    <w:rPr>
                      <w:rFonts w:cs="Times New Roman"/>
                      <w:szCs w:val="24"/>
                    </w:rPr>
                  </w:rPrChange>
                </w:rPr>
                <w:t>Senua aktor</w:t>
              </w:r>
            </w:ins>
          </w:p>
        </w:tc>
      </w:tr>
      <w:tr w:rsidR="00FD5629" w:rsidRPr="0033182C" w14:paraId="600398AF" w14:textId="77777777" w:rsidTr="00813475">
        <w:trPr>
          <w:trHeight w:val="188"/>
          <w:ins w:id="11985" w:author="Windows User" w:date="2019-09-19T02:16:00Z"/>
        </w:trPr>
        <w:tc>
          <w:tcPr>
            <w:tcW w:w="4420" w:type="dxa"/>
          </w:tcPr>
          <w:p w14:paraId="044F363F" w14:textId="77777777" w:rsidR="00FD5629" w:rsidRPr="0033182C" w:rsidRDefault="00FD5629" w:rsidP="00FD5629">
            <w:pPr>
              <w:spacing w:after="0" w:line="240" w:lineRule="auto"/>
              <w:rPr>
                <w:ins w:id="11986" w:author="Windows User" w:date="2019-09-19T02:16:00Z"/>
                <w:rFonts w:cs="Times New Roman"/>
                <w:sz w:val="18"/>
                <w:szCs w:val="18"/>
                <w:lang w:val="en-ID"/>
                <w:rPrChange w:id="11987" w:author="Windows User" w:date="2019-09-19T03:31:00Z">
                  <w:rPr>
                    <w:ins w:id="11988" w:author="Windows User" w:date="2019-09-19T02:16:00Z"/>
                    <w:rFonts w:cs="Times New Roman"/>
                    <w:szCs w:val="24"/>
                    <w:lang w:val="en-ID"/>
                  </w:rPr>
                </w:rPrChange>
              </w:rPr>
            </w:pPr>
            <w:ins w:id="11989" w:author="Windows User" w:date="2019-09-19T02:16:00Z">
              <w:r w:rsidRPr="0033182C">
                <w:rPr>
                  <w:rFonts w:cs="Times New Roman"/>
                  <w:b/>
                  <w:sz w:val="18"/>
                  <w:szCs w:val="18"/>
                  <w:rPrChange w:id="11990" w:author="Windows User" w:date="2019-09-19T03:31:00Z">
                    <w:rPr>
                      <w:rFonts w:cs="Times New Roman"/>
                      <w:b/>
                      <w:szCs w:val="24"/>
                    </w:rPr>
                  </w:rPrChange>
                </w:rPr>
                <w:t>Deskripsi Singkat</w:t>
              </w:r>
            </w:ins>
          </w:p>
        </w:tc>
        <w:tc>
          <w:tcPr>
            <w:tcW w:w="3597" w:type="dxa"/>
            <w:gridSpan w:val="2"/>
          </w:tcPr>
          <w:p w14:paraId="6DE0B16D" w14:textId="77777777" w:rsidR="00FD5629" w:rsidRPr="0033182C" w:rsidRDefault="00FD5629" w:rsidP="00FD5629">
            <w:pPr>
              <w:spacing w:after="0" w:line="240" w:lineRule="auto"/>
              <w:rPr>
                <w:ins w:id="11991" w:author="Windows User" w:date="2019-09-19T02:16:00Z"/>
                <w:rFonts w:cs="Times New Roman"/>
                <w:sz w:val="18"/>
                <w:szCs w:val="18"/>
                <w:lang w:val="en-ID"/>
                <w:rPrChange w:id="11992" w:author="Windows User" w:date="2019-09-19T03:31:00Z">
                  <w:rPr>
                    <w:ins w:id="11993" w:author="Windows User" w:date="2019-09-19T02:16:00Z"/>
                    <w:rFonts w:cs="Times New Roman"/>
                    <w:szCs w:val="24"/>
                    <w:lang w:val="en-ID"/>
                  </w:rPr>
                </w:rPrChange>
              </w:rPr>
            </w:pPr>
            <w:ins w:id="11994" w:author="Windows User" w:date="2019-09-19T02:16:00Z">
              <w:r w:rsidRPr="0033182C">
                <w:rPr>
                  <w:rFonts w:cs="Times New Roman"/>
                  <w:sz w:val="18"/>
                  <w:szCs w:val="18"/>
                  <w:rPrChange w:id="11995" w:author="Windows User" w:date="2019-09-19T03:31:00Z">
                    <w:rPr>
                      <w:rFonts w:cs="Times New Roman"/>
                      <w:szCs w:val="24"/>
                    </w:rPr>
                  </w:rPrChange>
                </w:rPr>
                <w:t>Aktor keluar dari sistem</w:t>
              </w:r>
            </w:ins>
          </w:p>
        </w:tc>
      </w:tr>
      <w:tr w:rsidR="00FD5629" w:rsidRPr="0033182C" w14:paraId="1B28463C" w14:textId="77777777" w:rsidTr="00813475">
        <w:trPr>
          <w:trHeight w:val="377"/>
          <w:ins w:id="11996" w:author="Windows User" w:date="2019-09-19T02:16:00Z"/>
        </w:trPr>
        <w:tc>
          <w:tcPr>
            <w:tcW w:w="4420" w:type="dxa"/>
          </w:tcPr>
          <w:p w14:paraId="0505559B" w14:textId="77777777" w:rsidR="00FD5629" w:rsidRPr="0033182C" w:rsidRDefault="00FD5629" w:rsidP="00FD5629">
            <w:pPr>
              <w:spacing w:after="0" w:line="240" w:lineRule="auto"/>
              <w:rPr>
                <w:ins w:id="11997" w:author="Windows User" w:date="2019-09-19T02:16:00Z"/>
                <w:rFonts w:cs="Times New Roman"/>
                <w:sz w:val="18"/>
                <w:szCs w:val="18"/>
                <w:lang w:val="en-ID"/>
                <w:rPrChange w:id="11998" w:author="Windows User" w:date="2019-09-19T03:31:00Z">
                  <w:rPr>
                    <w:ins w:id="11999" w:author="Windows User" w:date="2019-09-19T02:16:00Z"/>
                    <w:rFonts w:cs="Times New Roman"/>
                    <w:szCs w:val="24"/>
                    <w:lang w:val="en-ID"/>
                  </w:rPr>
                </w:rPrChange>
              </w:rPr>
            </w:pPr>
            <w:ins w:id="12000" w:author="Windows User" w:date="2019-09-19T02:16:00Z">
              <w:r w:rsidRPr="0033182C">
                <w:rPr>
                  <w:rFonts w:cs="Times New Roman"/>
                  <w:b/>
                  <w:sz w:val="18"/>
                  <w:szCs w:val="18"/>
                  <w:rPrChange w:id="12001" w:author="Windows User" w:date="2019-09-19T03:31:00Z">
                    <w:rPr>
                      <w:rFonts w:cs="Times New Roman"/>
                      <w:b/>
                      <w:szCs w:val="24"/>
                    </w:rPr>
                  </w:rPrChange>
                </w:rPr>
                <w:t>Prekondisi</w:t>
              </w:r>
            </w:ins>
          </w:p>
        </w:tc>
        <w:tc>
          <w:tcPr>
            <w:tcW w:w="3597" w:type="dxa"/>
            <w:gridSpan w:val="2"/>
          </w:tcPr>
          <w:p w14:paraId="38B1E198" w14:textId="77777777" w:rsidR="00FD5629" w:rsidRPr="0033182C" w:rsidRDefault="00FD5629" w:rsidP="00FD5629">
            <w:pPr>
              <w:spacing w:after="0" w:line="240" w:lineRule="auto"/>
              <w:rPr>
                <w:ins w:id="12002" w:author="Windows User" w:date="2019-09-19T02:16:00Z"/>
                <w:rFonts w:cs="Times New Roman"/>
                <w:sz w:val="18"/>
                <w:szCs w:val="18"/>
                <w:lang w:val="en-ID"/>
                <w:rPrChange w:id="12003" w:author="Windows User" w:date="2019-09-19T03:31:00Z">
                  <w:rPr>
                    <w:ins w:id="12004" w:author="Windows User" w:date="2019-09-19T02:16:00Z"/>
                    <w:rFonts w:cs="Times New Roman"/>
                    <w:szCs w:val="24"/>
                    <w:lang w:val="en-ID"/>
                  </w:rPr>
                </w:rPrChange>
              </w:rPr>
            </w:pPr>
            <w:ins w:id="12005" w:author="Windows User" w:date="2019-09-19T02:16:00Z">
              <w:r w:rsidRPr="0033182C">
                <w:rPr>
                  <w:rFonts w:cs="Times New Roman"/>
                  <w:sz w:val="18"/>
                  <w:szCs w:val="18"/>
                  <w:rPrChange w:id="12006" w:author="Windows User" w:date="2019-09-19T03:31:00Z">
                    <w:rPr>
                      <w:rFonts w:cs="Times New Roman"/>
                      <w:szCs w:val="24"/>
                    </w:rPr>
                  </w:rPrChange>
                </w:rPr>
                <w:t>Aktor masuk halaman dashboard masing-masing</w:t>
              </w:r>
            </w:ins>
          </w:p>
        </w:tc>
      </w:tr>
      <w:tr w:rsidR="00FD5629" w:rsidRPr="0033182C" w14:paraId="0904297E" w14:textId="77777777" w:rsidTr="00813475">
        <w:trPr>
          <w:trHeight w:val="188"/>
          <w:ins w:id="12007" w:author="Windows User" w:date="2019-09-19T02:16:00Z"/>
        </w:trPr>
        <w:tc>
          <w:tcPr>
            <w:tcW w:w="4420" w:type="dxa"/>
          </w:tcPr>
          <w:p w14:paraId="731B203E" w14:textId="77777777" w:rsidR="00FD5629" w:rsidRPr="0033182C" w:rsidRDefault="00FD5629" w:rsidP="00FD5629">
            <w:pPr>
              <w:spacing w:after="0" w:line="240" w:lineRule="auto"/>
              <w:rPr>
                <w:ins w:id="12008" w:author="Windows User" w:date="2019-09-19T02:16:00Z"/>
                <w:rFonts w:cs="Times New Roman"/>
                <w:sz w:val="18"/>
                <w:szCs w:val="18"/>
                <w:lang w:val="en-ID"/>
                <w:rPrChange w:id="12009" w:author="Windows User" w:date="2019-09-19T03:31:00Z">
                  <w:rPr>
                    <w:ins w:id="12010" w:author="Windows User" w:date="2019-09-19T02:16:00Z"/>
                    <w:rFonts w:cs="Times New Roman"/>
                    <w:szCs w:val="24"/>
                    <w:lang w:val="en-ID"/>
                  </w:rPr>
                </w:rPrChange>
              </w:rPr>
            </w:pPr>
            <w:ins w:id="12011" w:author="Windows User" w:date="2019-09-19T02:16:00Z">
              <w:r w:rsidRPr="0033182C">
                <w:rPr>
                  <w:rFonts w:cs="Times New Roman"/>
                  <w:b/>
                  <w:sz w:val="18"/>
                  <w:szCs w:val="18"/>
                  <w:rPrChange w:id="12012" w:author="Windows User" w:date="2019-09-19T03:31:00Z">
                    <w:rPr>
                      <w:rFonts w:cs="Times New Roman"/>
                      <w:b/>
                      <w:szCs w:val="24"/>
                    </w:rPr>
                  </w:rPrChange>
                </w:rPr>
                <w:t>Pascakondisi</w:t>
              </w:r>
            </w:ins>
          </w:p>
        </w:tc>
        <w:tc>
          <w:tcPr>
            <w:tcW w:w="3597" w:type="dxa"/>
            <w:gridSpan w:val="2"/>
          </w:tcPr>
          <w:p w14:paraId="72B0F06B" w14:textId="77777777" w:rsidR="00FD5629" w:rsidRPr="0033182C" w:rsidRDefault="00FD5629" w:rsidP="00FD5629">
            <w:pPr>
              <w:spacing w:after="0" w:line="240" w:lineRule="auto"/>
              <w:rPr>
                <w:ins w:id="12013" w:author="Windows User" w:date="2019-09-19T02:16:00Z"/>
                <w:rFonts w:cs="Times New Roman"/>
                <w:sz w:val="18"/>
                <w:szCs w:val="18"/>
                <w:lang w:val="en-ID"/>
                <w:rPrChange w:id="12014" w:author="Windows User" w:date="2019-09-19T03:31:00Z">
                  <w:rPr>
                    <w:ins w:id="12015" w:author="Windows User" w:date="2019-09-19T02:16:00Z"/>
                    <w:rFonts w:cs="Times New Roman"/>
                    <w:szCs w:val="24"/>
                    <w:lang w:val="en-ID"/>
                  </w:rPr>
                </w:rPrChange>
              </w:rPr>
            </w:pPr>
            <w:ins w:id="12016" w:author="Windows User" w:date="2019-09-19T02:16:00Z">
              <w:r w:rsidRPr="0033182C">
                <w:rPr>
                  <w:rFonts w:cs="Times New Roman"/>
                  <w:sz w:val="18"/>
                  <w:szCs w:val="18"/>
                  <w:rPrChange w:id="12017" w:author="Windows User" w:date="2019-09-19T03:31:00Z">
                    <w:rPr>
                      <w:rFonts w:cs="Times New Roman"/>
                      <w:szCs w:val="24"/>
                    </w:rPr>
                  </w:rPrChange>
                </w:rPr>
                <w:t>Aktor keluar dari sistem</w:t>
              </w:r>
            </w:ins>
          </w:p>
        </w:tc>
      </w:tr>
      <w:tr w:rsidR="00FD5629" w:rsidRPr="0033182C" w14:paraId="63423A67" w14:textId="77777777" w:rsidTr="00D46FD1">
        <w:trPr>
          <w:trHeight w:val="170"/>
          <w:ins w:id="12018" w:author="Windows User" w:date="2019-09-19T02:16:00Z"/>
        </w:trPr>
        <w:tc>
          <w:tcPr>
            <w:tcW w:w="8017" w:type="dxa"/>
            <w:gridSpan w:val="3"/>
          </w:tcPr>
          <w:p w14:paraId="7FB87A8C" w14:textId="77777777" w:rsidR="00FD5629" w:rsidRPr="0033182C" w:rsidRDefault="00FD5629" w:rsidP="00FD5629">
            <w:pPr>
              <w:spacing w:after="0" w:line="240" w:lineRule="auto"/>
              <w:jc w:val="center"/>
              <w:rPr>
                <w:ins w:id="12019" w:author="Windows User" w:date="2019-09-19T02:16:00Z"/>
                <w:rFonts w:cs="Times New Roman"/>
                <w:sz w:val="18"/>
                <w:szCs w:val="18"/>
                <w:rPrChange w:id="12020" w:author="Windows User" w:date="2019-09-19T03:31:00Z">
                  <w:rPr>
                    <w:ins w:id="12021" w:author="Windows User" w:date="2019-09-19T02:16:00Z"/>
                    <w:rFonts w:cs="Times New Roman"/>
                    <w:szCs w:val="24"/>
                  </w:rPr>
                </w:rPrChange>
              </w:rPr>
            </w:pPr>
            <w:ins w:id="12022" w:author="Windows User" w:date="2019-09-19T02:16:00Z">
              <w:r w:rsidRPr="0033182C">
                <w:rPr>
                  <w:rFonts w:cs="Times New Roman"/>
                  <w:b/>
                  <w:bCs/>
                  <w:sz w:val="18"/>
                  <w:szCs w:val="18"/>
                  <w:rPrChange w:id="12023" w:author="Windows User" w:date="2019-09-19T03:31:00Z">
                    <w:rPr>
                      <w:b/>
                      <w:bCs/>
                      <w:szCs w:val="24"/>
                    </w:rPr>
                  </w:rPrChange>
                </w:rPr>
                <w:t>Flow Event</w:t>
              </w:r>
            </w:ins>
          </w:p>
        </w:tc>
      </w:tr>
      <w:tr w:rsidR="00FD5629" w:rsidRPr="0033182C" w14:paraId="44409F67" w14:textId="77777777" w:rsidTr="00D46FD1">
        <w:trPr>
          <w:trHeight w:val="188"/>
          <w:ins w:id="12024" w:author="Windows User" w:date="2019-09-19T02:16:00Z"/>
        </w:trPr>
        <w:tc>
          <w:tcPr>
            <w:tcW w:w="8017" w:type="dxa"/>
            <w:gridSpan w:val="3"/>
          </w:tcPr>
          <w:p w14:paraId="7EC770D5" w14:textId="77777777" w:rsidR="00FD5629" w:rsidRPr="0033182C" w:rsidRDefault="00FD5629" w:rsidP="00FD5629">
            <w:pPr>
              <w:spacing w:after="0" w:line="240" w:lineRule="auto"/>
              <w:jc w:val="center"/>
              <w:rPr>
                <w:ins w:id="12025" w:author="Windows User" w:date="2019-09-19T02:16:00Z"/>
                <w:rFonts w:cs="Times New Roman"/>
                <w:sz w:val="18"/>
                <w:szCs w:val="18"/>
                <w:rPrChange w:id="12026" w:author="Windows User" w:date="2019-09-19T03:31:00Z">
                  <w:rPr>
                    <w:ins w:id="12027" w:author="Windows User" w:date="2019-09-19T02:16:00Z"/>
                    <w:rFonts w:cs="Times New Roman"/>
                    <w:szCs w:val="24"/>
                  </w:rPr>
                </w:rPrChange>
              </w:rPr>
            </w:pPr>
            <w:ins w:id="12028" w:author="Windows User" w:date="2019-09-19T02:16:00Z">
              <w:r w:rsidRPr="0033182C">
                <w:rPr>
                  <w:rFonts w:cs="Times New Roman"/>
                  <w:b/>
                  <w:sz w:val="18"/>
                  <w:szCs w:val="18"/>
                  <w:rPrChange w:id="12029" w:author="Windows User" w:date="2019-09-19T03:31:00Z">
                    <w:rPr>
                      <w:b/>
                      <w:szCs w:val="24"/>
                    </w:rPr>
                  </w:rPrChange>
                </w:rPr>
                <w:t>Normal Flow : Log out</w:t>
              </w:r>
            </w:ins>
          </w:p>
        </w:tc>
      </w:tr>
      <w:tr w:rsidR="00FD5629" w:rsidRPr="0033182C" w14:paraId="618C7BC8" w14:textId="77777777" w:rsidTr="00813475">
        <w:trPr>
          <w:trHeight w:val="488"/>
          <w:ins w:id="12030" w:author="Windows User" w:date="2019-09-19T02:16:00Z"/>
        </w:trPr>
        <w:tc>
          <w:tcPr>
            <w:tcW w:w="4491" w:type="dxa"/>
            <w:gridSpan w:val="2"/>
          </w:tcPr>
          <w:p w14:paraId="7E300E5A" w14:textId="77777777" w:rsidR="00FD5629" w:rsidRPr="0033182C" w:rsidRDefault="00FD5629" w:rsidP="00FD5629">
            <w:pPr>
              <w:spacing w:after="0" w:line="240" w:lineRule="auto"/>
              <w:rPr>
                <w:ins w:id="12031" w:author="Windows User" w:date="2019-09-19T02:16:00Z"/>
                <w:rFonts w:cs="Times New Roman"/>
                <w:b/>
                <w:sz w:val="18"/>
                <w:szCs w:val="18"/>
                <w:rPrChange w:id="12032" w:author="Windows User" w:date="2019-09-19T03:31:00Z">
                  <w:rPr>
                    <w:ins w:id="12033" w:author="Windows User" w:date="2019-09-19T02:16:00Z"/>
                    <w:b/>
                    <w:szCs w:val="24"/>
                  </w:rPr>
                </w:rPrChange>
              </w:rPr>
            </w:pPr>
            <w:ins w:id="12034" w:author="Windows User" w:date="2019-09-19T02:16:00Z">
              <w:r w:rsidRPr="0033182C">
                <w:rPr>
                  <w:rFonts w:cs="Times New Roman"/>
                  <w:sz w:val="18"/>
                  <w:szCs w:val="18"/>
                  <w:rPrChange w:id="12035" w:author="Windows User" w:date="2019-09-19T03:31:00Z">
                    <w:rPr>
                      <w:szCs w:val="24"/>
                    </w:rPr>
                  </w:rPrChange>
                </w:rPr>
                <w:t>Aksi Aktor</w:t>
              </w:r>
            </w:ins>
          </w:p>
        </w:tc>
        <w:tc>
          <w:tcPr>
            <w:tcW w:w="3526" w:type="dxa"/>
          </w:tcPr>
          <w:p w14:paraId="14A38E08" w14:textId="77777777" w:rsidR="00FD5629" w:rsidRPr="0033182C" w:rsidRDefault="00FD5629" w:rsidP="00FD5629">
            <w:pPr>
              <w:spacing w:after="0" w:line="240" w:lineRule="auto"/>
              <w:rPr>
                <w:ins w:id="12036" w:author="Windows User" w:date="2019-09-19T02:16:00Z"/>
                <w:rFonts w:cs="Times New Roman"/>
                <w:b/>
                <w:sz w:val="18"/>
                <w:szCs w:val="18"/>
                <w:rPrChange w:id="12037" w:author="Windows User" w:date="2019-09-19T03:31:00Z">
                  <w:rPr>
                    <w:ins w:id="12038" w:author="Windows User" w:date="2019-09-19T02:16:00Z"/>
                    <w:b/>
                    <w:szCs w:val="24"/>
                  </w:rPr>
                </w:rPrChange>
              </w:rPr>
            </w:pPr>
            <w:ins w:id="12039" w:author="Windows User" w:date="2019-09-19T02:16:00Z">
              <w:r w:rsidRPr="0033182C">
                <w:rPr>
                  <w:rFonts w:cs="Times New Roman"/>
                  <w:sz w:val="18"/>
                  <w:szCs w:val="18"/>
                  <w:rPrChange w:id="12040" w:author="Windows User" w:date="2019-09-19T03:31:00Z">
                    <w:rPr>
                      <w:szCs w:val="24"/>
                    </w:rPr>
                  </w:rPrChange>
                </w:rPr>
                <w:t>Reaksi Sistem</w:t>
              </w:r>
            </w:ins>
          </w:p>
        </w:tc>
      </w:tr>
      <w:tr w:rsidR="00FD5629" w:rsidRPr="0033182C" w14:paraId="017BB7E5" w14:textId="77777777" w:rsidTr="00813475">
        <w:trPr>
          <w:trHeight w:val="350"/>
          <w:ins w:id="12041" w:author="Windows User" w:date="2019-09-19T02:16:00Z"/>
        </w:trPr>
        <w:tc>
          <w:tcPr>
            <w:tcW w:w="4491" w:type="dxa"/>
            <w:gridSpan w:val="2"/>
          </w:tcPr>
          <w:p w14:paraId="65758E4E" w14:textId="77777777" w:rsidR="00FD5629" w:rsidRPr="0033182C" w:rsidRDefault="00FD5629" w:rsidP="00986BA5">
            <w:pPr>
              <w:pStyle w:val="ListParagraph"/>
              <w:numPr>
                <w:ilvl w:val="0"/>
                <w:numId w:val="28"/>
              </w:numPr>
              <w:spacing w:after="0" w:line="240" w:lineRule="auto"/>
              <w:rPr>
                <w:ins w:id="12042" w:author="Windows User" w:date="2019-09-19T02:16:00Z"/>
                <w:rFonts w:cs="Times New Roman"/>
                <w:sz w:val="18"/>
                <w:szCs w:val="18"/>
                <w:rPrChange w:id="12043" w:author="Windows User" w:date="2019-09-19T03:31:00Z">
                  <w:rPr>
                    <w:ins w:id="12044" w:author="Windows User" w:date="2019-09-19T02:16:00Z"/>
                    <w:szCs w:val="24"/>
                  </w:rPr>
                </w:rPrChange>
              </w:rPr>
            </w:pPr>
            <w:ins w:id="12045" w:author="Windows User" w:date="2019-09-19T02:16:00Z">
              <w:r w:rsidRPr="0033182C">
                <w:rPr>
                  <w:rFonts w:cs="Times New Roman"/>
                  <w:sz w:val="18"/>
                  <w:szCs w:val="18"/>
                  <w:rPrChange w:id="12046" w:author="Windows User" w:date="2019-09-19T03:31:00Z">
                    <w:rPr>
                      <w:szCs w:val="24"/>
                    </w:rPr>
                  </w:rPrChange>
                </w:rPr>
                <w:t>Klik menu logout</w:t>
              </w:r>
            </w:ins>
          </w:p>
        </w:tc>
        <w:tc>
          <w:tcPr>
            <w:tcW w:w="3526" w:type="dxa"/>
          </w:tcPr>
          <w:p w14:paraId="69E140B1" w14:textId="77777777" w:rsidR="00FD5629" w:rsidRPr="0033182C" w:rsidRDefault="00FD5629" w:rsidP="00986BA5">
            <w:pPr>
              <w:spacing w:after="0" w:line="240" w:lineRule="auto"/>
              <w:rPr>
                <w:ins w:id="12047" w:author="Windows User" w:date="2019-09-19T02:16:00Z"/>
                <w:rFonts w:cs="Times New Roman"/>
                <w:sz w:val="18"/>
                <w:szCs w:val="18"/>
                <w:rPrChange w:id="12048" w:author="Windows User" w:date="2019-09-19T03:31:00Z">
                  <w:rPr>
                    <w:ins w:id="12049" w:author="Windows User" w:date="2019-09-19T02:16:00Z"/>
                    <w:szCs w:val="24"/>
                  </w:rPr>
                </w:rPrChange>
              </w:rPr>
            </w:pPr>
          </w:p>
        </w:tc>
      </w:tr>
      <w:tr w:rsidR="00FD5629" w:rsidRPr="0033182C" w14:paraId="164A9C75" w14:textId="77777777" w:rsidTr="00813475">
        <w:trPr>
          <w:trHeight w:val="349"/>
          <w:ins w:id="12050" w:author="Windows User" w:date="2019-09-19T02:16:00Z"/>
        </w:trPr>
        <w:tc>
          <w:tcPr>
            <w:tcW w:w="4491" w:type="dxa"/>
            <w:gridSpan w:val="2"/>
          </w:tcPr>
          <w:p w14:paraId="024A8DC2" w14:textId="77777777" w:rsidR="00FD5629" w:rsidRPr="0033182C" w:rsidRDefault="00FD5629" w:rsidP="00986BA5">
            <w:pPr>
              <w:pStyle w:val="ListParagraph"/>
              <w:spacing w:after="0" w:line="240" w:lineRule="auto"/>
              <w:rPr>
                <w:ins w:id="12051" w:author="Windows User" w:date="2019-09-19T02:16:00Z"/>
                <w:rFonts w:cs="Times New Roman"/>
                <w:sz w:val="18"/>
                <w:szCs w:val="18"/>
                <w:rPrChange w:id="12052" w:author="Windows User" w:date="2019-09-19T03:31:00Z">
                  <w:rPr>
                    <w:ins w:id="12053" w:author="Windows User" w:date="2019-09-19T02:16:00Z"/>
                    <w:szCs w:val="24"/>
                  </w:rPr>
                </w:rPrChange>
              </w:rPr>
            </w:pPr>
          </w:p>
          <w:p w14:paraId="012CFC7C" w14:textId="77777777" w:rsidR="00FD5629" w:rsidRPr="0033182C" w:rsidRDefault="00FD5629" w:rsidP="00986BA5">
            <w:pPr>
              <w:pStyle w:val="ListParagraph"/>
              <w:spacing w:after="0" w:line="240" w:lineRule="auto"/>
              <w:rPr>
                <w:ins w:id="12054" w:author="Windows User" w:date="2019-09-19T02:16:00Z"/>
                <w:rFonts w:cs="Times New Roman"/>
                <w:sz w:val="18"/>
                <w:szCs w:val="18"/>
                <w:rPrChange w:id="12055" w:author="Windows User" w:date="2019-09-19T03:31:00Z">
                  <w:rPr>
                    <w:ins w:id="12056" w:author="Windows User" w:date="2019-09-19T02:16:00Z"/>
                    <w:szCs w:val="24"/>
                  </w:rPr>
                </w:rPrChange>
              </w:rPr>
            </w:pPr>
          </w:p>
          <w:p w14:paraId="35DED815" w14:textId="77777777" w:rsidR="00FD5629" w:rsidRPr="0033182C" w:rsidRDefault="00FD5629" w:rsidP="00986BA5">
            <w:pPr>
              <w:spacing w:after="0" w:line="240" w:lineRule="auto"/>
              <w:rPr>
                <w:ins w:id="12057" w:author="Windows User" w:date="2019-09-19T02:16:00Z"/>
                <w:rFonts w:cs="Times New Roman"/>
                <w:b/>
                <w:sz w:val="18"/>
                <w:szCs w:val="18"/>
                <w:rPrChange w:id="12058" w:author="Windows User" w:date="2019-09-19T03:31:00Z">
                  <w:rPr>
                    <w:ins w:id="12059" w:author="Windows User" w:date="2019-09-19T02:16:00Z"/>
                    <w:b/>
                    <w:szCs w:val="24"/>
                  </w:rPr>
                </w:rPrChange>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ins w:id="12060" w:author="Windows User" w:date="2019-09-19T02:16:00Z">
              <w:r w:rsidRPr="0033182C">
                <w:rPr>
                  <w:rFonts w:cs="Times New Roman"/>
                  <w:sz w:val="18"/>
                  <w:szCs w:val="18"/>
                  <w:rPrChange w:id="12061" w:author="Windows User" w:date="2019-09-19T03:31:00Z">
                    <w:rPr>
                      <w:szCs w:val="24"/>
                    </w:rPr>
                  </w:rPrChange>
                </w:rPr>
                <w:t>Keluar sistem, Menampilkan halaman</w:t>
              </w:r>
              <w:r w:rsidRPr="0033182C">
                <w:rPr>
                  <w:rFonts w:cs="Times New Roman"/>
                  <w:i/>
                  <w:sz w:val="18"/>
                  <w:szCs w:val="18"/>
                  <w:rPrChange w:id="12062" w:author="Windows User" w:date="2019-09-19T03:31:00Z">
                    <w:rPr>
                      <w:szCs w:val="24"/>
                    </w:rPr>
                  </w:rPrChange>
                </w:rPr>
                <w:t xml:space="preserve"> log</w:t>
              </w:r>
            </w:ins>
            <w:ins w:id="12063" w:author="Windows User" w:date="2019-09-19T03:27:00Z">
              <w:r w:rsidRPr="0033182C">
                <w:rPr>
                  <w:rFonts w:cs="Times New Roman"/>
                  <w:i/>
                  <w:sz w:val="18"/>
                  <w:szCs w:val="18"/>
                  <w:rPrChange w:id="12064" w:author="Windows User" w:date="2019-09-19T03:31:00Z">
                    <w:rPr>
                      <w:szCs w:val="24"/>
                    </w:rPr>
                  </w:rPrChange>
                </w:rPr>
                <w:t xml:space="preserve"> </w:t>
              </w:r>
            </w:ins>
            <w:ins w:id="12065" w:author="Windows User" w:date="2019-09-19T02:16:00Z">
              <w:r w:rsidRPr="0033182C">
                <w:rPr>
                  <w:rFonts w:cs="Times New Roman"/>
                  <w:i/>
                  <w:sz w:val="18"/>
                  <w:szCs w:val="18"/>
                  <w:rPrChange w:id="12066" w:author="Windows User" w:date="2019-09-19T03:31:00Z">
                    <w:rPr>
                      <w:szCs w:val="24"/>
                    </w:rPr>
                  </w:rPrChange>
                </w:rPr>
                <w:t>in</w:t>
              </w:r>
            </w:ins>
          </w:p>
          <w:p w14:paraId="4548D61B" w14:textId="77777777" w:rsidR="00FD5629" w:rsidRPr="0033182C" w:rsidRDefault="00FD5629" w:rsidP="00986BA5">
            <w:pPr>
              <w:spacing w:after="0" w:line="240" w:lineRule="auto"/>
              <w:rPr>
                <w:ins w:id="12067" w:author="Windows User" w:date="2019-09-19T02:16:00Z"/>
                <w:rFonts w:cs="Times New Roman"/>
                <w:sz w:val="18"/>
                <w:szCs w:val="18"/>
                <w:rPrChange w:id="12068" w:author="Windows User" w:date="2019-09-19T03:31:00Z">
                  <w:rPr>
                    <w:ins w:id="12069" w:author="Windows User" w:date="2019-09-19T02:16:00Z"/>
                    <w:szCs w:val="24"/>
                  </w:rPr>
                </w:rPrChange>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2070" w:name="_Toc23881723"/>
      <w:r w:rsidRPr="0033182C">
        <w:rPr>
          <w:i/>
        </w:rPr>
        <w:lastRenderedPageBreak/>
        <w:t>Activity Diagram</w:t>
      </w:r>
      <w:bookmarkEnd w:id="12070"/>
    </w:p>
    <w:p w14:paraId="7706590B" w14:textId="77777777" w:rsidR="00813475" w:rsidRPr="0033182C" w:rsidRDefault="00D46FD1" w:rsidP="00813475">
      <w:pPr>
        <w:keepNext/>
        <w:rPr>
          <w:rFonts w:cs="Times New Roman"/>
        </w:rPr>
      </w:pPr>
      <w:ins w:id="12071" w:author="Windows User" w:date="2019-09-19T03:30:00Z">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ins>
    </w:p>
    <w:p w14:paraId="798DEAB6" w14:textId="2E1EF6B8" w:rsidR="00D46FD1" w:rsidRPr="0033182C" w:rsidRDefault="00813475" w:rsidP="00813475">
      <w:pPr>
        <w:pStyle w:val="Caption"/>
        <w:jc w:val="center"/>
        <w:rPr>
          <w:rFonts w:cs="Times New Roman"/>
          <w:color w:val="auto"/>
          <w:sz w:val="22"/>
          <w:lang w:val="en-ID" w:eastAsia="id-ID"/>
        </w:rPr>
      </w:pPr>
      <w:bookmarkStart w:id="12072" w:name="_Toc23880279"/>
      <w:r w:rsidRPr="0033182C">
        <w:rPr>
          <w:rFonts w:cs="Times New Roman"/>
          <w:color w:val="auto"/>
          <w:sz w:val="22"/>
        </w:rPr>
        <w:t xml:space="preserve">Gambar </w:t>
      </w:r>
      <w:r w:rsidR="000B6C7D">
        <w:rPr>
          <w:rFonts w:cs="Times New Roman"/>
          <w:color w:val="auto"/>
          <w:sz w:val="22"/>
        </w:rPr>
        <w:fldChar w:fldCharType="begin"/>
      </w:r>
      <w:r w:rsidR="000B6C7D">
        <w:rPr>
          <w:rFonts w:cs="Times New Roman"/>
          <w:color w:val="auto"/>
          <w:sz w:val="22"/>
        </w:rPr>
        <w:instrText xml:space="preserve"> STYLEREF 1 \s </w:instrText>
      </w:r>
      <w:r w:rsidR="000B6C7D">
        <w:rPr>
          <w:rFonts w:cs="Times New Roman"/>
          <w:color w:val="auto"/>
          <w:sz w:val="22"/>
        </w:rPr>
        <w:fldChar w:fldCharType="separate"/>
      </w:r>
      <w:r w:rsidR="000B6C7D">
        <w:rPr>
          <w:rFonts w:cs="Times New Roman"/>
          <w:noProof/>
          <w:color w:val="auto"/>
          <w:sz w:val="22"/>
        </w:rPr>
        <w:t>B</w:t>
      </w:r>
      <w:r w:rsidR="000B6C7D">
        <w:rPr>
          <w:rFonts w:cs="Times New Roman"/>
          <w:color w:val="auto"/>
          <w:sz w:val="22"/>
        </w:rPr>
        <w:fldChar w:fldCharType="end"/>
      </w:r>
      <w:r w:rsidR="000B6C7D">
        <w:rPr>
          <w:rFonts w:cs="Times New Roman"/>
          <w:color w:val="auto"/>
          <w:sz w:val="22"/>
        </w:rPr>
        <w:t>.</w:t>
      </w:r>
      <w:r w:rsidR="000B6C7D">
        <w:rPr>
          <w:rFonts w:cs="Times New Roman"/>
          <w:color w:val="auto"/>
          <w:sz w:val="22"/>
        </w:rPr>
        <w:fldChar w:fldCharType="begin"/>
      </w:r>
      <w:r w:rsidR="000B6C7D">
        <w:rPr>
          <w:rFonts w:cs="Times New Roman"/>
          <w:color w:val="auto"/>
          <w:sz w:val="22"/>
        </w:rPr>
        <w:instrText xml:space="preserve"> SEQ Gambar \* ARABIC \s 1 </w:instrText>
      </w:r>
      <w:r w:rsidR="000B6C7D">
        <w:rPr>
          <w:rFonts w:cs="Times New Roman"/>
          <w:color w:val="auto"/>
          <w:sz w:val="22"/>
        </w:rPr>
        <w:fldChar w:fldCharType="separate"/>
      </w:r>
      <w:r w:rsidR="000B6C7D">
        <w:rPr>
          <w:rFonts w:cs="Times New Roman"/>
          <w:noProof/>
          <w:color w:val="auto"/>
          <w:sz w:val="22"/>
        </w:rPr>
        <w:t>1</w:t>
      </w:r>
      <w:r w:rsidR="000B6C7D">
        <w:rPr>
          <w:rFonts w:cs="Times New Roman"/>
          <w:color w:val="auto"/>
          <w:sz w:val="22"/>
        </w:rPr>
        <w:fldChar w:fldCharType="end"/>
      </w:r>
      <w:r w:rsidRPr="0033182C">
        <w:rPr>
          <w:rFonts w:cs="Times New Roman"/>
          <w:color w:val="auto"/>
          <w:sz w:val="22"/>
        </w:rPr>
        <w:t xml:space="preserve"> Activity Diagram Log In</w:t>
      </w:r>
      <w:bookmarkEnd w:id="1207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115">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76217E7C" w:rsidR="00D46FD1" w:rsidRPr="0033182C" w:rsidRDefault="00813475" w:rsidP="00813475">
      <w:pPr>
        <w:pStyle w:val="Caption"/>
        <w:jc w:val="center"/>
        <w:rPr>
          <w:rFonts w:cs="Times New Roman"/>
          <w:i w:val="0"/>
          <w:color w:val="auto"/>
          <w:sz w:val="22"/>
          <w:lang w:val="en-ID" w:eastAsia="id-ID"/>
        </w:rPr>
      </w:pPr>
      <w:bookmarkStart w:id="12073" w:name="_Toc2388028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207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116">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76660134" w:rsidR="00D46FD1" w:rsidRPr="0033182C" w:rsidRDefault="00813475" w:rsidP="00813475">
      <w:pPr>
        <w:pStyle w:val="Caption"/>
        <w:jc w:val="center"/>
        <w:rPr>
          <w:rFonts w:cs="Times New Roman"/>
          <w:color w:val="auto"/>
          <w:sz w:val="22"/>
          <w:lang w:val="en-ID" w:eastAsia="id-ID"/>
        </w:rPr>
      </w:pPr>
      <w:bookmarkStart w:id="12074" w:name="_Toc2388028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207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117">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5D58280" w:rsidR="00D46FD1" w:rsidRPr="0033182C" w:rsidRDefault="00813475" w:rsidP="00813475">
      <w:pPr>
        <w:pStyle w:val="Caption"/>
        <w:jc w:val="center"/>
        <w:rPr>
          <w:rFonts w:cs="Times New Roman"/>
          <w:i w:val="0"/>
          <w:color w:val="auto"/>
          <w:sz w:val="22"/>
          <w:lang w:val="en-ID" w:eastAsia="id-ID"/>
        </w:rPr>
      </w:pPr>
      <w:bookmarkStart w:id="12075" w:name="_Toc2388028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207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118">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5B859616" w:rsidR="00D46FD1" w:rsidRPr="0033182C" w:rsidRDefault="00813475" w:rsidP="00813475">
      <w:pPr>
        <w:pStyle w:val="Caption"/>
        <w:jc w:val="center"/>
        <w:rPr>
          <w:rFonts w:cs="Times New Roman"/>
          <w:i w:val="0"/>
          <w:color w:val="auto"/>
          <w:sz w:val="22"/>
          <w:lang w:val="en-ID" w:eastAsia="id-ID"/>
        </w:rPr>
      </w:pPr>
      <w:bookmarkStart w:id="12076" w:name="_Toc2388028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207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6911" cy="2379230"/>
                    </a:xfrm>
                    <a:prstGeom prst="rect">
                      <a:avLst/>
                    </a:prstGeom>
                  </pic:spPr>
                </pic:pic>
              </a:graphicData>
            </a:graphic>
          </wp:inline>
        </w:drawing>
      </w:r>
    </w:p>
    <w:p w14:paraId="75D4FBC4" w14:textId="33B41809" w:rsidR="00813475" w:rsidRPr="0033182C" w:rsidRDefault="00813475" w:rsidP="00813475">
      <w:pPr>
        <w:pStyle w:val="Caption"/>
        <w:jc w:val="center"/>
        <w:rPr>
          <w:rFonts w:cs="Times New Roman"/>
          <w:i w:val="0"/>
          <w:color w:val="auto"/>
          <w:sz w:val="22"/>
        </w:rPr>
      </w:pPr>
      <w:bookmarkStart w:id="12077" w:name="_Toc2388028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2077"/>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120">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4302836A" w:rsidR="003953F7" w:rsidRPr="0033182C" w:rsidRDefault="003953F7" w:rsidP="003953F7">
      <w:pPr>
        <w:pStyle w:val="Caption"/>
        <w:jc w:val="center"/>
        <w:rPr>
          <w:rFonts w:cs="Times New Roman"/>
          <w:i w:val="0"/>
          <w:color w:val="auto"/>
          <w:sz w:val="22"/>
          <w:lang w:val="en-ID" w:eastAsia="id-ID"/>
        </w:rPr>
      </w:pPr>
      <w:bookmarkStart w:id="12078" w:name="_Toc2388028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207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121">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3BEEFCFD" w:rsidR="003953F7" w:rsidRPr="0033182C" w:rsidRDefault="003953F7" w:rsidP="003953F7">
      <w:pPr>
        <w:pStyle w:val="Caption"/>
        <w:jc w:val="center"/>
        <w:rPr>
          <w:rFonts w:cs="Times New Roman"/>
          <w:i w:val="0"/>
          <w:color w:val="auto"/>
          <w:sz w:val="22"/>
        </w:rPr>
      </w:pPr>
      <w:bookmarkStart w:id="12079" w:name="_Toc23880286"/>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207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122">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F867062" w:rsidR="003953F7" w:rsidRPr="0033182C" w:rsidRDefault="003953F7" w:rsidP="003953F7">
      <w:pPr>
        <w:pStyle w:val="Caption"/>
        <w:jc w:val="center"/>
        <w:rPr>
          <w:rFonts w:cs="Times New Roman"/>
          <w:color w:val="auto"/>
          <w:sz w:val="28"/>
        </w:rPr>
      </w:pPr>
      <w:bookmarkStart w:id="12080" w:name="_Toc2388028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208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123">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2933F4A7" w:rsidR="003953F7" w:rsidRPr="0033182C" w:rsidRDefault="003953F7" w:rsidP="003953F7">
      <w:pPr>
        <w:pStyle w:val="Caption"/>
        <w:jc w:val="center"/>
        <w:rPr>
          <w:rFonts w:cs="Times New Roman"/>
          <w:i w:val="0"/>
          <w:color w:val="auto"/>
          <w:sz w:val="28"/>
        </w:rPr>
      </w:pPr>
      <w:bookmarkStart w:id="12081" w:name="_Toc2388028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2081"/>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124">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1EDBB6B5" w:rsidR="00D46FD1" w:rsidRPr="0033182C" w:rsidRDefault="003953F7" w:rsidP="003953F7">
      <w:pPr>
        <w:pStyle w:val="Caption"/>
        <w:jc w:val="center"/>
        <w:rPr>
          <w:rFonts w:cs="Times New Roman"/>
          <w:color w:val="auto"/>
          <w:sz w:val="28"/>
        </w:rPr>
      </w:pPr>
      <w:bookmarkStart w:id="12082" w:name="_Toc2388028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color w:val="auto"/>
          <w:sz w:val="22"/>
        </w:rPr>
        <w:t xml:space="preserve"> Activity Diagram Log Out</w:t>
      </w:r>
      <w:bookmarkEnd w:id="12082"/>
    </w:p>
    <w:p w14:paraId="29BEEC29" w14:textId="629372D1" w:rsidR="003953F7" w:rsidRPr="0033182C" w:rsidRDefault="003953F7" w:rsidP="003953F7">
      <w:pPr>
        <w:pStyle w:val="Heading1"/>
        <w:numPr>
          <w:ilvl w:val="0"/>
          <w:numId w:val="56"/>
        </w:numPr>
        <w:ind w:left="142"/>
        <w:jc w:val="both"/>
      </w:pPr>
      <w:bookmarkStart w:id="12083" w:name="_Toc23881724"/>
      <w:r w:rsidRPr="0033182C">
        <w:rPr>
          <w:i/>
        </w:rPr>
        <w:t>Sequence Diagram</w:t>
      </w:r>
      <w:bookmarkEnd w:id="1208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125">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1AAC6C20" w:rsidR="00D46FD1" w:rsidRPr="0033182C" w:rsidRDefault="00543BB8" w:rsidP="00543BB8">
      <w:pPr>
        <w:pStyle w:val="Caption"/>
        <w:jc w:val="center"/>
        <w:rPr>
          <w:rFonts w:cs="Times New Roman"/>
          <w:i w:val="0"/>
          <w:color w:val="auto"/>
          <w:sz w:val="22"/>
          <w:lang w:val="en-ID" w:eastAsia="id-ID"/>
        </w:rPr>
      </w:pPr>
      <w:bookmarkStart w:id="12084" w:name="_Toc2388029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208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126">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6068078F" w:rsidR="00D46FD1" w:rsidRPr="0033182C" w:rsidRDefault="00543BB8" w:rsidP="00543BB8">
      <w:pPr>
        <w:pStyle w:val="Caption"/>
        <w:jc w:val="center"/>
        <w:rPr>
          <w:rFonts w:cs="Times New Roman"/>
          <w:i w:val="0"/>
          <w:color w:val="auto"/>
          <w:sz w:val="22"/>
          <w:lang w:val="en-ID" w:eastAsia="id-ID"/>
        </w:rPr>
      </w:pPr>
      <w:bookmarkStart w:id="12085" w:name="_Toc2388029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208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127">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5E11D567" w:rsidR="00D46FD1" w:rsidRPr="0033182C" w:rsidRDefault="00543BB8" w:rsidP="00543BB8">
      <w:pPr>
        <w:pStyle w:val="Caption"/>
        <w:jc w:val="center"/>
        <w:rPr>
          <w:rFonts w:cs="Times New Roman"/>
          <w:i w:val="0"/>
          <w:color w:val="auto"/>
          <w:sz w:val="22"/>
          <w:lang w:val="en-ID" w:eastAsia="id-ID"/>
        </w:rPr>
      </w:pPr>
      <w:bookmarkStart w:id="12086" w:name="_Toc2388029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208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128">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310066AD" w:rsidR="00D46FD1" w:rsidRPr="0033182C" w:rsidRDefault="00543BB8" w:rsidP="00543BB8">
      <w:pPr>
        <w:pStyle w:val="Caption"/>
        <w:jc w:val="center"/>
        <w:rPr>
          <w:rFonts w:cs="Times New Roman"/>
          <w:i w:val="0"/>
          <w:color w:val="auto"/>
          <w:sz w:val="22"/>
          <w:lang w:val="en-ID" w:eastAsia="id-ID"/>
        </w:rPr>
      </w:pPr>
      <w:bookmarkStart w:id="12087" w:name="_Toc2388029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208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129">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65231A75" w:rsidR="00D46FD1" w:rsidRPr="0033182C" w:rsidRDefault="00543BB8" w:rsidP="00543BB8">
      <w:pPr>
        <w:pStyle w:val="Caption"/>
        <w:jc w:val="center"/>
        <w:rPr>
          <w:rFonts w:cs="Times New Roman"/>
          <w:color w:val="auto"/>
          <w:sz w:val="22"/>
          <w:lang w:val="en-ID" w:eastAsia="id-ID"/>
        </w:rPr>
      </w:pPr>
      <w:bookmarkStart w:id="12088" w:name="_Toc2388029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208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130">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927C59B" w:rsidR="00D46FD1" w:rsidRPr="0033182C" w:rsidRDefault="00543BB8" w:rsidP="004B70E7">
      <w:pPr>
        <w:pStyle w:val="Caption"/>
        <w:jc w:val="center"/>
        <w:rPr>
          <w:rFonts w:cs="Times New Roman"/>
          <w:i w:val="0"/>
          <w:color w:val="auto"/>
          <w:sz w:val="22"/>
          <w:lang w:val="en-ID" w:eastAsia="id-ID"/>
        </w:rPr>
      </w:pPr>
      <w:bookmarkStart w:id="12089" w:name="_Toc2388029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2089"/>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131">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00103D19" w:rsidR="004B70E7" w:rsidRPr="0033182C" w:rsidRDefault="004B70E7" w:rsidP="004B70E7">
      <w:pPr>
        <w:pStyle w:val="Caption"/>
        <w:jc w:val="center"/>
        <w:rPr>
          <w:rFonts w:cs="Times New Roman"/>
          <w:i w:val="0"/>
          <w:color w:val="auto"/>
          <w:sz w:val="22"/>
        </w:rPr>
      </w:pPr>
      <w:bookmarkStart w:id="12090" w:name="_Toc23880296"/>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209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132">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38E892EE" w:rsidR="004B70E7" w:rsidRPr="0033182C" w:rsidRDefault="004B70E7" w:rsidP="004B70E7">
      <w:pPr>
        <w:pStyle w:val="Caption"/>
        <w:jc w:val="center"/>
        <w:rPr>
          <w:rFonts w:cs="Times New Roman"/>
          <w:i w:val="0"/>
          <w:color w:val="auto"/>
          <w:sz w:val="22"/>
        </w:rPr>
      </w:pPr>
      <w:bookmarkStart w:id="12091" w:name="_Toc2388029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209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56974" cy="2340622"/>
                    </a:xfrm>
                    <a:prstGeom prst="rect">
                      <a:avLst/>
                    </a:prstGeom>
                  </pic:spPr>
                </pic:pic>
              </a:graphicData>
            </a:graphic>
          </wp:inline>
        </w:drawing>
      </w:r>
    </w:p>
    <w:p w14:paraId="63F2121F" w14:textId="48DFA294" w:rsidR="004B70E7" w:rsidRPr="0033182C" w:rsidRDefault="004B70E7" w:rsidP="004B70E7">
      <w:pPr>
        <w:pStyle w:val="Caption"/>
        <w:jc w:val="center"/>
        <w:rPr>
          <w:rFonts w:cs="Times New Roman"/>
          <w:i w:val="0"/>
          <w:color w:val="auto"/>
          <w:sz w:val="22"/>
          <w:lang w:val="en-ID" w:eastAsia="id-ID"/>
        </w:rPr>
      </w:pPr>
      <w:bookmarkStart w:id="12092" w:name="_Toc2388029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209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56A8D798" w:rsidR="004B70E7" w:rsidRPr="0033182C" w:rsidRDefault="004B70E7" w:rsidP="004B70E7">
      <w:pPr>
        <w:pStyle w:val="Caption"/>
        <w:jc w:val="center"/>
        <w:rPr>
          <w:rFonts w:cs="Times New Roman"/>
          <w:i w:val="0"/>
          <w:color w:val="auto"/>
          <w:sz w:val="22"/>
          <w:lang w:val="en-ID" w:eastAsia="id-ID"/>
        </w:rPr>
      </w:pPr>
      <w:bookmarkStart w:id="12093" w:name="_Toc2388029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2093"/>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135">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366D5E63" w:rsidR="00D46FD1" w:rsidRPr="0033182C" w:rsidRDefault="007451D3" w:rsidP="007451D3">
      <w:pPr>
        <w:pStyle w:val="Caption"/>
        <w:jc w:val="center"/>
        <w:rPr>
          <w:rFonts w:cs="Times New Roman"/>
          <w:i w:val="0"/>
          <w:color w:val="auto"/>
          <w:sz w:val="22"/>
          <w:lang w:val="en-ID" w:eastAsia="id-ID"/>
        </w:rPr>
      </w:pPr>
      <w:bookmarkStart w:id="12094" w:name="_Toc2388030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2094"/>
    </w:p>
    <w:p w14:paraId="45CDCA2E" w14:textId="0FDD0C23" w:rsidR="007451D3" w:rsidRPr="0033182C" w:rsidRDefault="007451D3" w:rsidP="007451D3">
      <w:pPr>
        <w:pStyle w:val="Heading1"/>
        <w:numPr>
          <w:ilvl w:val="0"/>
          <w:numId w:val="56"/>
        </w:numPr>
        <w:ind w:left="142"/>
        <w:jc w:val="both"/>
      </w:pPr>
      <w:bookmarkStart w:id="12095" w:name="_Toc23881725"/>
      <w:r w:rsidRPr="0033182C">
        <w:lastRenderedPageBreak/>
        <w:t>Desain</w:t>
      </w:r>
      <w:r w:rsidRPr="0033182C">
        <w:rPr>
          <w:i/>
        </w:rPr>
        <w:t xml:space="preserve"> User Interface</w:t>
      </w:r>
      <w:bookmarkEnd w:id="1209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45988" cy="2145553"/>
                    </a:xfrm>
                    <a:prstGeom prst="rect">
                      <a:avLst/>
                    </a:prstGeom>
                  </pic:spPr>
                </pic:pic>
              </a:graphicData>
            </a:graphic>
          </wp:inline>
        </w:drawing>
      </w:r>
    </w:p>
    <w:p w14:paraId="4A81CA4B" w14:textId="0E898779" w:rsidR="0018198B" w:rsidRPr="0033182C" w:rsidRDefault="007451D3" w:rsidP="007451D3">
      <w:pPr>
        <w:pStyle w:val="Caption"/>
        <w:jc w:val="center"/>
        <w:rPr>
          <w:rFonts w:cs="Times New Roman"/>
          <w:i w:val="0"/>
          <w:color w:val="auto"/>
          <w:sz w:val="22"/>
          <w:lang w:val="en-ID" w:eastAsia="id-ID"/>
        </w:rPr>
      </w:pPr>
      <w:bookmarkStart w:id="12096" w:name="_Toc2388030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209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3694" cy="2307438"/>
                    </a:xfrm>
                    <a:prstGeom prst="rect">
                      <a:avLst/>
                    </a:prstGeom>
                  </pic:spPr>
                </pic:pic>
              </a:graphicData>
            </a:graphic>
          </wp:inline>
        </w:drawing>
      </w:r>
    </w:p>
    <w:p w14:paraId="00B12226" w14:textId="6E1A1210" w:rsidR="0018198B" w:rsidRPr="0033182C" w:rsidRDefault="007451D3" w:rsidP="007451D3">
      <w:pPr>
        <w:pStyle w:val="Caption"/>
        <w:jc w:val="center"/>
        <w:rPr>
          <w:rFonts w:cs="Times New Roman"/>
          <w:i w:val="0"/>
          <w:color w:val="auto"/>
          <w:sz w:val="22"/>
          <w:lang w:val="en-ID" w:eastAsia="id-ID"/>
        </w:rPr>
      </w:pPr>
      <w:bookmarkStart w:id="12097" w:name="_Toc2388030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209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14333" cy="2263137"/>
                    </a:xfrm>
                    <a:prstGeom prst="rect">
                      <a:avLst/>
                    </a:prstGeom>
                  </pic:spPr>
                </pic:pic>
              </a:graphicData>
            </a:graphic>
          </wp:inline>
        </w:drawing>
      </w:r>
    </w:p>
    <w:p w14:paraId="446F4C40" w14:textId="3017E34C" w:rsidR="0018198B" w:rsidRPr="0033182C" w:rsidRDefault="007451D3" w:rsidP="007451D3">
      <w:pPr>
        <w:pStyle w:val="Caption"/>
        <w:jc w:val="center"/>
        <w:rPr>
          <w:rFonts w:cs="Times New Roman"/>
          <w:i w:val="0"/>
          <w:color w:val="auto"/>
          <w:sz w:val="22"/>
          <w:lang w:val="en-ID" w:eastAsia="id-ID"/>
        </w:rPr>
      </w:pPr>
      <w:bookmarkStart w:id="12098" w:name="_Toc2388030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209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6639" cy="2400905"/>
                    </a:xfrm>
                    <a:prstGeom prst="rect">
                      <a:avLst/>
                    </a:prstGeom>
                  </pic:spPr>
                </pic:pic>
              </a:graphicData>
            </a:graphic>
          </wp:inline>
        </w:drawing>
      </w:r>
    </w:p>
    <w:p w14:paraId="25618B86" w14:textId="438007F7" w:rsidR="0018198B" w:rsidRPr="0033182C" w:rsidRDefault="007451D3" w:rsidP="007451D3">
      <w:pPr>
        <w:pStyle w:val="Caption"/>
        <w:jc w:val="center"/>
        <w:rPr>
          <w:rFonts w:cs="Times New Roman"/>
          <w:color w:val="auto"/>
          <w:sz w:val="22"/>
          <w:lang w:val="en-ID" w:eastAsia="id-ID"/>
        </w:rPr>
      </w:pPr>
      <w:bookmarkStart w:id="12099" w:name="_Toc2388030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color w:val="auto"/>
          <w:sz w:val="22"/>
        </w:rPr>
        <w:t xml:space="preserve"> Desain User Interface History Log in</w:t>
      </w:r>
      <w:bookmarkEnd w:id="1209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8748" cy="2329519"/>
                    </a:xfrm>
                    <a:prstGeom prst="rect">
                      <a:avLst/>
                    </a:prstGeom>
                  </pic:spPr>
                </pic:pic>
              </a:graphicData>
            </a:graphic>
          </wp:inline>
        </w:drawing>
      </w:r>
    </w:p>
    <w:p w14:paraId="48714E2D" w14:textId="653DE0B6" w:rsidR="00D263A1" w:rsidRPr="0033182C" w:rsidRDefault="007451D3" w:rsidP="007451D3">
      <w:pPr>
        <w:pStyle w:val="Caption"/>
        <w:jc w:val="center"/>
        <w:rPr>
          <w:rFonts w:cs="Times New Roman"/>
          <w:i w:val="0"/>
          <w:color w:val="auto"/>
          <w:sz w:val="22"/>
          <w:lang w:val="en-ID" w:eastAsia="id-ID"/>
        </w:rPr>
      </w:pPr>
      <w:bookmarkStart w:id="12100" w:name="_Toc2388030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210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786" cy="2371183"/>
                    </a:xfrm>
                    <a:prstGeom prst="rect">
                      <a:avLst/>
                    </a:prstGeom>
                  </pic:spPr>
                </pic:pic>
              </a:graphicData>
            </a:graphic>
          </wp:inline>
        </w:drawing>
      </w:r>
    </w:p>
    <w:p w14:paraId="3CB7B732" w14:textId="7BFDB5AD" w:rsidR="00D263A1" w:rsidRPr="0033182C" w:rsidRDefault="002B0652" w:rsidP="002B0652">
      <w:pPr>
        <w:pStyle w:val="Caption"/>
        <w:jc w:val="center"/>
        <w:rPr>
          <w:rFonts w:cs="Times New Roman"/>
          <w:color w:val="auto"/>
          <w:sz w:val="22"/>
          <w:lang w:val="en-ID" w:eastAsia="id-ID"/>
        </w:rPr>
      </w:pPr>
      <w:bookmarkStart w:id="12101" w:name="_Toc23880306"/>
      <w:r w:rsidRPr="0033182C">
        <w:rPr>
          <w:rFonts w:cs="Times New Roman"/>
          <w:color w:val="auto"/>
          <w:sz w:val="22"/>
        </w:rPr>
        <w:t xml:space="preserve">Gambar </w:t>
      </w:r>
      <w:r w:rsidR="000B6C7D">
        <w:rPr>
          <w:rFonts w:cs="Times New Roman"/>
          <w:color w:val="auto"/>
          <w:sz w:val="22"/>
        </w:rPr>
        <w:fldChar w:fldCharType="begin"/>
      </w:r>
      <w:r w:rsidR="000B6C7D">
        <w:rPr>
          <w:rFonts w:cs="Times New Roman"/>
          <w:color w:val="auto"/>
          <w:sz w:val="22"/>
        </w:rPr>
        <w:instrText xml:space="preserve"> STYLEREF 1 \s </w:instrText>
      </w:r>
      <w:r w:rsidR="000B6C7D">
        <w:rPr>
          <w:rFonts w:cs="Times New Roman"/>
          <w:color w:val="auto"/>
          <w:sz w:val="22"/>
        </w:rPr>
        <w:fldChar w:fldCharType="separate"/>
      </w:r>
      <w:r w:rsidR="000B6C7D">
        <w:rPr>
          <w:rFonts w:cs="Times New Roman"/>
          <w:noProof/>
          <w:color w:val="auto"/>
          <w:sz w:val="22"/>
        </w:rPr>
        <w:t>D</w:t>
      </w:r>
      <w:r w:rsidR="000B6C7D">
        <w:rPr>
          <w:rFonts w:cs="Times New Roman"/>
          <w:color w:val="auto"/>
          <w:sz w:val="22"/>
        </w:rPr>
        <w:fldChar w:fldCharType="end"/>
      </w:r>
      <w:r w:rsidR="000B6C7D">
        <w:rPr>
          <w:rFonts w:cs="Times New Roman"/>
          <w:color w:val="auto"/>
          <w:sz w:val="22"/>
        </w:rPr>
        <w:t>.</w:t>
      </w:r>
      <w:r w:rsidR="000B6C7D">
        <w:rPr>
          <w:rFonts w:cs="Times New Roman"/>
          <w:color w:val="auto"/>
          <w:sz w:val="22"/>
        </w:rPr>
        <w:fldChar w:fldCharType="begin"/>
      </w:r>
      <w:r w:rsidR="000B6C7D">
        <w:rPr>
          <w:rFonts w:cs="Times New Roman"/>
          <w:color w:val="auto"/>
          <w:sz w:val="22"/>
        </w:rPr>
        <w:instrText xml:space="preserve"> SEQ Gambar \* ARABIC \s 1 </w:instrText>
      </w:r>
      <w:r w:rsidR="000B6C7D">
        <w:rPr>
          <w:rFonts w:cs="Times New Roman"/>
          <w:color w:val="auto"/>
          <w:sz w:val="22"/>
        </w:rPr>
        <w:fldChar w:fldCharType="separate"/>
      </w:r>
      <w:r w:rsidR="000B6C7D">
        <w:rPr>
          <w:rFonts w:cs="Times New Roman"/>
          <w:noProof/>
          <w:color w:val="auto"/>
          <w:sz w:val="22"/>
        </w:rPr>
        <w:t>6</w:t>
      </w:r>
      <w:r w:rsidR="000B6C7D">
        <w:rPr>
          <w:rFonts w:cs="Times New Roman"/>
          <w:color w:val="auto"/>
          <w:sz w:val="22"/>
        </w:rPr>
        <w:fldChar w:fldCharType="end"/>
      </w:r>
      <w:r w:rsidRPr="0033182C">
        <w:rPr>
          <w:rFonts w:cs="Times New Roman"/>
          <w:color w:val="auto"/>
          <w:sz w:val="22"/>
        </w:rPr>
        <w:t xml:space="preserve"> Desain User Interface History Aktuator</w:t>
      </w:r>
      <w:bookmarkEnd w:id="12101"/>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4305" cy="2292069"/>
                    </a:xfrm>
                    <a:prstGeom prst="rect">
                      <a:avLst/>
                    </a:prstGeom>
                  </pic:spPr>
                </pic:pic>
              </a:graphicData>
            </a:graphic>
          </wp:inline>
        </w:drawing>
      </w:r>
    </w:p>
    <w:p w14:paraId="3E5EFF37" w14:textId="3A402748" w:rsidR="00D263A1" w:rsidRPr="0033182C" w:rsidRDefault="002B0652" w:rsidP="002B0652">
      <w:pPr>
        <w:pStyle w:val="Caption"/>
        <w:jc w:val="center"/>
        <w:rPr>
          <w:rFonts w:cs="Times New Roman"/>
          <w:i w:val="0"/>
          <w:color w:val="auto"/>
          <w:lang w:val="en-ID" w:eastAsia="id-ID"/>
        </w:rPr>
      </w:pPr>
      <w:bookmarkStart w:id="12102" w:name="_Toc2388030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210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60100" cy="2324183"/>
                    </a:xfrm>
                    <a:prstGeom prst="rect">
                      <a:avLst/>
                    </a:prstGeom>
                  </pic:spPr>
                </pic:pic>
              </a:graphicData>
            </a:graphic>
          </wp:inline>
        </w:drawing>
      </w:r>
    </w:p>
    <w:p w14:paraId="50F796CB" w14:textId="1E7F6FAE" w:rsidR="00D263A1" w:rsidRPr="0033182C" w:rsidRDefault="002B0652" w:rsidP="002B0652">
      <w:pPr>
        <w:pStyle w:val="Caption"/>
        <w:jc w:val="center"/>
        <w:rPr>
          <w:rFonts w:cs="Times New Roman"/>
          <w:color w:val="auto"/>
          <w:sz w:val="22"/>
          <w:lang w:val="en-ID" w:eastAsia="id-ID"/>
        </w:rPr>
      </w:pPr>
      <w:bookmarkStart w:id="12103" w:name="_Toc2388030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210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54666" cy="2274939"/>
                    </a:xfrm>
                    <a:prstGeom prst="rect">
                      <a:avLst/>
                    </a:prstGeom>
                  </pic:spPr>
                </pic:pic>
              </a:graphicData>
            </a:graphic>
          </wp:inline>
        </w:drawing>
      </w:r>
    </w:p>
    <w:p w14:paraId="41DDAF4E" w14:textId="0AF36FC3" w:rsidR="00D263A1" w:rsidRPr="0033182C" w:rsidRDefault="002B0652" w:rsidP="002B0652">
      <w:pPr>
        <w:pStyle w:val="Caption"/>
        <w:jc w:val="center"/>
        <w:rPr>
          <w:rFonts w:cs="Times New Roman"/>
          <w:color w:val="auto"/>
          <w:sz w:val="22"/>
          <w:lang w:val="en-ID" w:eastAsia="id-ID"/>
        </w:rPr>
      </w:pPr>
      <w:bookmarkStart w:id="12104" w:name="_Toc2388030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color w:val="auto"/>
          <w:sz w:val="22"/>
        </w:rPr>
        <w:t xml:space="preserve"> Desain User Interface Grafik Tracker</w:t>
      </w:r>
      <w:bookmarkEnd w:id="1210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3712" cy="2562563"/>
                    </a:xfrm>
                    <a:prstGeom prst="rect">
                      <a:avLst/>
                    </a:prstGeom>
                  </pic:spPr>
                </pic:pic>
              </a:graphicData>
            </a:graphic>
          </wp:inline>
        </w:drawing>
      </w:r>
    </w:p>
    <w:p w14:paraId="05493E77" w14:textId="36E142F2" w:rsidR="00D263A1" w:rsidRPr="0033182C" w:rsidRDefault="002B0652" w:rsidP="002B0652">
      <w:pPr>
        <w:pStyle w:val="Caption"/>
        <w:jc w:val="center"/>
        <w:rPr>
          <w:rFonts w:cs="Times New Roman"/>
          <w:color w:val="auto"/>
          <w:sz w:val="22"/>
          <w:lang w:val="en-ID" w:eastAsia="id-ID"/>
        </w:rPr>
      </w:pPr>
      <w:bookmarkStart w:id="12105" w:name="_Toc2388031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2105"/>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05024" cy="2605687"/>
                    </a:xfrm>
                    <a:prstGeom prst="rect">
                      <a:avLst/>
                    </a:prstGeom>
                  </pic:spPr>
                </pic:pic>
              </a:graphicData>
            </a:graphic>
          </wp:inline>
        </w:drawing>
      </w:r>
    </w:p>
    <w:p w14:paraId="0B9B6619" w14:textId="7117C76C" w:rsidR="0018198B" w:rsidRPr="0033182C" w:rsidRDefault="002B0652" w:rsidP="00F30235">
      <w:pPr>
        <w:pStyle w:val="Caption"/>
        <w:jc w:val="center"/>
        <w:rPr>
          <w:rFonts w:cs="Times New Roman"/>
          <w:i w:val="0"/>
          <w:color w:val="auto"/>
          <w:sz w:val="22"/>
          <w:lang w:val="en-ID" w:eastAsia="id-ID"/>
        </w:rPr>
      </w:pPr>
      <w:bookmarkStart w:id="12106" w:name="_Toc2388031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2106"/>
    </w:p>
    <w:p w14:paraId="64D2F078" w14:textId="65965102" w:rsidR="00334A52" w:rsidRDefault="00334A52" w:rsidP="00334A52">
      <w:pPr>
        <w:pStyle w:val="Heading1"/>
        <w:numPr>
          <w:ilvl w:val="0"/>
          <w:numId w:val="56"/>
        </w:numPr>
        <w:ind w:left="142"/>
        <w:jc w:val="both"/>
      </w:pPr>
      <w:bookmarkStart w:id="12107" w:name="_Toc23881726"/>
      <w:r>
        <w:lastRenderedPageBreak/>
        <w:t>Hasil Pengkodean</w:t>
      </w:r>
      <w:bookmarkEnd w:id="12107"/>
    </w:p>
    <w:p w14:paraId="0C668B1C" w14:textId="77777777" w:rsidR="00334A52" w:rsidRDefault="00334A52" w:rsidP="00334A52">
      <w:pPr>
        <w:keepNext/>
      </w:pPr>
      <w:r>
        <w:object w:dxaOrig="9795" w:dyaOrig="7021" w14:anchorId="02443A39">
          <v:shape id="_x0000_i1042" type="#_x0000_t75" style="width:396.2pt;height:284.35pt" o:ole="">
            <v:imagedata r:id="rId147" o:title=""/>
          </v:shape>
          <o:OLEObject Type="Embed" ProgID="Visio.Drawing.15" ShapeID="_x0000_i1042" DrawAspect="Content" ObjectID="_1634493128" r:id="rId148"/>
        </w:object>
      </w:r>
    </w:p>
    <w:p w14:paraId="60E5186B" w14:textId="099FBD0D" w:rsidR="002F27DB" w:rsidRPr="005A46E0" w:rsidRDefault="00334A52" w:rsidP="005A46E0">
      <w:pPr>
        <w:pStyle w:val="Caption"/>
        <w:jc w:val="center"/>
        <w:rPr>
          <w:color w:val="auto"/>
          <w:sz w:val="22"/>
        </w:rPr>
      </w:pPr>
      <w:bookmarkStart w:id="12108" w:name="_Toc23880312"/>
      <w:r w:rsidRPr="002F27DB">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E</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w:t>
      </w:r>
      <w:r w:rsidR="000B6C7D">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2108"/>
    </w:p>
    <w:p w14:paraId="637AB751" w14:textId="0F0FE385" w:rsidR="00334A52" w:rsidRPr="00334A52" w:rsidRDefault="00334A52" w:rsidP="00334A52">
      <w:pPr>
        <w:pStyle w:val="Heading1"/>
        <w:numPr>
          <w:ilvl w:val="0"/>
          <w:numId w:val="56"/>
        </w:numPr>
        <w:ind w:left="142"/>
        <w:jc w:val="both"/>
      </w:pPr>
      <w:bookmarkStart w:id="12109" w:name="_Toc23881727"/>
      <w:r w:rsidRPr="0033182C">
        <w:t>Hasil Pengujian</w:t>
      </w:r>
      <w:bookmarkEnd w:id="12109"/>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1FD30C83" w:rsidR="00334A52" w:rsidRPr="00334A52" w:rsidRDefault="00334A52" w:rsidP="00334A52">
      <w:pPr>
        <w:pStyle w:val="Caption"/>
        <w:keepNext/>
        <w:jc w:val="center"/>
        <w:divId w:val="48189264"/>
        <w:rPr>
          <w:i w:val="0"/>
          <w:color w:val="auto"/>
          <w:sz w:val="22"/>
        </w:rPr>
      </w:pPr>
      <w:bookmarkStart w:id="12110"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211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2111" w:name="RANGE!B2:F198"/>
            <w:r w:rsidRPr="00334A52">
              <w:rPr>
                <w:rFonts w:eastAsia="Times New Roman" w:cs="Times New Roman"/>
                <w:color w:val="000000"/>
                <w:sz w:val="20"/>
                <w:szCs w:val="20"/>
              </w:rPr>
              <w:t>05:07:06.555</w:t>
            </w:r>
            <w:bookmarkEnd w:id="1211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636133BE" w:rsidR="0033182C" w:rsidRPr="0033182C" w:rsidRDefault="0033182C" w:rsidP="0033182C">
      <w:pPr>
        <w:pStyle w:val="Caption"/>
        <w:keepNext/>
        <w:jc w:val="center"/>
        <w:divId w:val="720711851"/>
        <w:rPr>
          <w:rFonts w:cs="Times New Roman"/>
          <w:color w:val="auto"/>
          <w:sz w:val="22"/>
        </w:rPr>
      </w:pPr>
      <w:bookmarkStart w:id="12112"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211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127CC33" w:rsidR="00FA62BF" w:rsidRPr="00531DDC" w:rsidRDefault="00FA62BF" w:rsidP="00531DDC">
      <w:pPr>
        <w:pStyle w:val="Caption"/>
        <w:keepNext/>
        <w:jc w:val="center"/>
        <w:divId w:val="2134055211"/>
        <w:rPr>
          <w:i w:val="0"/>
          <w:color w:val="auto"/>
          <w:sz w:val="22"/>
        </w:rPr>
      </w:pPr>
      <w:bookmarkStart w:id="12113"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211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A81402D" w:rsidR="00C36F3B" w:rsidRPr="00C36F3B" w:rsidRDefault="00C36F3B" w:rsidP="00C36F3B">
      <w:pPr>
        <w:pStyle w:val="Caption"/>
        <w:keepNext/>
        <w:jc w:val="center"/>
        <w:divId w:val="1099721499"/>
        <w:rPr>
          <w:i w:val="0"/>
          <w:color w:val="auto"/>
          <w:sz w:val="22"/>
        </w:rPr>
      </w:pPr>
      <w:bookmarkStart w:id="12114"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2114"/>
    </w:p>
    <w:tbl>
      <w:tblPr>
        <w:tblStyle w:val="TableGrid"/>
        <w:tblW w:w="7650" w:type="dxa"/>
        <w:tblLook w:val="04A0" w:firstRow="1" w:lastRow="0" w:firstColumn="1" w:lastColumn="0" w:noHBand="0" w:noVBand="1"/>
      </w:tblPr>
      <w:tblGrid>
        <w:gridCol w:w="846"/>
        <w:gridCol w:w="940"/>
        <w:gridCol w:w="1049"/>
        <w:gridCol w:w="772"/>
        <w:gridCol w:w="772"/>
        <w:gridCol w:w="1049"/>
        <w:gridCol w:w="1230"/>
        <w:gridCol w:w="992"/>
      </w:tblGrid>
      <w:tr w:rsidR="00531DDC" w:rsidRPr="00C36F3B" w14:paraId="0D8A4913" w14:textId="77777777" w:rsidTr="00C36F3B">
        <w:trPr>
          <w:divId w:val="1099721499"/>
          <w:trHeight w:val="300"/>
        </w:trPr>
        <w:tc>
          <w:tcPr>
            <w:tcW w:w="846" w:type="dxa"/>
            <w:noWrap/>
            <w:hideMark/>
          </w:tcPr>
          <w:p w14:paraId="56612F5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elevasi</w:t>
            </w:r>
          </w:p>
        </w:tc>
        <w:tc>
          <w:tcPr>
            <w:tcW w:w="940" w:type="dxa"/>
            <w:noWrap/>
            <w:hideMark/>
          </w:tcPr>
          <w:p w14:paraId="6962E20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1185AE7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5083AEA0"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66CF1953"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320B5FE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796A866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6B29EFF"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4C4F1BF6" w14:textId="77777777" w:rsidTr="00C36F3B">
        <w:trPr>
          <w:divId w:val="1099721499"/>
          <w:trHeight w:val="300"/>
        </w:trPr>
        <w:tc>
          <w:tcPr>
            <w:tcW w:w="846" w:type="dxa"/>
            <w:noWrap/>
            <w:hideMark/>
          </w:tcPr>
          <w:p w14:paraId="0D2206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40" w:type="dxa"/>
            <w:noWrap/>
            <w:hideMark/>
          </w:tcPr>
          <w:p w14:paraId="6D5AF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1049" w:type="dxa"/>
            <w:noWrap/>
            <w:hideMark/>
          </w:tcPr>
          <w:p w14:paraId="56590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2F8C4C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46C9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c>
          <w:tcPr>
            <w:tcW w:w="1049" w:type="dxa"/>
            <w:noWrap/>
            <w:hideMark/>
          </w:tcPr>
          <w:p w14:paraId="456BB0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4F58D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DD9E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w:t>
            </w:r>
          </w:p>
        </w:tc>
      </w:tr>
      <w:tr w:rsidR="00531DDC" w:rsidRPr="00C36F3B" w14:paraId="2A5019F4" w14:textId="77777777" w:rsidTr="00C36F3B">
        <w:trPr>
          <w:divId w:val="1099721499"/>
          <w:trHeight w:val="300"/>
        </w:trPr>
        <w:tc>
          <w:tcPr>
            <w:tcW w:w="846" w:type="dxa"/>
            <w:noWrap/>
            <w:hideMark/>
          </w:tcPr>
          <w:p w14:paraId="11F07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0,04</w:t>
            </w:r>
          </w:p>
        </w:tc>
        <w:tc>
          <w:tcPr>
            <w:tcW w:w="940" w:type="dxa"/>
            <w:noWrap/>
            <w:hideMark/>
          </w:tcPr>
          <w:p w14:paraId="5256B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-0,03</w:t>
            </w:r>
          </w:p>
        </w:tc>
        <w:tc>
          <w:tcPr>
            <w:tcW w:w="1049" w:type="dxa"/>
            <w:noWrap/>
            <w:hideMark/>
          </w:tcPr>
          <w:p w14:paraId="648C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9941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0457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c>
          <w:tcPr>
            <w:tcW w:w="1049" w:type="dxa"/>
            <w:noWrap/>
            <w:hideMark/>
          </w:tcPr>
          <w:p w14:paraId="54A99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0998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4012B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w:t>
            </w:r>
          </w:p>
        </w:tc>
      </w:tr>
      <w:tr w:rsidR="00531DDC" w:rsidRPr="00C36F3B" w14:paraId="444573C7" w14:textId="77777777" w:rsidTr="00C36F3B">
        <w:trPr>
          <w:divId w:val="1099721499"/>
          <w:trHeight w:val="300"/>
        </w:trPr>
        <w:tc>
          <w:tcPr>
            <w:tcW w:w="846" w:type="dxa"/>
            <w:noWrap/>
            <w:hideMark/>
          </w:tcPr>
          <w:p w14:paraId="5E007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0,24</w:t>
            </w:r>
          </w:p>
        </w:tc>
        <w:tc>
          <w:tcPr>
            <w:tcW w:w="940" w:type="dxa"/>
            <w:noWrap/>
            <w:hideMark/>
          </w:tcPr>
          <w:p w14:paraId="52195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-0,08</w:t>
            </w:r>
          </w:p>
        </w:tc>
        <w:tc>
          <w:tcPr>
            <w:tcW w:w="1049" w:type="dxa"/>
            <w:noWrap/>
            <w:hideMark/>
          </w:tcPr>
          <w:p w14:paraId="31C5C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A9B7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9ECEA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c>
          <w:tcPr>
            <w:tcW w:w="1049" w:type="dxa"/>
            <w:noWrap/>
            <w:hideMark/>
          </w:tcPr>
          <w:p w14:paraId="60F07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485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F9CF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17,00</w:t>
            </w:r>
          </w:p>
        </w:tc>
      </w:tr>
      <w:tr w:rsidR="00531DDC" w:rsidRPr="00C36F3B" w14:paraId="7AEA662E" w14:textId="77777777" w:rsidTr="00C36F3B">
        <w:trPr>
          <w:divId w:val="1099721499"/>
          <w:trHeight w:val="300"/>
        </w:trPr>
        <w:tc>
          <w:tcPr>
            <w:tcW w:w="846" w:type="dxa"/>
            <w:noWrap/>
            <w:hideMark/>
          </w:tcPr>
          <w:p w14:paraId="37777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0,49</w:t>
            </w:r>
          </w:p>
        </w:tc>
        <w:tc>
          <w:tcPr>
            <w:tcW w:w="940" w:type="dxa"/>
            <w:noWrap/>
            <w:hideMark/>
          </w:tcPr>
          <w:p w14:paraId="7C2CB5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-0,30</w:t>
            </w:r>
          </w:p>
        </w:tc>
        <w:tc>
          <w:tcPr>
            <w:tcW w:w="1049" w:type="dxa"/>
            <w:noWrap/>
            <w:hideMark/>
          </w:tcPr>
          <w:p w14:paraId="5A2ED0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50F10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953E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c>
          <w:tcPr>
            <w:tcW w:w="1049" w:type="dxa"/>
            <w:noWrap/>
            <w:hideMark/>
          </w:tcPr>
          <w:p w14:paraId="34189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2D67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6AEF5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21,00</w:t>
            </w:r>
          </w:p>
        </w:tc>
      </w:tr>
      <w:tr w:rsidR="00531DDC" w:rsidRPr="00C36F3B" w14:paraId="45C894CF" w14:textId="77777777" w:rsidTr="00C36F3B">
        <w:trPr>
          <w:divId w:val="1099721499"/>
          <w:trHeight w:val="300"/>
        </w:trPr>
        <w:tc>
          <w:tcPr>
            <w:tcW w:w="846" w:type="dxa"/>
            <w:noWrap/>
            <w:hideMark/>
          </w:tcPr>
          <w:p w14:paraId="0D5EE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0,75</w:t>
            </w:r>
          </w:p>
        </w:tc>
        <w:tc>
          <w:tcPr>
            <w:tcW w:w="940" w:type="dxa"/>
            <w:noWrap/>
            <w:hideMark/>
          </w:tcPr>
          <w:p w14:paraId="0DBF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-0,78</w:t>
            </w:r>
          </w:p>
        </w:tc>
        <w:tc>
          <w:tcPr>
            <w:tcW w:w="1049" w:type="dxa"/>
            <w:noWrap/>
            <w:hideMark/>
          </w:tcPr>
          <w:p w14:paraId="00697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694B6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C612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c>
          <w:tcPr>
            <w:tcW w:w="1049" w:type="dxa"/>
            <w:noWrap/>
            <w:hideMark/>
          </w:tcPr>
          <w:p w14:paraId="05F7B8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B6DF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5ED2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r>
      <w:tr w:rsidR="00531DDC" w:rsidRPr="00C36F3B" w14:paraId="133C91B0" w14:textId="77777777" w:rsidTr="00C36F3B">
        <w:trPr>
          <w:divId w:val="1099721499"/>
          <w:trHeight w:val="300"/>
        </w:trPr>
        <w:tc>
          <w:tcPr>
            <w:tcW w:w="846" w:type="dxa"/>
            <w:noWrap/>
            <w:hideMark/>
          </w:tcPr>
          <w:p w14:paraId="3B0199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0,96</w:t>
            </w:r>
          </w:p>
        </w:tc>
        <w:tc>
          <w:tcPr>
            <w:tcW w:w="940" w:type="dxa"/>
            <w:noWrap/>
            <w:hideMark/>
          </w:tcPr>
          <w:p w14:paraId="476898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-1,58</w:t>
            </w:r>
          </w:p>
        </w:tc>
        <w:tc>
          <w:tcPr>
            <w:tcW w:w="1049" w:type="dxa"/>
            <w:noWrap/>
            <w:hideMark/>
          </w:tcPr>
          <w:p w14:paraId="12BCF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77AB2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7B17C0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c>
          <w:tcPr>
            <w:tcW w:w="1049" w:type="dxa"/>
            <w:noWrap/>
            <w:hideMark/>
          </w:tcPr>
          <w:p w14:paraId="594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-21,11</w:t>
            </w:r>
          </w:p>
        </w:tc>
        <w:tc>
          <w:tcPr>
            <w:tcW w:w="1230" w:type="dxa"/>
            <w:noWrap/>
            <w:hideMark/>
          </w:tcPr>
          <w:p w14:paraId="6548E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37D576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29,00</w:t>
            </w:r>
          </w:p>
        </w:tc>
      </w:tr>
      <w:tr w:rsidR="00531DDC" w:rsidRPr="00C36F3B" w14:paraId="32225FC6" w14:textId="77777777" w:rsidTr="00C36F3B">
        <w:trPr>
          <w:divId w:val="1099721499"/>
          <w:trHeight w:val="300"/>
        </w:trPr>
        <w:tc>
          <w:tcPr>
            <w:tcW w:w="846" w:type="dxa"/>
            <w:noWrap/>
            <w:hideMark/>
          </w:tcPr>
          <w:p w14:paraId="15ADCB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940" w:type="dxa"/>
            <w:noWrap/>
            <w:hideMark/>
          </w:tcPr>
          <w:p w14:paraId="475C4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w:t>
            </w:r>
          </w:p>
        </w:tc>
        <w:tc>
          <w:tcPr>
            <w:tcW w:w="1049" w:type="dxa"/>
            <w:noWrap/>
            <w:hideMark/>
          </w:tcPr>
          <w:p w14:paraId="3946DC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772" w:type="dxa"/>
            <w:noWrap/>
            <w:hideMark/>
          </w:tcPr>
          <w:p w14:paraId="6E7C3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2EF30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c>
          <w:tcPr>
            <w:tcW w:w="1049" w:type="dxa"/>
            <w:noWrap/>
            <w:hideMark/>
          </w:tcPr>
          <w:p w14:paraId="3C7CD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-20,56</w:t>
            </w:r>
          </w:p>
        </w:tc>
        <w:tc>
          <w:tcPr>
            <w:tcW w:w="1230" w:type="dxa"/>
            <w:noWrap/>
            <w:hideMark/>
          </w:tcPr>
          <w:p w14:paraId="1BF3C8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2729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33,00</w:t>
            </w:r>
          </w:p>
        </w:tc>
      </w:tr>
      <w:tr w:rsidR="00531DDC" w:rsidRPr="00C36F3B" w14:paraId="32652F29" w14:textId="77777777" w:rsidTr="00C36F3B">
        <w:trPr>
          <w:divId w:val="1099721499"/>
          <w:trHeight w:val="300"/>
        </w:trPr>
        <w:tc>
          <w:tcPr>
            <w:tcW w:w="846" w:type="dxa"/>
            <w:noWrap/>
            <w:hideMark/>
          </w:tcPr>
          <w:p w14:paraId="6BC10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w:t>
            </w:r>
          </w:p>
        </w:tc>
        <w:tc>
          <w:tcPr>
            <w:tcW w:w="940" w:type="dxa"/>
            <w:noWrap/>
            <w:hideMark/>
          </w:tcPr>
          <w:p w14:paraId="67913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w:t>
            </w:r>
          </w:p>
        </w:tc>
        <w:tc>
          <w:tcPr>
            <w:tcW w:w="1049" w:type="dxa"/>
            <w:noWrap/>
            <w:hideMark/>
          </w:tcPr>
          <w:p w14:paraId="4A0C2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w:t>
            </w:r>
          </w:p>
        </w:tc>
        <w:tc>
          <w:tcPr>
            <w:tcW w:w="772" w:type="dxa"/>
            <w:noWrap/>
            <w:hideMark/>
          </w:tcPr>
          <w:p w14:paraId="509390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82749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c>
          <w:tcPr>
            <w:tcW w:w="1049" w:type="dxa"/>
            <w:noWrap/>
            <w:hideMark/>
          </w:tcPr>
          <w:p w14:paraId="263277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-19,86</w:t>
            </w:r>
          </w:p>
        </w:tc>
        <w:tc>
          <w:tcPr>
            <w:tcW w:w="1230" w:type="dxa"/>
            <w:noWrap/>
            <w:hideMark/>
          </w:tcPr>
          <w:p w14:paraId="790DA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B449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36,00</w:t>
            </w:r>
          </w:p>
        </w:tc>
      </w:tr>
      <w:tr w:rsidR="00531DDC" w:rsidRPr="00C36F3B" w14:paraId="69369465" w14:textId="77777777" w:rsidTr="00C36F3B">
        <w:trPr>
          <w:divId w:val="1099721499"/>
          <w:trHeight w:val="300"/>
        </w:trPr>
        <w:tc>
          <w:tcPr>
            <w:tcW w:w="846" w:type="dxa"/>
            <w:noWrap/>
            <w:hideMark/>
          </w:tcPr>
          <w:p w14:paraId="6ECF12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w:t>
            </w:r>
          </w:p>
        </w:tc>
        <w:tc>
          <w:tcPr>
            <w:tcW w:w="940" w:type="dxa"/>
            <w:noWrap/>
            <w:hideMark/>
          </w:tcPr>
          <w:p w14:paraId="18FC4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-5,67</w:t>
            </w:r>
          </w:p>
        </w:tc>
        <w:tc>
          <w:tcPr>
            <w:tcW w:w="1049" w:type="dxa"/>
            <w:noWrap/>
            <w:hideMark/>
          </w:tcPr>
          <w:p w14:paraId="21B22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12,78</w:t>
            </w:r>
          </w:p>
        </w:tc>
        <w:tc>
          <w:tcPr>
            <w:tcW w:w="772" w:type="dxa"/>
            <w:noWrap/>
            <w:hideMark/>
          </w:tcPr>
          <w:p w14:paraId="4B208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9B0B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c>
          <w:tcPr>
            <w:tcW w:w="1049" w:type="dxa"/>
            <w:noWrap/>
            <w:hideMark/>
          </w:tcPr>
          <w:p w14:paraId="4BF59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-18,89</w:t>
            </w:r>
          </w:p>
        </w:tc>
        <w:tc>
          <w:tcPr>
            <w:tcW w:w="1230" w:type="dxa"/>
            <w:noWrap/>
            <w:hideMark/>
          </w:tcPr>
          <w:p w14:paraId="27529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739A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39,00</w:t>
            </w:r>
          </w:p>
        </w:tc>
      </w:tr>
      <w:tr w:rsidR="00531DDC" w:rsidRPr="00C36F3B" w14:paraId="6AC80532" w14:textId="77777777" w:rsidTr="00C36F3B">
        <w:trPr>
          <w:divId w:val="1099721499"/>
          <w:trHeight w:val="300"/>
        </w:trPr>
        <w:tc>
          <w:tcPr>
            <w:tcW w:w="846" w:type="dxa"/>
            <w:noWrap/>
            <w:hideMark/>
          </w:tcPr>
          <w:p w14:paraId="6DE7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3,68</w:t>
            </w:r>
          </w:p>
        </w:tc>
        <w:tc>
          <w:tcPr>
            <w:tcW w:w="940" w:type="dxa"/>
            <w:noWrap/>
            <w:hideMark/>
          </w:tcPr>
          <w:p w14:paraId="73CB5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-6,96</w:t>
            </w:r>
          </w:p>
        </w:tc>
        <w:tc>
          <w:tcPr>
            <w:tcW w:w="1049" w:type="dxa"/>
            <w:noWrap/>
            <w:hideMark/>
          </w:tcPr>
          <w:p w14:paraId="5B405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12,22</w:t>
            </w:r>
          </w:p>
        </w:tc>
        <w:tc>
          <w:tcPr>
            <w:tcW w:w="772" w:type="dxa"/>
            <w:noWrap/>
            <w:hideMark/>
          </w:tcPr>
          <w:p w14:paraId="4F47E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49D2F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c>
          <w:tcPr>
            <w:tcW w:w="1049" w:type="dxa"/>
            <w:noWrap/>
            <w:hideMark/>
          </w:tcPr>
          <w:p w14:paraId="6D459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-18,33</w:t>
            </w:r>
          </w:p>
        </w:tc>
        <w:tc>
          <w:tcPr>
            <w:tcW w:w="1230" w:type="dxa"/>
            <w:noWrap/>
            <w:hideMark/>
          </w:tcPr>
          <w:p w14:paraId="21610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1844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42,00</w:t>
            </w:r>
          </w:p>
        </w:tc>
      </w:tr>
      <w:tr w:rsidR="00531DDC" w:rsidRPr="00C36F3B" w14:paraId="2A366E2B" w14:textId="77777777" w:rsidTr="00C36F3B">
        <w:trPr>
          <w:divId w:val="1099721499"/>
          <w:trHeight w:val="300"/>
        </w:trPr>
        <w:tc>
          <w:tcPr>
            <w:tcW w:w="846" w:type="dxa"/>
            <w:noWrap/>
            <w:hideMark/>
          </w:tcPr>
          <w:p w14:paraId="167C2E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5,48</w:t>
            </w:r>
          </w:p>
        </w:tc>
        <w:tc>
          <w:tcPr>
            <w:tcW w:w="940" w:type="dxa"/>
            <w:noWrap/>
            <w:hideMark/>
          </w:tcPr>
          <w:p w14:paraId="35129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-7,99</w:t>
            </w:r>
          </w:p>
        </w:tc>
        <w:tc>
          <w:tcPr>
            <w:tcW w:w="1049" w:type="dxa"/>
            <w:noWrap/>
            <w:hideMark/>
          </w:tcPr>
          <w:p w14:paraId="24B2F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11,52</w:t>
            </w:r>
          </w:p>
        </w:tc>
        <w:tc>
          <w:tcPr>
            <w:tcW w:w="772" w:type="dxa"/>
            <w:noWrap/>
            <w:hideMark/>
          </w:tcPr>
          <w:p w14:paraId="00CB69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69B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c>
          <w:tcPr>
            <w:tcW w:w="1049" w:type="dxa"/>
            <w:noWrap/>
            <w:hideMark/>
          </w:tcPr>
          <w:p w14:paraId="7048D5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-17,78</w:t>
            </w:r>
          </w:p>
        </w:tc>
        <w:tc>
          <w:tcPr>
            <w:tcW w:w="1230" w:type="dxa"/>
            <w:noWrap/>
            <w:hideMark/>
          </w:tcPr>
          <w:p w14:paraId="352EB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5B9CD2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45,00</w:t>
            </w:r>
          </w:p>
        </w:tc>
      </w:tr>
      <w:tr w:rsidR="00531DDC" w:rsidRPr="00C36F3B" w14:paraId="0FDF91B4" w14:textId="77777777" w:rsidTr="00C36F3B">
        <w:trPr>
          <w:divId w:val="1099721499"/>
          <w:trHeight w:val="300"/>
        </w:trPr>
        <w:tc>
          <w:tcPr>
            <w:tcW w:w="846" w:type="dxa"/>
            <w:noWrap/>
            <w:hideMark/>
          </w:tcPr>
          <w:p w14:paraId="052D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7,81</w:t>
            </w:r>
          </w:p>
        </w:tc>
        <w:tc>
          <w:tcPr>
            <w:tcW w:w="940" w:type="dxa"/>
            <w:noWrap/>
            <w:hideMark/>
          </w:tcPr>
          <w:p w14:paraId="33DEE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-8,95</w:t>
            </w:r>
          </w:p>
        </w:tc>
        <w:tc>
          <w:tcPr>
            <w:tcW w:w="1049" w:type="dxa"/>
            <w:noWrap/>
            <w:hideMark/>
          </w:tcPr>
          <w:p w14:paraId="087AA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10,41</w:t>
            </w:r>
          </w:p>
        </w:tc>
        <w:tc>
          <w:tcPr>
            <w:tcW w:w="772" w:type="dxa"/>
            <w:noWrap/>
            <w:hideMark/>
          </w:tcPr>
          <w:p w14:paraId="64844C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283FC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c>
          <w:tcPr>
            <w:tcW w:w="1049" w:type="dxa"/>
            <w:noWrap/>
            <w:hideMark/>
          </w:tcPr>
          <w:p w14:paraId="5C8C6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-17,22</w:t>
            </w:r>
          </w:p>
        </w:tc>
        <w:tc>
          <w:tcPr>
            <w:tcW w:w="1230" w:type="dxa"/>
            <w:noWrap/>
            <w:hideMark/>
          </w:tcPr>
          <w:p w14:paraId="104DC8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303B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48,00</w:t>
            </w:r>
          </w:p>
        </w:tc>
      </w:tr>
      <w:tr w:rsidR="00531DDC" w:rsidRPr="00C36F3B" w14:paraId="24FC304A" w14:textId="77777777" w:rsidTr="00C36F3B">
        <w:trPr>
          <w:divId w:val="1099721499"/>
          <w:trHeight w:val="300"/>
        </w:trPr>
        <w:tc>
          <w:tcPr>
            <w:tcW w:w="846" w:type="dxa"/>
            <w:noWrap/>
            <w:hideMark/>
          </w:tcPr>
          <w:p w14:paraId="0EE56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9,42</w:t>
            </w:r>
          </w:p>
        </w:tc>
        <w:tc>
          <w:tcPr>
            <w:tcW w:w="940" w:type="dxa"/>
            <w:noWrap/>
            <w:hideMark/>
          </w:tcPr>
          <w:p w14:paraId="1161B8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-10,25</w:t>
            </w:r>
          </w:p>
        </w:tc>
        <w:tc>
          <w:tcPr>
            <w:tcW w:w="1049" w:type="dxa"/>
            <w:noWrap/>
            <w:hideMark/>
          </w:tcPr>
          <w:p w14:paraId="6CDEA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w:t>
            </w:r>
          </w:p>
        </w:tc>
        <w:tc>
          <w:tcPr>
            <w:tcW w:w="772" w:type="dxa"/>
            <w:noWrap/>
            <w:hideMark/>
          </w:tcPr>
          <w:p w14:paraId="34421B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67185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c>
          <w:tcPr>
            <w:tcW w:w="1049" w:type="dxa"/>
            <w:noWrap/>
            <w:hideMark/>
          </w:tcPr>
          <w:p w14:paraId="2C1B00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1230" w:type="dxa"/>
            <w:noWrap/>
            <w:hideMark/>
          </w:tcPr>
          <w:p w14:paraId="22ED6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09E8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r>
      <w:tr w:rsidR="005A46E0" w:rsidRPr="00C36F3B" w14:paraId="6F338F3D" w14:textId="77777777" w:rsidTr="005A46E0">
        <w:trPr>
          <w:divId w:val="1099721499"/>
          <w:trHeight w:val="300"/>
        </w:trPr>
        <w:tc>
          <w:tcPr>
            <w:tcW w:w="846" w:type="dxa"/>
            <w:noWrap/>
            <w:hideMark/>
          </w:tcPr>
          <w:p w14:paraId="13682737"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lastRenderedPageBreak/>
              <w:t>sudut elevasi</w:t>
            </w:r>
          </w:p>
        </w:tc>
        <w:tc>
          <w:tcPr>
            <w:tcW w:w="940" w:type="dxa"/>
            <w:noWrap/>
            <w:hideMark/>
          </w:tcPr>
          <w:p w14:paraId="1DB532A3"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4B645FE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64BFB55F"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299DEDE8"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2ABCA27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21B095A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E690D6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0BFFFF7C" w14:textId="77777777" w:rsidTr="00C36F3B">
        <w:trPr>
          <w:divId w:val="1099721499"/>
          <w:trHeight w:val="300"/>
        </w:trPr>
        <w:tc>
          <w:tcPr>
            <w:tcW w:w="846" w:type="dxa"/>
            <w:noWrap/>
            <w:hideMark/>
          </w:tcPr>
          <w:p w14:paraId="79D54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11,38</w:t>
            </w:r>
          </w:p>
        </w:tc>
        <w:tc>
          <w:tcPr>
            <w:tcW w:w="940" w:type="dxa"/>
            <w:noWrap/>
            <w:hideMark/>
          </w:tcPr>
          <w:p w14:paraId="06CA6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-11,68</w:t>
            </w:r>
          </w:p>
        </w:tc>
        <w:tc>
          <w:tcPr>
            <w:tcW w:w="1049" w:type="dxa"/>
            <w:noWrap/>
            <w:hideMark/>
          </w:tcPr>
          <w:p w14:paraId="1F0FA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8,19</w:t>
            </w:r>
          </w:p>
        </w:tc>
        <w:tc>
          <w:tcPr>
            <w:tcW w:w="772" w:type="dxa"/>
            <w:noWrap/>
            <w:hideMark/>
          </w:tcPr>
          <w:p w14:paraId="373B1E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20E6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c>
          <w:tcPr>
            <w:tcW w:w="1049" w:type="dxa"/>
            <w:noWrap/>
            <w:hideMark/>
          </w:tcPr>
          <w:p w14:paraId="2D85C1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-15,56</w:t>
            </w:r>
          </w:p>
        </w:tc>
        <w:tc>
          <w:tcPr>
            <w:tcW w:w="1230" w:type="dxa"/>
            <w:noWrap/>
            <w:hideMark/>
          </w:tcPr>
          <w:p w14:paraId="7F6036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91B0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r>
      <w:tr w:rsidR="00531DDC" w:rsidRPr="00C36F3B" w14:paraId="6DA837A7" w14:textId="77777777" w:rsidTr="00C36F3B">
        <w:trPr>
          <w:divId w:val="1099721499"/>
          <w:trHeight w:val="300"/>
        </w:trPr>
        <w:tc>
          <w:tcPr>
            <w:tcW w:w="846" w:type="dxa"/>
            <w:noWrap/>
            <w:hideMark/>
          </w:tcPr>
          <w:p w14:paraId="76F8F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12,62</w:t>
            </w:r>
          </w:p>
        </w:tc>
        <w:tc>
          <w:tcPr>
            <w:tcW w:w="940" w:type="dxa"/>
            <w:noWrap/>
            <w:hideMark/>
          </w:tcPr>
          <w:p w14:paraId="48C3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-13,03</w:t>
            </w:r>
          </w:p>
        </w:tc>
        <w:tc>
          <w:tcPr>
            <w:tcW w:w="1049" w:type="dxa"/>
            <w:noWrap/>
            <w:hideMark/>
          </w:tcPr>
          <w:p w14:paraId="071106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772" w:type="dxa"/>
            <w:noWrap/>
            <w:hideMark/>
          </w:tcPr>
          <w:p w14:paraId="33343F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6641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c>
          <w:tcPr>
            <w:tcW w:w="1049" w:type="dxa"/>
            <w:noWrap/>
            <w:hideMark/>
          </w:tcPr>
          <w:p w14:paraId="77D4D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-14,86</w:t>
            </w:r>
          </w:p>
        </w:tc>
        <w:tc>
          <w:tcPr>
            <w:tcW w:w="1230" w:type="dxa"/>
            <w:noWrap/>
            <w:hideMark/>
          </w:tcPr>
          <w:p w14:paraId="3A851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022AF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r>
      <w:tr w:rsidR="00531DDC" w:rsidRPr="00C36F3B" w14:paraId="1947EBBB" w14:textId="77777777" w:rsidTr="00C36F3B">
        <w:trPr>
          <w:divId w:val="1099721499"/>
          <w:trHeight w:val="300"/>
        </w:trPr>
        <w:tc>
          <w:tcPr>
            <w:tcW w:w="846" w:type="dxa"/>
            <w:noWrap/>
            <w:hideMark/>
          </w:tcPr>
          <w:p w14:paraId="696BF2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w:t>
            </w:r>
          </w:p>
        </w:tc>
        <w:tc>
          <w:tcPr>
            <w:tcW w:w="940" w:type="dxa"/>
            <w:noWrap/>
            <w:hideMark/>
          </w:tcPr>
          <w:p w14:paraId="6D4BF3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-14,39</w:t>
            </w:r>
          </w:p>
        </w:tc>
        <w:tc>
          <w:tcPr>
            <w:tcW w:w="1049" w:type="dxa"/>
            <w:noWrap/>
            <w:hideMark/>
          </w:tcPr>
          <w:p w14:paraId="15D7F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772" w:type="dxa"/>
            <w:noWrap/>
            <w:hideMark/>
          </w:tcPr>
          <w:p w14:paraId="199B9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0204E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c>
          <w:tcPr>
            <w:tcW w:w="1049" w:type="dxa"/>
            <w:noWrap/>
            <w:hideMark/>
          </w:tcPr>
          <w:p w14:paraId="123B80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-13,89</w:t>
            </w:r>
          </w:p>
        </w:tc>
        <w:tc>
          <w:tcPr>
            <w:tcW w:w="1230" w:type="dxa"/>
            <w:noWrap/>
            <w:hideMark/>
          </w:tcPr>
          <w:p w14:paraId="0FC60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3B968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r>
      <w:tr w:rsidR="00531DDC" w:rsidRPr="00C36F3B" w14:paraId="6684E1A5" w14:textId="77777777" w:rsidTr="00C36F3B">
        <w:trPr>
          <w:divId w:val="1099721499"/>
          <w:trHeight w:val="300"/>
        </w:trPr>
        <w:tc>
          <w:tcPr>
            <w:tcW w:w="846" w:type="dxa"/>
            <w:noWrap/>
            <w:hideMark/>
          </w:tcPr>
          <w:p w14:paraId="772B3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15,35</w:t>
            </w:r>
          </w:p>
        </w:tc>
        <w:tc>
          <w:tcPr>
            <w:tcW w:w="940" w:type="dxa"/>
            <w:noWrap/>
            <w:hideMark/>
          </w:tcPr>
          <w:p w14:paraId="4EFA7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-15,79</w:t>
            </w:r>
          </w:p>
        </w:tc>
        <w:tc>
          <w:tcPr>
            <w:tcW w:w="1049" w:type="dxa"/>
            <w:noWrap/>
            <w:hideMark/>
          </w:tcPr>
          <w:p w14:paraId="7A6BAA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772" w:type="dxa"/>
            <w:noWrap/>
            <w:hideMark/>
          </w:tcPr>
          <w:p w14:paraId="0F86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336D50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B1A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1230" w:type="dxa"/>
            <w:noWrap/>
            <w:hideMark/>
          </w:tcPr>
          <w:p w14:paraId="51F0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C6700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r>
      <w:tr w:rsidR="00531DDC" w:rsidRPr="00C36F3B" w14:paraId="4348E45D" w14:textId="77777777" w:rsidTr="00C36F3B">
        <w:trPr>
          <w:divId w:val="1099721499"/>
          <w:trHeight w:val="300"/>
        </w:trPr>
        <w:tc>
          <w:tcPr>
            <w:tcW w:w="846" w:type="dxa"/>
            <w:noWrap/>
            <w:hideMark/>
          </w:tcPr>
          <w:p w14:paraId="12D161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940" w:type="dxa"/>
            <w:noWrap/>
            <w:hideMark/>
          </w:tcPr>
          <w:p w14:paraId="058A5E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-17,11</w:t>
            </w:r>
          </w:p>
        </w:tc>
        <w:tc>
          <w:tcPr>
            <w:tcW w:w="1049" w:type="dxa"/>
            <w:noWrap/>
            <w:hideMark/>
          </w:tcPr>
          <w:p w14:paraId="28453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772" w:type="dxa"/>
            <w:noWrap/>
            <w:hideMark/>
          </w:tcPr>
          <w:p w14:paraId="0280AB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4FF7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E1D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-12,63</w:t>
            </w:r>
          </w:p>
        </w:tc>
        <w:tc>
          <w:tcPr>
            <w:tcW w:w="1230" w:type="dxa"/>
            <w:noWrap/>
            <w:hideMark/>
          </w:tcPr>
          <w:p w14:paraId="368E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2E4EC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r>
      <w:tr w:rsidR="00531DDC" w:rsidRPr="00C36F3B" w14:paraId="617AB3C2" w14:textId="77777777" w:rsidTr="00C36F3B">
        <w:trPr>
          <w:divId w:val="1099721499"/>
          <w:trHeight w:val="300"/>
        </w:trPr>
        <w:tc>
          <w:tcPr>
            <w:tcW w:w="846" w:type="dxa"/>
            <w:noWrap/>
            <w:hideMark/>
          </w:tcPr>
          <w:p w14:paraId="5E6DA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17,82</w:t>
            </w:r>
          </w:p>
        </w:tc>
        <w:tc>
          <w:tcPr>
            <w:tcW w:w="940" w:type="dxa"/>
            <w:noWrap/>
            <w:hideMark/>
          </w:tcPr>
          <w:p w14:paraId="2EBAAF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-18,14</w:t>
            </w:r>
          </w:p>
        </w:tc>
        <w:tc>
          <w:tcPr>
            <w:tcW w:w="1049" w:type="dxa"/>
            <w:noWrap/>
            <w:hideMark/>
          </w:tcPr>
          <w:p w14:paraId="4AEB6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772" w:type="dxa"/>
            <w:noWrap/>
            <w:hideMark/>
          </w:tcPr>
          <w:p w14:paraId="438F2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FFDC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B91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-11,67</w:t>
            </w:r>
          </w:p>
        </w:tc>
        <w:tc>
          <w:tcPr>
            <w:tcW w:w="1230" w:type="dxa"/>
            <w:noWrap/>
            <w:hideMark/>
          </w:tcPr>
          <w:p w14:paraId="0F0C3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62152D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r>
      <w:tr w:rsidR="00531DDC" w:rsidRPr="00C36F3B" w14:paraId="324661AC" w14:textId="77777777" w:rsidTr="00C36F3B">
        <w:trPr>
          <w:divId w:val="1099721499"/>
          <w:trHeight w:val="300"/>
        </w:trPr>
        <w:tc>
          <w:tcPr>
            <w:tcW w:w="846" w:type="dxa"/>
            <w:noWrap/>
            <w:hideMark/>
          </w:tcPr>
          <w:p w14:paraId="3B4F0B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19,28</w:t>
            </w:r>
          </w:p>
        </w:tc>
        <w:tc>
          <w:tcPr>
            <w:tcW w:w="940" w:type="dxa"/>
            <w:noWrap/>
            <w:hideMark/>
          </w:tcPr>
          <w:p w14:paraId="627112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-19,05</w:t>
            </w:r>
          </w:p>
        </w:tc>
        <w:tc>
          <w:tcPr>
            <w:tcW w:w="1049" w:type="dxa"/>
            <w:noWrap/>
            <w:hideMark/>
          </w:tcPr>
          <w:p w14:paraId="26E7C1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772" w:type="dxa"/>
            <w:noWrap/>
            <w:hideMark/>
          </w:tcPr>
          <w:p w14:paraId="23F685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5BC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045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-11,11</w:t>
            </w:r>
          </w:p>
        </w:tc>
        <w:tc>
          <w:tcPr>
            <w:tcW w:w="1230" w:type="dxa"/>
            <w:noWrap/>
            <w:hideMark/>
          </w:tcPr>
          <w:p w14:paraId="6B3FC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9984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r>
      <w:tr w:rsidR="00531DDC" w:rsidRPr="00C36F3B" w14:paraId="21B9685D" w14:textId="77777777" w:rsidTr="00C36F3B">
        <w:trPr>
          <w:divId w:val="1099721499"/>
          <w:trHeight w:val="300"/>
        </w:trPr>
        <w:tc>
          <w:tcPr>
            <w:tcW w:w="846" w:type="dxa"/>
            <w:noWrap/>
            <w:hideMark/>
          </w:tcPr>
          <w:p w14:paraId="511DD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20,24</w:t>
            </w:r>
          </w:p>
        </w:tc>
        <w:tc>
          <w:tcPr>
            <w:tcW w:w="940" w:type="dxa"/>
            <w:noWrap/>
            <w:hideMark/>
          </w:tcPr>
          <w:p w14:paraId="00423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-20,05</w:t>
            </w:r>
          </w:p>
        </w:tc>
        <w:tc>
          <w:tcPr>
            <w:tcW w:w="1049" w:type="dxa"/>
            <w:noWrap/>
            <w:hideMark/>
          </w:tcPr>
          <w:p w14:paraId="08059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772" w:type="dxa"/>
            <w:noWrap/>
            <w:hideMark/>
          </w:tcPr>
          <w:p w14:paraId="596EBB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128E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B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-10,56</w:t>
            </w:r>
          </w:p>
        </w:tc>
        <w:tc>
          <w:tcPr>
            <w:tcW w:w="1230" w:type="dxa"/>
            <w:noWrap/>
            <w:hideMark/>
          </w:tcPr>
          <w:p w14:paraId="30EDCA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D8350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3609F889" w14:textId="77777777" w:rsidTr="00C36F3B">
        <w:trPr>
          <w:divId w:val="1099721499"/>
          <w:trHeight w:val="300"/>
        </w:trPr>
        <w:tc>
          <w:tcPr>
            <w:tcW w:w="846" w:type="dxa"/>
            <w:noWrap/>
            <w:hideMark/>
          </w:tcPr>
          <w:p w14:paraId="60E587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21,10</w:t>
            </w:r>
          </w:p>
        </w:tc>
        <w:tc>
          <w:tcPr>
            <w:tcW w:w="940" w:type="dxa"/>
            <w:noWrap/>
            <w:hideMark/>
          </w:tcPr>
          <w:p w14:paraId="609AC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-21,14</w:t>
            </w:r>
          </w:p>
        </w:tc>
        <w:tc>
          <w:tcPr>
            <w:tcW w:w="1049" w:type="dxa"/>
            <w:noWrap/>
            <w:hideMark/>
          </w:tcPr>
          <w:p w14:paraId="2D353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772" w:type="dxa"/>
            <w:noWrap/>
            <w:hideMark/>
          </w:tcPr>
          <w:p w14:paraId="6E8D5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A34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A74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w:t>
            </w:r>
          </w:p>
        </w:tc>
        <w:tc>
          <w:tcPr>
            <w:tcW w:w="1230" w:type="dxa"/>
            <w:noWrap/>
            <w:hideMark/>
          </w:tcPr>
          <w:p w14:paraId="50298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0619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D2071F9" w14:textId="77777777" w:rsidTr="00C36F3B">
        <w:trPr>
          <w:divId w:val="1099721499"/>
          <w:trHeight w:val="300"/>
        </w:trPr>
        <w:tc>
          <w:tcPr>
            <w:tcW w:w="846" w:type="dxa"/>
            <w:noWrap/>
            <w:hideMark/>
          </w:tcPr>
          <w:p w14:paraId="379071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21,68</w:t>
            </w:r>
          </w:p>
        </w:tc>
        <w:tc>
          <w:tcPr>
            <w:tcW w:w="940" w:type="dxa"/>
            <w:noWrap/>
            <w:hideMark/>
          </w:tcPr>
          <w:p w14:paraId="3B59F5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-22,25</w:t>
            </w:r>
          </w:p>
        </w:tc>
        <w:tc>
          <w:tcPr>
            <w:tcW w:w="1049" w:type="dxa"/>
            <w:noWrap/>
            <w:hideMark/>
          </w:tcPr>
          <w:p w14:paraId="052EB4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6BCB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98D0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F825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-9,44</w:t>
            </w:r>
          </w:p>
        </w:tc>
        <w:tc>
          <w:tcPr>
            <w:tcW w:w="1230" w:type="dxa"/>
            <w:noWrap/>
            <w:hideMark/>
          </w:tcPr>
          <w:p w14:paraId="16E1F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DB6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29A124D" w14:textId="77777777" w:rsidTr="00C36F3B">
        <w:trPr>
          <w:divId w:val="1099721499"/>
          <w:trHeight w:val="300"/>
        </w:trPr>
        <w:tc>
          <w:tcPr>
            <w:tcW w:w="846" w:type="dxa"/>
            <w:noWrap/>
            <w:hideMark/>
          </w:tcPr>
          <w:p w14:paraId="60C15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21,98</w:t>
            </w:r>
          </w:p>
        </w:tc>
        <w:tc>
          <w:tcPr>
            <w:tcW w:w="940" w:type="dxa"/>
            <w:noWrap/>
            <w:hideMark/>
          </w:tcPr>
          <w:p w14:paraId="73500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-23,16</w:t>
            </w:r>
          </w:p>
        </w:tc>
        <w:tc>
          <w:tcPr>
            <w:tcW w:w="1049" w:type="dxa"/>
            <w:noWrap/>
            <w:hideMark/>
          </w:tcPr>
          <w:p w14:paraId="5FB13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2D9CD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457E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1789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-8,89</w:t>
            </w:r>
          </w:p>
        </w:tc>
        <w:tc>
          <w:tcPr>
            <w:tcW w:w="1230" w:type="dxa"/>
            <w:noWrap/>
            <w:hideMark/>
          </w:tcPr>
          <w:p w14:paraId="18FC4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43D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41D1B403" w14:textId="77777777" w:rsidTr="00C36F3B">
        <w:trPr>
          <w:divId w:val="1099721499"/>
          <w:trHeight w:val="300"/>
        </w:trPr>
        <w:tc>
          <w:tcPr>
            <w:tcW w:w="846" w:type="dxa"/>
            <w:noWrap/>
            <w:hideMark/>
          </w:tcPr>
          <w:p w14:paraId="2BBCE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21,99</w:t>
            </w:r>
          </w:p>
        </w:tc>
        <w:tc>
          <w:tcPr>
            <w:tcW w:w="940" w:type="dxa"/>
            <w:noWrap/>
            <w:hideMark/>
          </w:tcPr>
          <w:p w14:paraId="0A1BB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-24,05</w:t>
            </w:r>
          </w:p>
        </w:tc>
        <w:tc>
          <w:tcPr>
            <w:tcW w:w="1049" w:type="dxa"/>
            <w:noWrap/>
            <w:hideMark/>
          </w:tcPr>
          <w:p w14:paraId="63F461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315FD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2A6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DBE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-8,33</w:t>
            </w:r>
          </w:p>
        </w:tc>
        <w:tc>
          <w:tcPr>
            <w:tcW w:w="1230" w:type="dxa"/>
            <w:noWrap/>
            <w:hideMark/>
          </w:tcPr>
          <w:p w14:paraId="09738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7F4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453616F8" w14:textId="77777777" w:rsidTr="00C36F3B">
        <w:trPr>
          <w:divId w:val="1099721499"/>
          <w:trHeight w:val="300"/>
        </w:trPr>
        <w:tc>
          <w:tcPr>
            <w:tcW w:w="846" w:type="dxa"/>
            <w:noWrap/>
            <w:hideMark/>
          </w:tcPr>
          <w:p w14:paraId="24F3B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22,13</w:t>
            </w:r>
          </w:p>
        </w:tc>
        <w:tc>
          <w:tcPr>
            <w:tcW w:w="940" w:type="dxa"/>
            <w:noWrap/>
            <w:hideMark/>
          </w:tcPr>
          <w:p w14:paraId="3592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-24,80</w:t>
            </w:r>
          </w:p>
        </w:tc>
        <w:tc>
          <w:tcPr>
            <w:tcW w:w="1049" w:type="dxa"/>
            <w:noWrap/>
            <w:hideMark/>
          </w:tcPr>
          <w:p w14:paraId="40B7E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772" w:type="dxa"/>
            <w:noWrap/>
            <w:hideMark/>
          </w:tcPr>
          <w:p w14:paraId="693BDF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91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DC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82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F52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44EE7BB2" w14:textId="77777777" w:rsidTr="00C36F3B">
        <w:trPr>
          <w:divId w:val="1099721499"/>
          <w:trHeight w:val="300"/>
        </w:trPr>
        <w:tc>
          <w:tcPr>
            <w:tcW w:w="846" w:type="dxa"/>
            <w:noWrap/>
            <w:hideMark/>
          </w:tcPr>
          <w:p w14:paraId="471C0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22,24</w:t>
            </w:r>
          </w:p>
        </w:tc>
        <w:tc>
          <w:tcPr>
            <w:tcW w:w="940" w:type="dxa"/>
            <w:noWrap/>
            <w:hideMark/>
          </w:tcPr>
          <w:p w14:paraId="19BC5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1049" w:type="dxa"/>
            <w:noWrap/>
            <w:hideMark/>
          </w:tcPr>
          <w:p w14:paraId="688B9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EB72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D4B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B1C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3C223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1B7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11CE631B" w14:textId="77777777" w:rsidTr="00C36F3B">
        <w:trPr>
          <w:divId w:val="1099721499"/>
          <w:trHeight w:val="300"/>
        </w:trPr>
        <w:tc>
          <w:tcPr>
            <w:tcW w:w="846" w:type="dxa"/>
            <w:noWrap/>
            <w:hideMark/>
          </w:tcPr>
          <w:p w14:paraId="0C0C3E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22,20</w:t>
            </w:r>
          </w:p>
        </w:tc>
        <w:tc>
          <w:tcPr>
            <w:tcW w:w="940" w:type="dxa"/>
            <w:noWrap/>
            <w:hideMark/>
          </w:tcPr>
          <w:p w14:paraId="4CBAD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1049" w:type="dxa"/>
            <w:noWrap/>
            <w:hideMark/>
          </w:tcPr>
          <w:p w14:paraId="3711C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01E6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54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F8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1E92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DB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05EE6103" w14:textId="77777777" w:rsidTr="00C36F3B">
        <w:trPr>
          <w:divId w:val="1099721499"/>
          <w:trHeight w:val="300"/>
        </w:trPr>
        <w:tc>
          <w:tcPr>
            <w:tcW w:w="846" w:type="dxa"/>
            <w:noWrap/>
            <w:hideMark/>
          </w:tcPr>
          <w:p w14:paraId="35BCB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22,26</w:t>
            </w:r>
          </w:p>
        </w:tc>
        <w:tc>
          <w:tcPr>
            <w:tcW w:w="940" w:type="dxa"/>
            <w:noWrap/>
            <w:hideMark/>
          </w:tcPr>
          <w:p w14:paraId="234B0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0FF6EA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E9A7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A0B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C5DB2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19C60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7265D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93DDC74" w14:textId="77777777" w:rsidTr="00C36F3B">
        <w:trPr>
          <w:divId w:val="1099721499"/>
          <w:trHeight w:val="300"/>
        </w:trPr>
        <w:tc>
          <w:tcPr>
            <w:tcW w:w="846" w:type="dxa"/>
            <w:noWrap/>
            <w:hideMark/>
          </w:tcPr>
          <w:p w14:paraId="250C5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64CAE0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-26,12</w:t>
            </w:r>
          </w:p>
        </w:tc>
        <w:tc>
          <w:tcPr>
            <w:tcW w:w="1049" w:type="dxa"/>
            <w:noWrap/>
            <w:hideMark/>
          </w:tcPr>
          <w:p w14:paraId="56164B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58A7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22C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398D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78F1E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76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54665DB" w14:textId="77777777" w:rsidTr="00C36F3B">
        <w:trPr>
          <w:divId w:val="1099721499"/>
          <w:trHeight w:val="300"/>
        </w:trPr>
        <w:tc>
          <w:tcPr>
            <w:tcW w:w="846" w:type="dxa"/>
            <w:noWrap/>
            <w:hideMark/>
          </w:tcPr>
          <w:p w14:paraId="353F46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78DE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-26,66</w:t>
            </w:r>
          </w:p>
        </w:tc>
        <w:tc>
          <w:tcPr>
            <w:tcW w:w="1049" w:type="dxa"/>
            <w:noWrap/>
            <w:hideMark/>
          </w:tcPr>
          <w:p w14:paraId="7986AA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E572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1B48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5DF9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E461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2F3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769A06DE" w14:textId="77777777" w:rsidTr="00C36F3B">
        <w:trPr>
          <w:divId w:val="1099721499"/>
          <w:trHeight w:val="300"/>
        </w:trPr>
        <w:tc>
          <w:tcPr>
            <w:tcW w:w="846" w:type="dxa"/>
            <w:noWrap/>
            <w:hideMark/>
          </w:tcPr>
          <w:p w14:paraId="68BE5F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A7580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38D041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75C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D329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E5EF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01A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272C3050" w14:textId="77777777" w:rsidTr="00C36F3B">
        <w:trPr>
          <w:divId w:val="1099721499"/>
          <w:trHeight w:val="300"/>
        </w:trPr>
        <w:tc>
          <w:tcPr>
            <w:tcW w:w="846" w:type="dxa"/>
            <w:noWrap/>
            <w:hideMark/>
          </w:tcPr>
          <w:p w14:paraId="0E0659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22,40</w:t>
            </w:r>
          </w:p>
        </w:tc>
        <w:tc>
          <w:tcPr>
            <w:tcW w:w="940" w:type="dxa"/>
            <w:noWrap/>
            <w:hideMark/>
          </w:tcPr>
          <w:p w14:paraId="249CB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-28,09</w:t>
            </w:r>
          </w:p>
        </w:tc>
        <w:tc>
          <w:tcPr>
            <w:tcW w:w="1049" w:type="dxa"/>
            <w:noWrap/>
            <w:hideMark/>
          </w:tcPr>
          <w:p w14:paraId="2A905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9BC8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788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E2F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2FF0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F3108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1A81467A" w14:textId="77777777" w:rsidTr="00C36F3B">
        <w:trPr>
          <w:divId w:val="1099721499"/>
          <w:trHeight w:val="300"/>
        </w:trPr>
        <w:tc>
          <w:tcPr>
            <w:tcW w:w="846" w:type="dxa"/>
            <w:noWrap/>
            <w:hideMark/>
          </w:tcPr>
          <w:p w14:paraId="654646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40F5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-28,67</w:t>
            </w:r>
          </w:p>
        </w:tc>
        <w:tc>
          <w:tcPr>
            <w:tcW w:w="1049" w:type="dxa"/>
            <w:noWrap/>
            <w:hideMark/>
          </w:tcPr>
          <w:p w14:paraId="6C9A1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F24D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17C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631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6FE8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D1FD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770CE338" w14:textId="77777777" w:rsidTr="00C36F3B">
        <w:trPr>
          <w:divId w:val="1099721499"/>
          <w:trHeight w:val="300"/>
        </w:trPr>
        <w:tc>
          <w:tcPr>
            <w:tcW w:w="846" w:type="dxa"/>
            <w:noWrap/>
            <w:hideMark/>
          </w:tcPr>
          <w:p w14:paraId="6C79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22,35</w:t>
            </w:r>
          </w:p>
        </w:tc>
        <w:tc>
          <w:tcPr>
            <w:tcW w:w="940" w:type="dxa"/>
            <w:noWrap/>
            <w:hideMark/>
          </w:tcPr>
          <w:p w14:paraId="0B71AB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-29,17</w:t>
            </w:r>
          </w:p>
        </w:tc>
        <w:tc>
          <w:tcPr>
            <w:tcW w:w="1049" w:type="dxa"/>
            <w:noWrap/>
            <w:hideMark/>
          </w:tcPr>
          <w:p w14:paraId="22BB5C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064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FCD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544C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9A12B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72B1AB57" w14:textId="77777777" w:rsidTr="00C36F3B">
        <w:trPr>
          <w:divId w:val="1099721499"/>
          <w:trHeight w:val="300"/>
        </w:trPr>
        <w:tc>
          <w:tcPr>
            <w:tcW w:w="846" w:type="dxa"/>
            <w:noWrap/>
            <w:hideMark/>
          </w:tcPr>
          <w:p w14:paraId="4475D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771E4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-29,62</w:t>
            </w:r>
          </w:p>
        </w:tc>
        <w:tc>
          <w:tcPr>
            <w:tcW w:w="1049" w:type="dxa"/>
            <w:noWrap/>
            <w:hideMark/>
          </w:tcPr>
          <w:p w14:paraId="602D10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BEA9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82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DEB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D668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53B0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3EDC92B6" w14:textId="77777777" w:rsidTr="00C36F3B">
        <w:trPr>
          <w:divId w:val="1099721499"/>
          <w:trHeight w:val="300"/>
        </w:trPr>
        <w:tc>
          <w:tcPr>
            <w:tcW w:w="846" w:type="dxa"/>
            <w:noWrap/>
            <w:hideMark/>
          </w:tcPr>
          <w:p w14:paraId="25071B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22,43</w:t>
            </w:r>
          </w:p>
        </w:tc>
        <w:tc>
          <w:tcPr>
            <w:tcW w:w="940" w:type="dxa"/>
            <w:noWrap/>
            <w:hideMark/>
          </w:tcPr>
          <w:p w14:paraId="1CC135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-29,93</w:t>
            </w:r>
          </w:p>
        </w:tc>
        <w:tc>
          <w:tcPr>
            <w:tcW w:w="1049" w:type="dxa"/>
            <w:noWrap/>
            <w:hideMark/>
          </w:tcPr>
          <w:p w14:paraId="3B2C5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E37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F1D6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C61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284DC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0B9E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C78BC85" w14:textId="77777777" w:rsidTr="00C36F3B">
        <w:trPr>
          <w:divId w:val="1099721499"/>
          <w:trHeight w:val="300"/>
        </w:trPr>
        <w:tc>
          <w:tcPr>
            <w:tcW w:w="846" w:type="dxa"/>
            <w:noWrap/>
            <w:hideMark/>
          </w:tcPr>
          <w:p w14:paraId="2EF514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22,55</w:t>
            </w:r>
          </w:p>
        </w:tc>
        <w:tc>
          <w:tcPr>
            <w:tcW w:w="940" w:type="dxa"/>
            <w:noWrap/>
            <w:hideMark/>
          </w:tcPr>
          <w:p w14:paraId="0B2CD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-30,36</w:t>
            </w:r>
          </w:p>
        </w:tc>
        <w:tc>
          <w:tcPr>
            <w:tcW w:w="1049" w:type="dxa"/>
            <w:noWrap/>
            <w:hideMark/>
          </w:tcPr>
          <w:p w14:paraId="5186B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9D1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4FE4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0405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7488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43A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6EC1FCC" w14:textId="77777777" w:rsidTr="00C36F3B">
        <w:trPr>
          <w:divId w:val="1099721499"/>
          <w:trHeight w:val="300"/>
        </w:trPr>
        <w:tc>
          <w:tcPr>
            <w:tcW w:w="846" w:type="dxa"/>
            <w:noWrap/>
            <w:hideMark/>
          </w:tcPr>
          <w:p w14:paraId="7EE50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33ED0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-30,96</w:t>
            </w:r>
          </w:p>
        </w:tc>
        <w:tc>
          <w:tcPr>
            <w:tcW w:w="1049" w:type="dxa"/>
            <w:noWrap/>
            <w:hideMark/>
          </w:tcPr>
          <w:p w14:paraId="26AFAF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CE778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F82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303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59560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100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CADA56B" w14:textId="77777777" w:rsidTr="00C36F3B">
        <w:trPr>
          <w:divId w:val="1099721499"/>
          <w:trHeight w:val="300"/>
        </w:trPr>
        <w:tc>
          <w:tcPr>
            <w:tcW w:w="846" w:type="dxa"/>
            <w:noWrap/>
            <w:hideMark/>
          </w:tcPr>
          <w:p w14:paraId="2B8C8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49F90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-31,48</w:t>
            </w:r>
          </w:p>
        </w:tc>
        <w:tc>
          <w:tcPr>
            <w:tcW w:w="1049" w:type="dxa"/>
            <w:noWrap/>
            <w:hideMark/>
          </w:tcPr>
          <w:p w14:paraId="72807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50FB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10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E7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03067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28C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0668984" w14:textId="77777777" w:rsidTr="00C36F3B">
        <w:trPr>
          <w:divId w:val="1099721499"/>
          <w:trHeight w:val="300"/>
        </w:trPr>
        <w:tc>
          <w:tcPr>
            <w:tcW w:w="846" w:type="dxa"/>
            <w:noWrap/>
            <w:hideMark/>
          </w:tcPr>
          <w:p w14:paraId="4CAFC5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0E265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7010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972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A97B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056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EAD76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B150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FCAC2" w14:textId="77777777" w:rsidTr="00C36F3B">
        <w:trPr>
          <w:divId w:val="1099721499"/>
          <w:trHeight w:val="300"/>
        </w:trPr>
        <w:tc>
          <w:tcPr>
            <w:tcW w:w="846" w:type="dxa"/>
            <w:noWrap/>
            <w:hideMark/>
          </w:tcPr>
          <w:p w14:paraId="78B637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01799D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-32,27</w:t>
            </w:r>
          </w:p>
        </w:tc>
        <w:tc>
          <w:tcPr>
            <w:tcW w:w="1049" w:type="dxa"/>
            <w:noWrap/>
            <w:hideMark/>
          </w:tcPr>
          <w:p w14:paraId="318EC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D1EBC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35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306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1401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283D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F6C4E0" w14:textId="77777777" w:rsidTr="00C36F3B">
        <w:trPr>
          <w:divId w:val="1099721499"/>
          <w:trHeight w:val="300"/>
        </w:trPr>
        <w:tc>
          <w:tcPr>
            <w:tcW w:w="846" w:type="dxa"/>
            <w:noWrap/>
            <w:hideMark/>
          </w:tcPr>
          <w:p w14:paraId="53F27C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22,80</w:t>
            </w:r>
          </w:p>
        </w:tc>
        <w:tc>
          <w:tcPr>
            <w:tcW w:w="940" w:type="dxa"/>
            <w:noWrap/>
            <w:hideMark/>
          </w:tcPr>
          <w:p w14:paraId="189B1B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1182F9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BC8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446DA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2C5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D9A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4D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E511DB" w14:textId="77777777" w:rsidTr="00C36F3B">
        <w:trPr>
          <w:divId w:val="1099721499"/>
          <w:trHeight w:val="300"/>
        </w:trPr>
        <w:tc>
          <w:tcPr>
            <w:tcW w:w="846" w:type="dxa"/>
            <w:noWrap/>
            <w:hideMark/>
          </w:tcPr>
          <w:p w14:paraId="02EBA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2686B8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-32,08</w:t>
            </w:r>
          </w:p>
        </w:tc>
        <w:tc>
          <w:tcPr>
            <w:tcW w:w="1049" w:type="dxa"/>
            <w:noWrap/>
            <w:hideMark/>
          </w:tcPr>
          <w:p w14:paraId="196BE4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1E0F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3B25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2200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7F9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0794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5AE4A80" w14:textId="77777777" w:rsidTr="00C36F3B">
        <w:trPr>
          <w:divId w:val="1099721499"/>
          <w:trHeight w:val="300"/>
        </w:trPr>
        <w:tc>
          <w:tcPr>
            <w:tcW w:w="846" w:type="dxa"/>
            <w:noWrap/>
            <w:hideMark/>
          </w:tcPr>
          <w:p w14:paraId="1EEAE9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34FAB6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11287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8591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A71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E541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9F7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AAF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8433BC" w14:textId="77777777" w:rsidTr="00C36F3B">
        <w:trPr>
          <w:divId w:val="1099721499"/>
          <w:trHeight w:val="300"/>
        </w:trPr>
        <w:tc>
          <w:tcPr>
            <w:tcW w:w="846" w:type="dxa"/>
            <w:noWrap/>
            <w:hideMark/>
          </w:tcPr>
          <w:p w14:paraId="3A6D1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05F59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-31,85</w:t>
            </w:r>
          </w:p>
        </w:tc>
        <w:tc>
          <w:tcPr>
            <w:tcW w:w="1049" w:type="dxa"/>
            <w:noWrap/>
            <w:hideMark/>
          </w:tcPr>
          <w:p w14:paraId="38E8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F742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04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E544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1CC37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877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6DB490B" w14:textId="77777777" w:rsidTr="00C36F3B">
        <w:trPr>
          <w:divId w:val="1099721499"/>
          <w:trHeight w:val="300"/>
        </w:trPr>
        <w:tc>
          <w:tcPr>
            <w:tcW w:w="846" w:type="dxa"/>
            <w:noWrap/>
            <w:hideMark/>
          </w:tcPr>
          <w:p w14:paraId="54C1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2571E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-31,91</w:t>
            </w:r>
          </w:p>
        </w:tc>
        <w:tc>
          <w:tcPr>
            <w:tcW w:w="1049" w:type="dxa"/>
            <w:noWrap/>
            <w:hideMark/>
          </w:tcPr>
          <w:p w14:paraId="1ECF3C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F4C8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2214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88C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24A047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DA4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ACA2AE" w14:textId="77777777" w:rsidTr="00C36F3B">
        <w:trPr>
          <w:divId w:val="1099721499"/>
          <w:trHeight w:val="300"/>
        </w:trPr>
        <w:tc>
          <w:tcPr>
            <w:tcW w:w="846" w:type="dxa"/>
            <w:noWrap/>
            <w:hideMark/>
          </w:tcPr>
          <w:p w14:paraId="358E0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25704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5FFA0C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BA97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491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0A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D956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8F57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2C05CE" w14:textId="77777777" w:rsidTr="00C36F3B">
        <w:trPr>
          <w:divId w:val="1099721499"/>
          <w:trHeight w:val="300"/>
        </w:trPr>
        <w:tc>
          <w:tcPr>
            <w:tcW w:w="846" w:type="dxa"/>
            <w:noWrap/>
            <w:hideMark/>
          </w:tcPr>
          <w:p w14:paraId="18E9C6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5B832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-32,11</w:t>
            </w:r>
          </w:p>
        </w:tc>
        <w:tc>
          <w:tcPr>
            <w:tcW w:w="1049" w:type="dxa"/>
            <w:noWrap/>
            <w:hideMark/>
          </w:tcPr>
          <w:p w14:paraId="52C305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AF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C53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668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70E4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FAD7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1E4755" w14:textId="77777777" w:rsidTr="00C36F3B">
        <w:trPr>
          <w:divId w:val="1099721499"/>
          <w:trHeight w:val="300"/>
        </w:trPr>
        <w:tc>
          <w:tcPr>
            <w:tcW w:w="846" w:type="dxa"/>
            <w:noWrap/>
            <w:hideMark/>
          </w:tcPr>
          <w:p w14:paraId="3EE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FFBED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0EC62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DC32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916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C74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135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335A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902214" w14:textId="77777777" w:rsidTr="00C36F3B">
        <w:trPr>
          <w:divId w:val="1099721499"/>
          <w:trHeight w:val="300"/>
        </w:trPr>
        <w:tc>
          <w:tcPr>
            <w:tcW w:w="846" w:type="dxa"/>
            <w:noWrap/>
            <w:hideMark/>
          </w:tcPr>
          <w:p w14:paraId="75A32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FDE7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6598F4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7F35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BA9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060B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FD5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3DA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39F2A4" w14:textId="77777777" w:rsidTr="00C36F3B">
        <w:trPr>
          <w:divId w:val="1099721499"/>
          <w:trHeight w:val="300"/>
        </w:trPr>
        <w:tc>
          <w:tcPr>
            <w:tcW w:w="846" w:type="dxa"/>
            <w:noWrap/>
            <w:hideMark/>
          </w:tcPr>
          <w:p w14:paraId="4F782A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501132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-31,95</w:t>
            </w:r>
          </w:p>
        </w:tc>
        <w:tc>
          <w:tcPr>
            <w:tcW w:w="1049" w:type="dxa"/>
            <w:noWrap/>
            <w:hideMark/>
          </w:tcPr>
          <w:p w14:paraId="3ED31C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E9DC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95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9459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46326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556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52F63A" w14:textId="77777777" w:rsidTr="00C36F3B">
        <w:trPr>
          <w:divId w:val="1099721499"/>
          <w:trHeight w:val="300"/>
        </w:trPr>
        <w:tc>
          <w:tcPr>
            <w:tcW w:w="846" w:type="dxa"/>
            <w:noWrap/>
            <w:hideMark/>
          </w:tcPr>
          <w:p w14:paraId="7B1E7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22,90</w:t>
            </w:r>
          </w:p>
        </w:tc>
        <w:tc>
          <w:tcPr>
            <w:tcW w:w="940" w:type="dxa"/>
            <w:noWrap/>
            <w:hideMark/>
          </w:tcPr>
          <w:p w14:paraId="5A6AA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48051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63A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D36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0F7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49055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01F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0B6E10E" w14:textId="77777777" w:rsidTr="00C36F3B">
        <w:trPr>
          <w:divId w:val="1099721499"/>
          <w:trHeight w:val="300"/>
        </w:trPr>
        <w:tc>
          <w:tcPr>
            <w:tcW w:w="846" w:type="dxa"/>
            <w:noWrap/>
            <w:hideMark/>
          </w:tcPr>
          <w:p w14:paraId="3CBC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6FAE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-31,96</w:t>
            </w:r>
          </w:p>
        </w:tc>
        <w:tc>
          <w:tcPr>
            <w:tcW w:w="1049" w:type="dxa"/>
            <w:noWrap/>
            <w:hideMark/>
          </w:tcPr>
          <w:p w14:paraId="52FB3A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B0E98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F7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54134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1870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5A3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0078F8C" w14:textId="77777777" w:rsidTr="00C36F3B">
        <w:trPr>
          <w:divId w:val="1099721499"/>
          <w:trHeight w:val="300"/>
        </w:trPr>
        <w:tc>
          <w:tcPr>
            <w:tcW w:w="846" w:type="dxa"/>
            <w:noWrap/>
            <w:hideMark/>
          </w:tcPr>
          <w:p w14:paraId="72E4AA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496EF2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049DE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CFC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0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30A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4A84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270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9E55CD4" w14:textId="77777777" w:rsidTr="00C36F3B">
        <w:trPr>
          <w:divId w:val="1099721499"/>
          <w:trHeight w:val="300"/>
        </w:trPr>
        <w:tc>
          <w:tcPr>
            <w:tcW w:w="846" w:type="dxa"/>
            <w:noWrap/>
            <w:hideMark/>
          </w:tcPr>
          <w:p w14:paraId="5D1AA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D470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-32,09</w:t>
            </w:r>
          </w:p>
        </w:tc>
        <w:tc>
          <w:tcPr>
            <w:tcW w:w="1049" w:type="dxa"/>
            <w:noWrap/>
            <w:hideMark/>
          </w:tcPr>
          <w:p w14:paraId="2DDD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CBF5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8767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8A2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B532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C468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EA35944" w14:textId="77777777" w:rsidTr="00C36F3B">
        <w:trPr>
          <w:divId w:val="1099721499"/>
          <w:trHeight w:val="300"/>
        </w:trPr>
        <w:tc>
          <w:tcPr>
            <w:tcW w:w="846" w:type="dxa"/>
            <w:noWrap/>
            <w:hideMark/>
          </w:tcPr>
          <w:p w14:paraId="7F271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1A1FCA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-32,07</w:t>
            </w:r>
          </w:p>
        </w:tc>
        <w:tc>
          <w:tcPr>
            <w:tcW w:w="1049" w:type="dxa"/>
            <w:noWrap/>
            <w:hideMark/>
          </w:tcPr>
          <w:p w14:paraId="50BAB9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7302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437A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B733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513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2D20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4BA3BC" w14:textId="77777777" w:rsidTr="00C36F3B">
        <w:trPr>
          <w:divId w:val="1099721499"/>
          <w:trHeight w:val="300"/>
        </w:trPr>
        <w:tc>
          <w:tcPr>
            <w:tcW w:w="846" w:type="dxa"/>
            <w:noWrap/>
            <w:hideMark/>
          </w:tcPr>
          <w:p w14:paraId="0BA47B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401119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6B19B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58C7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049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0AF5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58AB5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56A0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41EB654" w14:textId="77777777" w:rsidTr="00C36F3B">
        <w:trPr>
          <w:divId w:val="1099721499"/>
          <w:trHeight w:val="300"/>
        </w:trPr>
        <w:tc>
          <w:tcPr>
            <w:tcW w:w="846" w:type="dxa"/>
            <w:noWrap/>
            <w:hideMark/>
          </w:tcPr>
          <w:p w14:paraId="7BD51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9FCA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-31,97</w:t>
            </w:r>
          </w:p>
        </w:tc>
        <w:tc>
          <w:tcPr>
            <w:tcW w:w="1049" w:type="dxa"/>
            <w:noWrap/>
            <w:hideMark/>
          </w:tcPr>
          <w:p w14:paraId="2DBBCD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BB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B5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AE1A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D45B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B10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3E75B98" w14:textId="77777777" w:rsidTr="00C36F3B">
        <w:trPr>
          <w:divId w:val="1099721499"/>
          <w:trHeight w:val="300"/>
        </w:trPr>
        <w:tc>
          <w:tcPr>
            <w:tcW w:w="846" w:type="dxa"/>
            <w:noWrap/>
            <w:hideMark/>
          </w:tcPr>
          <w:p w14:paraId="19457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9AD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-31,98</w:t>
            </w:r>
          </w:p>
        </w:tc>
        <w:tc>
          <w:tcPr>
            <w:tcW w:w="1049" w:type="dxa"/>
            <w:noWrap/>
            <w:hideMark/>
          </w:tcPr>
          <w:p w14:paraId="1E7F56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1FB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14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7B05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F897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F317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764C32" w14:textId="77777777" w:rsidTr="00C36F3B">
        <w:trPr>
          <w:divId w:val="1099721499"/>
          <w:trHeight w:val="300"/>
        </w:trPr>
        <w:tc>
          <w:tcPr>
            <w:tcW w:w="846" w:type="dxa"/>
            <w:noWrap/>
            <w:hideMark/>
          </w:tcPr>
          <w:p w14:paraId="5DB19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0C82E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1AB242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A01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2F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6763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FB62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93586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8067BFA" w14:textId="77777777" w:rsidTr="00C36F3B">
        <w:trPr>
          <w:divId w:val="1099721499"/>
          <w:trHeight w:val="300"/>
        </w:trPr>
        <w:tc>
          <w:tcPr>
            <w:tcW w:w="846" w:type="dxa"/>
            <w:noWrap/>
            <w:hideMark/>
          </w:tcPr>
          <w:p w14:paraId="0655F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2AE337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9D55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BDBE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4A5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C8BB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4D3F1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EE24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1447FC" w14:textId="77777777" w:rsidTr="00C36F3B">
        <w:trPr>
          <w:divId w:val="1099721499"/>
          <w:trHeight w:val="300"/>
        </w:trPr>
        <w:tc>
          <w:tcPr>
            <w:tcW w:w="846" w:type="dxa"/>
            <w:noWrap/>
            <w:hideMark/>
          </w:tcPr>
          <w:p w14:paraId="6BCF05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01E7D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2CBFF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B0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5511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08615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0547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91D7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8E0E4C" w14:textId="77777777" w:rsidTr="00C36F3B">
        <w:trPr>
          <w:divId w:val="1099721499"/>
          <w:trHeight w:val="300"/>
        </w:trPr>
        <w:tc>
          <w:tcPr>
            <w:tcW w:w="846" w:type="dxa"/>
            <w:noWrap/>
            <w:hideMark/>
          </w:tcPr>
          <w:p w14:paraId="5F1A4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E04AA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64121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5B3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B4B8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1E4D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2A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87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857744" w14:textId="77777777" w:rsidTr="00C36F3B">
        <w:trPr>
          <w:divId w:val="1099721499"/>
          <w:trHeight w:val="300"/>
        </w:trPr>
        <w:tc>
          <w:tcPr>
            <w:tcW w:w="846" w:type="dxa"/>
            <w:noWrap/>
            <w:hideMark/>
          </w:tcPr>
          <w:p w14:paraId="41C73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34CD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06D34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918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0E25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B803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35A25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4F0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9A320D" w14:textId="77777777" w:rsidTr="00C36F3B">
        <w:trPr>
          <w:divId w:val="1099721499"/>
          <w:trHeight w:val="300"/>
        </w:trPr>
        <w:tc>
          <w:tcPr>
            <w:tcW w:w="846" w:type="dxa"/>
            <w:noWrap/>
            <w:hideMark/>
          </w:tcPr>
          <w:p w14:paraId="063D4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9062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7C1810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3C0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2033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731C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5269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71B0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46246F1" w14:textId="77777777" w:rsidTr="00C36F3B">
        <w:trPr>
          <w:divId w:val="1099721499"/>
          <w:trHeight w:val="300"/>
        </w:trPr>
        <w:tc>
          <w:tcPr>
            <w:tcW w:w="846" w:type="dxa"/>
            <w:noWrap/>
            <w:hideMark/>
          </w:tcPr>
          <w:p w14:paraId="557EDF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7F534B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398B77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6745E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303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28F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3144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E62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B9C5F9" w14:textId="77777777" w:rsidTr="00C36F3B">
        <w:trPr>
          <w:divId w:val="1099721499"/>
          <w:trHeight w:val="300"/>
        </w:trPr>
        <w:tc>
          <w:tcPr>
            <w:tcW w:w="846" w:type="dxa"/>
            <w:noWrap/>
            <w:hideMark/>
          </w:tcPr>
          <w:p w14:paraId="59486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49160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6C6F6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090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22C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9FF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CF52A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737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E6D39BE" w14:textId="77777777" w:rsidTr="00C36F3B">
        <w:trPr>
          <w:divId w:val="1099721499"/>
          <w:trHeight w:val="300"/>
        </w:trPr>
        <w:tc>
          <w:tcPr>
            <w:tcW w:w="846" w:type="dxa"/>
            <w:noWrap/>
            <w:hideMark/>
          </w:tcPr>
          <w:p w14:paraId="00ECD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19551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F6DC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0B55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DDB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5840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9E46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FA1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513EBE1" w14:textId="77777777" w:rsidTr="00C36F3B">
        <w:trPr>
          <w:divId w:val="1099721499"/>
          <w:trHeight w:val="300"/>
        </w:trPr>
        <w:tc>
          <w:tcPr>
            <w:tcW w:w="846" w:type="dxa"/>
            <w:noWrap/>
            <w:hideMark/>
          </w:tcPr>
          <w:p w14:paraId="3F4D36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0324A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74625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3E0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664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9E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922CC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11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F303339" w14:textId="77777777" w:rsidTr="00C36F3B">
        <w:trPr>
          <w:divId w:val="1099721499"/>
          <w:trHeight w:val="300"/>
        </w:trPr>
        <w:tc>
          <w:tcPr>
            <w:tcW w:w="846" w:type="dxa"/>
            <w:noWrap/>
            <w:hideMark/>
          </w:tcPr>
          <w:p w14:paraId="084CE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9128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261E5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417D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B56F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8935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E01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D36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526001" w14:textId="77777777" w:rsidTr="00C36F3B">
        <w:trPr>
          <w:divId w:val="1099721499"/>
          <w:trHeight w:val="300"/>
        </w:trPr>
        <w:tc>
          <w:tcPr>
            <w:tcW w:w="846" w:type="dxa"/>
            <w:noWrap/>
            <w:hideMark/>
          </w:tcPr>
          <w:p w14:paraId="3729E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D8BF3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5D0B34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1ECC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DEC7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89A1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F023F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44D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C989198" w14:textId="77777777" w:rsidTr="00C36F3B">
        <w:trPr>
          <w:divId w:val="1099721499"/>
          <w:trHeight w:val="300"/>
        </w:trPr>
        <w:tc>
          <w:tcPr>
            <w:tcW w:w="846" w:type="dxa"/>
            <w:noWrap/>
            <w:hideMark/>
          </w:tcPr>
          <w:p w14:paraId="4639F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81B3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07FB5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F5BF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376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CCB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3841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E01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0AAC4F" w14:textId="77777777" w:rsidTr="00C36F3B">
        <w:trPr>
          <w:divId w:val="1099721499"/>
          <w:trHeight w:val="300"/>
        </w:trPr>
        <w:tc>
          <w:tcPr>
            <w:tcW w:w="846" w:type="dxa"/>
            <w:noWrap/>
            <w:hideMark/>
          </w:tcPr>
          <w:p w14:paraId="04165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6935CA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FAFC9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D0D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777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099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1733C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E89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1DCD3BC" w14:textId="77777777" w:rsidTr="00C36F3B">
        <w:trPr>
          <w:divId w:val="1099721499"/>
          <w:trHeight w:val="300"/>
        </w:trPr>
        <w:tc>
          <w:tcPr>
            <w:tcW w:w="846" w:type="dxa"/>
            <w:noWrap/>
            <w:hideMark/>
          </w:tcPr>
          <w:p w14:paraId="1180F8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BC5D5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0FA88E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07C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E426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AFB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A5AA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31D9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2AC37C0" w14:textId="77777777" w:rsidTr="00C36F3B">
        <w:trPr>
          <w:divId w:val="1099721499"/>
          <w:trHeight w:val="300"/>
        </w:trPr>
        <w:tc>
          <w:tcPr>
            <w:tcW w:w="846" w:type="dxa"/>
            <w:noWrap/>
            <w:hideMark/>
          </w:tcPr>
          <w:p w14:paraId="3FB3B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C227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021807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EDBC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5F66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D6B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C1B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CDA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D9722D1" w14:textId="77777777" w:rsidTr="00C36F3B">
        <w:trPr>
          <w:divId w:val="1099721499"/>
          <w:trHeight w:val="300"/>
        </w:trPr>
        <w:tc>
          <w:tcPr>
            <w:tcW w:w="846" w:type="dxa"/>
            <w:noWrap/>
            <w:hideMark/>
          </w:tcPr>
          <w:p w14:paraId="73E36C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76CC53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17B7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3210C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DDD9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EF7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057F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C0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066DDF3" w14:textId="77777777" w:rsidTr="00C36F3B">
        <w:trPr>
          <w:divId w:val="1099721499"/>
          <w:trHeight w:val="300"/>
        </w:trPr>
        <w:tc>
          <w:tcPr>
            <w:tcW w:w="846" w:type="dxa"/>
            <w:noWrap/>
            <w:hideMark/>
          </w:tcPr>
          <w:p w14:paraId="7A1F7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23BDC0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417BE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65D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44C4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3826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5284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EF82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D09A31" w14:textId="77777777" w:rsidTr="00C36F3B">
        <w:trPr>
          <w:divId w:val="1099721499"/>
          <w:trHeight w:val="300"/>
        </w:trPr>
        <w:tc>
          <w:tcPr>
            <w:tcW w:w="846" w:type="dxa"/>
            <w:noWrap/>
            <w:hideMark/>
          </w:tcPr>
          <w:p w14:paraId="655D97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28B1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3D14F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969F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908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3F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7885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ABE7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7BF8F0" w14:textId="77777777" w:rsidTr="00C36F3B">
        <w:trPr>
          <w:divId w:val="1099721499"/>
          <w:trHeight w:val="300"/>
        </w:trPr>
        <w:tc>
          <w:tcPr>
            <w:tcW w:w="846" w:type="dxa"/>
            <w:noWrap/>
            <w:hideMark/>
          </w:tcPr>
          <w:p w14:paraId="45B81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1A6F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3DD179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39FF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FEE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994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7531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F559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1083EE" w14:textId="77777777" w:rsidTr="00C36F3B">
        <w:trPr>
          <w:divId w:val="1099721499"/>
          <w:trHeight w:val="300"/>
        </w:trPr>
        <w:tc>
          <w:tcPr>
            <w:tcW w:w="846" w:type="dxa"/>
            <w:noWrap/>
            <w:hideMark/>
          </w:tcPr>
          <w:p w14:paraId="0C09D0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F88E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731B3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8B1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748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82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B0A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A656D" w14:textId="77777777" w:rsidTr="00C36F3B">
        <w:trPr>
          <w:divId w:val="1099721499"/>
          <w:trHeight w:val="300"/>
        </w:trPr>
        <w:tc>
          <w:tcPr>
            <w:tcW w:w="846" w:type="dxa"/>
            <w:noWrap/>
            <w:hideMark/>
          </w:tcPr>
          <w:p w14:paraId="35A1E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03BB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2E21D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2AE5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8E1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587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B0B65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C8A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95E3C3" w14:textId="77777777" w:rsidTr="00C36F3B">
        <w:trPr>
          <w:divId w:val="1099721499"/>
          <w:trHeight w:val="300"/>
        </w:trPr>
        <w:tc>
          <w:tcPr>
            <w:tcW w:w="846" w:type="dxa"/>
            <w:noWrap/>
            <w:hideMark/>
          </w:tcPr>
          <w:p w14:paraId="04F1F4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14F9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7560A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825F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C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525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ADF4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324B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4586A5" w14:textId="77777777" w:rsidTr="00C36F3B">
        <w:trPr>
          <w:divId w:val="1099721499"/>
          <w:trHeight w:val="300"/>
        </w:trPr>
        <w:tc>
          <w:tcPr>
            <w:tcW w:w="846" w:type="dxa"/>
            <w:noWrap/>
            <w:hideMark/>
          </w:tcPr>
          <w:p w14:paraId="604F6E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62487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115A22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E6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15A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0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644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999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AC146A4" w14:textId="77777777" w:rsidTr="00C36F3B">
        <w:trPr>
          <w:divId w:val="1099721499"/>
          <w:trHeight w:val="300"/>
        </w:trPr>
        <w:tc>
          <w:tcPr>
            <w:tcW w:w="846" w:type="dxa"/>
            <w:noWrap/>
            <w:hideMark/>
          </w:tcPr>
          <w:p w14:paraId="394B5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A12C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5D3766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6339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973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22A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9A1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54E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2E9F186" w14:textId="77777777" w:rsidTr="00C36F3B">
        <w:trPr>
          <w:divId w:val="1099721499"/>
          <w:trHeight w:val="300"/>
        </w:trPr>
        <w:tc>
          <w:tcPr>
            <w:tcW w:w="846" w:type="dxa"/>
            <w:noWrap/>
            <w:hideMark/>
          </w:tcPr>
          <w:p w14:paraId="73BFDF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2DB63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557EAD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DDE6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D3B3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BD7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5F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E68E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987901C" w14:textId="77777777" w:rsidTr="00C36F3B">
        <w:trPr>
          <w:divId w:val="1099721499"/>
          <w:trHeight w:val="300"/>
        </w:trPr>
        <w:tc>
          <w:tcPr>
            <w:tcW w:w="846" w:type="dxa"/>
            <w:noWrap/>
            <w:hideMark/>
          </w:tcPr>
          <w:p w14:paraId="43E38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AE95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35123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D22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6BF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2CE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F1D42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0D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8D7719" w14:textId="77777777" w:rsidTr="00C36F3B">
        <w:trPr>
          <w:divId w:val="1099721499"/>
          <w:trHeight w:val="300"/>
        </w:trPr>
        <w:tc>
          <w:tcPr>
            <w:tcW w:w="846" w:type="dxa"/>
            <w:noWrap/>
            <w:hideMark/>
          </w:tcPr>
          <w:p w14:paraId="00B044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55158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1CC09B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29EC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6A9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886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1C663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DAD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8FA2C1" w14:textId="77777777" w:rsidTr="00C36F3B">
        <w:trPr>
          <w:divId w:val="1099721499"/>
          <w:trHeight w:val="300"/>
        </w:trPr>
        <w:tc>
          <w:tcPr>
            <w:tcW w:w="846" w:type="dxa"/>
            <w:noWrap/>
            <w:hideMark/>
          </w:tcPr>
          <w:p w14:paraId="211EE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3AC287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53DD7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78D8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12F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3C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DE472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FB1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AEF1D03" w14:textId="77777777" w:rsidTr="00C36F3B">
        <w:trPr>
          <w:divId w:val="1099721499"/>
          <w:trHeight w:val="300"/>
        </w:trPr>
        <w:tc>
          <w:tcPr>
            <w:tcW w:w="846" w:type="dxa"/>
            <w:noWrap/>
            <w:hideMark/>
          </w:tcPr>
          <w:p w14:paraId="54639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0B9A95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445B6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8772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3D96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C414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4F9F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A84F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7D6C7F" w14:textId="77777777" w:rsidTr="00C36F3B">
        <w:trPr>
          <w:divId w:val="1099721499"/>
          <w:trHeight w:val="300"/>
        </w:trPr>
        <w:tc>
          <w:tcPr>
            <w:tcW w:w="846" w:type="dxa"/>
            <w:noWrap/>
            <w:hideMark/>
          </w:tcPr>
          <w:p w14:paraId="7238FF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FA97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311F8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717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55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116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D80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79B0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6251AE" w14:textId="77777777" w:rsidTr="00C36F3B">
        <w:trPr>
          <w:divId w:val="1099721499"/>
          <w:trHeight w:val="300"/>
        </w:trPr>
        <w:tc>
          <w:tcPr>
            <w:tcW w:w="846" w:type="dxa"/>
            <w:noWrap/>
            <w:hideMark/>
          </w:tcPr>
          <w:p w14:paraId="64B7FB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149CC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072BD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E8E5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B67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1DE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D783D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36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43629F0" w14:textId="77777777" w:rsidTr="00C36F3B">
        <w:trPr>
          <w:divId w:val="1099721499"/>
          <w:trHeight w:val="300"/>
        </w:trPr>
        <w:tc>
          <w:tcPr>
            <w:tcW w:w="846" w:type="dxa"/>
            <w:noWrap/>
            <w:hideMark/>
          </w:tcPr>
          <w:p w14:paraId="71E451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F206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8C5F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CA0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A616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B5E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39B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287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5A3A50" w14:textId="77777777" w:rsidTr="00C36F3B">
        <w:trPr>
          <w:divId w:val="1099721499"/>
          <w:trHeight w:val="300"/>
        </w:trPr>
        <w:tc>
          <w:tcPr>
            <w:tcW w:w="846" w:type="dxa"/>
            <w:noWrap/>
            <w:hideMark/>
          </w:tcPr>
          <w:p w14:paraId="7CF38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6C15F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637D2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DE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D8D6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98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28E4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199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B150587" w14:textId="77777777" w:rsidTr="00C36F3B">
        <w:trPr>
          <w:divId w:val="1099721499"/>
          <w:trHeight w:val="300"/>
        </w:trPr>
        <w:tc>
          <w:tcPr>
            <w:tcW w:w="846" w:type="dxa"/>
            <w:noWrap/>
            <w:hideMark/>
          </w:tcPr>
          <w:p w14:paraId="1C7BE7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8693A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7E9AF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AFBF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019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20F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8C7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45C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F11625A" w14:textId="77777777" w:rsidTr="00C36F3B">
        <w:trPr>
          <w:divId w:val="1099721499"/>
          <w:trHeight w:val="300"/>
        </w:trPr>
        <w:tc>
          <w:tcPr>
            <w:tcW w:w="846" w:type="dxa"/>
            <w:noWrap/>
            <w:hideMark/>
          </w:tcPr>
          <w:p w14:paraId="0081D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0EFE8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EABD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2A8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917C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69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29F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2734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24A691" w14:textId="77777777" w:rsidTr="00C36F3B">
        <w:trPr>
          <w:divId w:val="1099721499"/>
          <w:trHeight w:val="300"/>
        </w:trPr>
        <w:tc>
          <w:tcPr>
            <w:tcW w:w="846" w:type="dxa"/>
            <w:noWrap/>
            <w:hideMark/>
          </w:tcPr>
          <w:p w14:paraId="38F6E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73E9AF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70948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3A9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C9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287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3940E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EC1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41C6E0" w14:textId="77777777" w:rsidTr="00C36F3B">
        <w:trPr>
          <w:divId w:val="1099721499"/>
          <w:trHeight w:val="300"/>
        </w:trPr>
        <w:tc>
          <w:tcPr>
            <w:tcW w:w="846" w:type="dxa"/>
            <w:noWrap/>
            <w:hideMark/>
          </w:tcPr>
          <w:p w14:paraId="7E16DC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E08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3222B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0F0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853F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F4B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6E51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32A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F0B1F8" w14:textId="77777777" w:rsidTr="00C36F3B">
        <w:trPr>
          <w:divId w:val="1099721499"/>
          <w:trHeight w:val="300"/>
        </w:trPr>
        <w:tc>
          <w:tcPr>
            <w:tcW w:w="846" w:type="dxa"/>
            <w:noWrap/>
            <w:hideMark/>
          </w:tcPr>
          <w:p w14:paraId="45773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AC3D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154515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658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A62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8983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7EB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92C0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B3448D" w14:textId="77777777" w:rsidTr="00C36F3B">
        <w:trPr>
          <w:divId w:val="1099721499"/>
          <w:trHeight w:val="300"/>
        </w:trPr>
        <w:tc>
          <w:tcPr>
            <w:tcW w:w="846" w:type="dxa"/>
            <w:noWrap/>
            <w:hideMark/>
          </w:tcPr>
          <w:p w14:paraId="7CE83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287CB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-32,23</w:t>
            </w:r>
          </w:p>
        </w:tc>
        <w:tc>
          <w:tcPr>
            <w:tcW w:w="1049" w:type="dxa"/>
            <w:noWrap/>
            <w:hideMark/>
          </w:tcPr>
          <w:p w14:paraId="5E8DF5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13DF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668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866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9C7C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9E23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4CA660" w14:textId="77777777" w:rsidTr="00C36F3B">
        <w:trPr>
          <w:divId w:val="1099721499"/>
          <w:trHeight w:val="300"/>
        </w:trPr>
        <w:tc>
          <w:tcPr>
            <w:tcW w:w="846" w:type="dxa"/>
            <w:noWrap/>
            <w:hideMark/>
          </w:tcPr>
          <w:p w14:paraId="48598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E064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273D2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6E21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18B5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E49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FC73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197F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0DC5B1" w14:textId="77777777" w:rsidTr="00C36F3B">
        <w:trPr>
          <w:divId w:val="1099721499"/>
          <w:trHeight w:val="300"/>
        </w:trPr>
        <w:tc>
          <w:tcPr>
            <w:tcW w:w="846" w:type="dxa"/>
            <w:noWrap/>
            <w:hideMark/>
          </w:tcPr>
          <w:p w14:paraId="689762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2A1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B3B3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5DB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F5E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2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8A1F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9C44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3A9F3E" w14:textId="77777777" w:rsidTr="00C36F3B">
        <w:trPr>
          <w:divId w:val="1099721499"/>
          <w:trHeight w:val="300"/>
        </w:trPr>
        <w:tc>
          <w:tcPr>
            <w:tcW w:w="846" w:type="dxa"/>
            <w:noWrap/>
            <w:hideMark/>
          </w:tcPr>
          <w:p w14:paraId="5865DF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74022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265AB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179C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EC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D17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8713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9630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C788F9D" w14:textId="77777777" w:rsidTr="00C36F3B">
        <w:trPr>
          <w:divId w:val="1099721499"/>
          <w:trHeight w:val="300"/>
        </w:trPr>
        <w:tc>
          <w:tcPr>
            <w:tcW w:w="846" w:type="dxa"/>
            <w:noWrap/>
            <w:hideMark/>
          </w:tcPr>
          <w:p w14:paraId="41FB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A1553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1F2EFC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9B9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6222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CEF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D91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75A6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86A27E" w14:textId="77777777" w:rsidTr="00C36F3B">
        <w:trPr>
          <w:divId w:val="1099721499"/>
          <w:trHeight w:val="300"/>
        </w:trPr>
        <w:tc>
          <w:tcPr>
            <w:tcW w:w="846" w:type="dxa"/>
            <w:noWrap/>
            <w:hideMark/>
          </w:tcPr>
          <w:p w14:paraId="682A5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3C957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4CEE8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5BDE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6E18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CA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C339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AE9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39C86D" w14:textId="77777777" w:rsidTr="00C36F3B">
        <w:trPr>
          <w:divId w:val="1099721499"/>
          <w:trHeight w:val="300"/>
        </w:trPr>
        <w:tc>
          <w:tcPr>
            <w:tcW w:w="846" w:type="dxa"/>
            <w:noWrap/>
            <w:hideMark/>
          </w:tcPr>
          <w:p w14:paraId="721497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F5F7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9163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D9D3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924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959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AD6E6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1EE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96834D1" w14:textId="77777777" w:rsidTr="00C36F3B">
        <w:trPr>
          <w:divId w:val="1099721499"/>
          <w:trHeight w:val="300"/>
        </w:trPr>
        <w:tc>
          <w:tcPr>
            <w:tcW w:w="846" w:type="dxa"/>
            <w:noWrap/>
            <w:hideMark/>
          </w:tcPr>
          <w:p w14:paraId="16CAED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2104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6AF87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6DEB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235C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98D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DBFF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7A3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A9C9AE3" w14:textId="77777777" w:rsidTr="00C36F3B">
        <w:trPr>
          <w:divId w:val="1099721499"/>
          <w:trHeight w:val="300"/>
        </w:trPr>
        <w:tc>
          <w:tcPr>
            <w:tcW w:w="846" w:type="dxa"/>
            <w:noWrap/>
            <w:hideMark/>
          </w:tcPr>
          <w:p w14:paraId="2DBF2E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58C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C1D27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808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CC2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D15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8F2D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4686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081AD3E" w14:textId="77777777" w:rsidTr="00C36F3B">
        <w:trPr>
          <w:divId w:val="1099721499"/>
          <w:trHeight w:val="300"/>
        </w:trPr>
        <w:tc>
          <w:tcPr>
            <w:tcW w:w="846" w:type="dxa"/>
            <w:noWrap/>
            <w:hideMark/>
          </w:tcPr>
          <w:p w14:paraId="54E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6DA07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55629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15E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EF41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BA6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6616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9587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492B4A" w14:textId="77777777" w:rsidTr="00C36F3B">
        <w:trPr>
          <w:divId w:val="1099721499"/>
          <w:trHeight w:val="300"/>
        </w:trPr>
        <w:tc>
          <w:tcPr>
            <w:tcW w:w="846" w:type="dxa"/>
            <w:noWrap/>
            <w:hideMark/>
          </w:tcPr>
          <w:p w14:paraId="19DFF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4021B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-32,24</w:t>
            </w:r>
          </w:p>
        </w:tc>
        <w:tc>
          <w:tcPr>
            <w:tcW w:w="1049" w:type="dxa"/>
            <w:noWrap/>
            <w:hideMark/>
          </w:tcPr>
          <w:p w14:paraId="68220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D4BC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FF45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0AE7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66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600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4424F4" w14:textId="77777777" w:rsidTr="00C36F3B">
        <w:trPr>
          <w:divId w:val="1099721499"/>
          <w:trHeight w:val="300"/>
        </w:trPr>
        <w:tc>
          <w:tcPr>
            <w:tcW w:w="846" w:type="dxa"/>
            <w:noWrap/>
            <w:hideMark/>
          </w:tcPr>
          <w:p w14:paraId="420EAC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804E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7FDDCD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23A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94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FC92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A96A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16AB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BB4122" w14:textId="77777777" w:rsidTr="00C36F3B">
        <w:trPr>
          <w:divId w:val="1099721499"/>
          <w:trHeight w:val="300"/>
        </w:trPr>
        <w:tc>
          <w:tcPr>
            <w:tcW w:w="846" w:type="dxa"/>
            <w:noWrap/>
            <w:hideMark/>
          </w:tcPr>
          <w:p w14:paraId="724A5B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29B302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-32,59</w:t>
            </w:r>
          </w:p>
        </w:tc>
        <w:tc>
          <w:tcPr>
            <w:tcW w:w="1049" w:type="dxa"/>
            <w:noWrap/>
            <w:hideMark/>
          </w:tcPr>
          <w:p w14:paraId="53649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1A0E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A461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42A2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651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4A70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DB5FE77" w14:textId="77777777" w:rsidTr="00C36F3B">
        <w:trPr>
          <w:divId w:val="1099721499"/>
          <w:trHeight w:val="300"/>
        </w:trPr>
        <w:tc>
          <w:tcPr>
            <w:tcW w:w="846" w:type="dxa"/>
            <w:noWrap/>
            <w:hideMark/>
          </w:tcPr>
          <w:p w14:paraId="1DBE6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2C300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-32,99</w:t>
            </w:r>
          </w:p>
        </w:tc>
        <w:tc>
          <w:tcPr>
            <w:tcW w:w="1049" w:type="dxa"/>
            <w:noWrap/>
            <w:hideMark/>
          </w:tcPr>
          <w:p w14:paraId="49517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BA4C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289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8AD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36FB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A96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F1EDB3" w14:textId="77777777" w:rsidTr="00C36F3B">
        <w:trPr>
          <w:divId w:val="1099721499"/>
          <w:trHeight w:val="300"/>
        </w:trPr>
        <w:tc>
          <w:tcPr>
            <w:tcW w:w="846" w:type="dxa"/>
            <w:noWrap/>
            <w:hideMark/>
          </w:tcPr>
          <w:p w14:paraId="29F0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97C18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-33,44</w:t>
            </w:r>
          </w:p>
        </w:tc>
        <w:tc>
          <w:tcPr>
            <w:tcW w:w="1049" w:type="dxa"/>
            <w:noWrap/>
            <w:hideMark/>
          </w:tcPr>
          <w:p w14:paraId="28C36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4D7B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B9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33E6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3129C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1064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1AD9DCB" w14:textId="77777777" w:rsidTr="00C36F3B">
        <w:trPr>
          <w:divId w:val="1099721499"/>
          <w:trHeight w:val="300"/>
        </w:trPr>
        <w:tc>
          <w:tcPr>
            <w:tcW w:w="846" w:type="dxa"/>
            <w:noWrap/>
            <w:hideMark/>
          </w:tcPr>
          <w:p w14:paraId="6B38C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7CD4DE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-33,85</w:t>
            </w:r>
          </w:p>
        </w:tc>
        <w:tc>
          <w:tcPr>
            <w:tcW w:w="1049" w:type="dxa"/>
            <w:noWrap/>
            <w:hideMark/>
          </w:tcPr>
          <w:p w14:paraId="0D5FC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2DB677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07E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5AE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4719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920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9481A1" w14:textId="77777777" w:rsidTr="00C36F3B">
        <w:trPr>
          <w:divId w:val="1099721499"/>
          <w:trHeight w:val="300"/>
        </w:trPr>
        <w:tc>
          <w:tcPr>
            <w:tcW w:w="846" w:type="dxa"/>
            <w:noWrap/>
            <w:hideMark/>
          </w:tcPr>
          <w:p w14:paraId="5C8B6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6BA83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-34,15</w:t>
            </w:r>
          </w:p>
        </w:tc>
        <w:tc>
          <w:tcPr>
            <w:tcW w:w="1049" w:type="dxa"/>
            <w:noWrap/>
            <w:hideMark/>
          </w:tcPr>
          <w:p w14:paraId="2E4FA8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FDE2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F56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752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9CBA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3E1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66F9F6" w14:textId="77777777" w:rsidTr="00C36F3B">
        <w:trPr>
          <w:divId w:val="1099721499"/>
          <w:trHeight w:val="300"/>
        </w:trPr>
        <w:tc>
          <w:tcPr>
            <w:tcW w:w="846" w:type="dxa"/>
            <w:noWrap/>
            <w:hideMark/>
          </w:tcPr>
          <w:p w14:paraId="583DD3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23,04</w:t>
            </w:r>
          </w:p>
        </w:tc>
        <w:tc>
          <w:tcPr>
            <w:tcW w:w="940" w:type="dxa"/>
            <w:noWrap/>
            <w:hideMark/>
          </w:tcPr>
          <w:p w14:paraId="56F089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-34,28</w:t>
            </w:r>
          </w:p>
        </w:tc>
        <w:tc>
          <w:tcPr>
            <w:tcW w:w="1049" w:type="dxa"/>
            <w:noWrap/>
            <w:hideMark/>
          </w:tcPr>
          <w:p w14:paraId="64D3C7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906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CB8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A97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391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556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8691DFB" w14:textId="77777777" w:rsidTr="00C36F3B">
        <w:trPr>
          <w:divId w:val="1099721499"/>
          <w:trHeight w:val="300"/>
        </w:trPr>
        <w:tc>
          <w:tcPr>
            <w:tcW w:w="846" w:type="dxa"/>
            <w:noWrap/>
            <w:hideMark/>
          </w:tcPr>
          <w:p w14:paraId="36900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DA4A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-34,22</w:t>
            </w:r>
          </w:p>
        </w:tc>
        <w:tc>
          <w:tcPr>
            <w:tcW w:w="1049" w:type="dxa"/>
            <w:noWrap/>
            <w:hideMark/>
          </w:tcPr>
          <w:p w14:paraId="40CDA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C97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66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A023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328F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F8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A61CFD" w14:textId="77777777" w:rsidTr="00C36F3B">
        <w:trPr>
          <w:divId w:val="1099721499"/>
          <w:trHeight w:val="300"/>
        </w:trPr>
        <w:tc>
          <w:tcPr>
            <w:tcW w:w="846" w:type="dxa"/>
            <w:noWrap/>
            <w:hideMark/>
          </w:tcPr>
          <w:p w14:paraId="23B01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23,11</w:t>
            </w:r>
          </w:p>
        </w:tc>
        <w:tc>
          <w:tcPr>
            <w:tcW w:w="940" w:type="dxa"/>
            <w:noWrap/>
            <w:hideMark/>
          </w:tcPr>
          <w:p w14:paraId="35E04B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-34,13</w:t>
            </w:r>
          </w:p>
        </w:tc>
        <w:tc>
          <w:tcPr>
            <w:tcW w:w="1049" w:type="dxa"/>
            <w:noWrap/>
            <w:hideMark/>
          </w:tcPr>
          <w:p w14:paraId="78AE1D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B85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29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A08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9BE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2A5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FDD035" w14:textId="77777777" w:rsidTr="00C36F3B">
        <w:trPr>
          <w:divId w:val="1099721499"/>
          <w:trHeight w:val="300"/>
        </w:trPr>
        <w:tc>
          <w:tcPr>
            <w:tcW w:w="846" w:type="dxa"/>
            <w:noWrap/>
            <w:hideMark/>
          </w:tcPr>
          <w:p w14:paraId="7DB2C9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EF8C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39ACA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FB293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DDDA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273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E8A3B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19F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792FF8" w14:textId="77777777" w:rsidTr="00C36F3B">
        <w:trPr>
          <w:divId w:val="1099721499"/>
          <w:trHeight w:val="300"/>
        </w:trPr>
        <w:tc>
          <w:tcPr>
            <w:tcW w:w="846" w:type="dxa"/>
            <w:noWrap/>
            <w:hideMark/>
          </w:tcPr>
          <w:p w14:paraId="3F295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23,07</w:t>
            </w:r>
          </w:p>
        </w:tc>
        <w:tc>
          <w:tcPr>
            <w:tcW w:w="940" w:type="dxa"/>
            <w:noWrap/>
            <w:hideMark/>
          </w:tcPr>
          <w:p w14:paraId="2FEEE1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-34,07</w:t>
            </w:r>
          </w:p>
        </w:tc>
        <w:tc>
          <w:tcPr>
            <w:tcW w:w="1049" w:type="dxa"/>
            <w:noWrap/>
            <w:hideMark/>
          </w:tcPr>
          <w:p w14:paraId="7A3B6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3584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ACB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4C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4D68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62084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B625C7" w14:textId="77777777" w:rsidTr="00C36F3B">
        <w:trPr>
          <w:divId w:val="1099721499"/>
          <w:trHeight w:val="300"/>
        </w:trPr>
        <w:tc>
          <w:tcPr>
            <w:tcW w:w="846" w:type="dxa"/>
            <w:noWrap/>
            <w:hideMark/>
          </w:tcPr>
          <w:p w14:paraId="2C31F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131D80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-33,98</w:t>
            </w:r>
          </w:p>
        </w:tc>
        <w:tc>
          <w:tcPr>
            <w:tcW w:w="1049" w:type="dxa"/>
            <w:noWrap/>
            <w:hideMark/>
          </w:tcPr>
          <w:p w14:paraId="6DCE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618F2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146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8BB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74D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BC1D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6B6B7F6" w14:textId="77777777" w:rsidTr="00C36F3B">
        <w:trPr>
          <w:divId w:val="1099721499"/>
          <w:trHeight w:val="300"/>
        </w:trPr>
        <w:tc>
          <w:tcPr>
            <w:tcW w:w="846" w:type="dxa"/>
            <w:noWrap/>
            <w:hideMark/>
          </w:tcPr>
          <w:p w14:paraId="20D3EB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7D0DE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-33,86</w:t>
            </w:r>
          </w:p>
        </w:tc>
        <w:tc>
          <w:tcPr>
            <w:tcW w:w="1049" w:type="dxa"/>
            <w:noWrap/>
            <w:hideMark/>
          </w:tcPr>
          <w:p w14:paraId="1989DB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58B30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3E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94C8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8CCF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5C5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3BC26AD" w14:textId="77777777" w:rsidTr="00C36F3B">
        <w:trPr>
          <w:divId w:val="1099721499"/>
          <w:trHeight w:val="300"/>
        </w:trPr>
        <w:tc>
          <w:tcPr>
            <w:tcW w:w="846" w:type="dxa"/>
            <w:noWrap/>
            <w:hideMark/>
          </w:tcPr>
          <w:p w14:paraId="4ABC1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2D2A5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-33,67</w:t>
            </w:r>
          </w:p>
        </w:tc>
        <w:tc>
          <w:tcPr>
            <w:tcW w:w="1049" w:type="dxa"/>
            <w:noWrap/>
            <w:hideMark/>
          </w:tcPr>
          <w:p w14:paraId="4C6F9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0633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F6FF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A91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9CB2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702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FB50790" w14:textId="77777777" w:rsidTr="00C36F3B">
        <w:trPr>
          <w:divId w:val="1099721499"/>
          <w:trHeight w:val="300"/>
        </w:trPr>
        <w:tc>
          <w:tcPr>
            <w:tcW w:w="846" w:type="dxa"/>
            <w:noWrap/>
            <w:hideMark/>
          </w:tcPr>
          <w:p w14:paraId="5424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23,03</w:t>
            </w:r>
          </w:p>
        </w:tc>
        <w:tc>
          <w:tcPr>
            <w:tcW w:w="940" w:type="dxa"/>
            <w:noWrap/>
            <w:hideMark/>
          </w:tcPr>
          <w:p w14:paraId="1A29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-33,36</w:t>
            </w:r>
          </w:p>
        </w:tc>
        <w:tc>
          <w:tcPr>
            <w:tcW w:w="1049" w:type="dxa"/>
            <w:noWrap/>
            <w:hideMark/>
          </w:tcPr>
          <w:p w14:paraId="4D9621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38EBE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3200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411C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DC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9D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EB00A8D" w14:textId="77777777" w:rsidTr="00C36F3B">
        <w:trPr>
          <w:divId w:val="1099721499"/>
          <w:trHeight w:val="300"/>
        </w:trPr>
        <w:tc>
          <w:tcPr>
            <w:tcW w:w="846" w:type="dxa"/>
            <w:noWrap/>
            <w:hideMark/>
          </w:tcPr>
          <w:p w14:paraId="7EEFDC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52DDB0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-33,05</w:t>
            </w:r>
          </w:p>
        </w:tc>
        <w:tc>
          <w:tcPr>
            <w:tcW w:w="1049" w:type="dxa"/>
            <w:noWrap/>
            <w:hideMark/>
          </w:tcPr>
          <w:p w14:paraId="1DD7E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4E3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FE3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B56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3A4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FCEA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5F498EB" w14:textId="77777777" w:rsidTr="00C36F3B">
        <w:trPr>
          <w:divId w:val="1099721499"/>
          <w:trHeight w:val="300"/>
        </w:trPr>
        <w:tc>
          <w:tcPr>
            <w:tcW w:w="846" w:type="dxa"/>
            <w:noWrap/>
            <w:hideMark/>
          </w:tcPr>
          <w:p w14:paraId="02918D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24DC1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-32,84</w:t>
            </w:r>
          </w:p>
        </w:tc>
        <w:tc>
          <w:tcPr>
            <w:tcW w:w="1049" w:type="dxa"/>
            <w:noWrap/>
            <w:hideMark/>
          </w:tcPr>
          <w:p w14:paraId="2B31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181ED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656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572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2623EC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249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2D5072D" w14:textId="77777777" w:rsidTr="00C36F3B">
        <w:trPr>
          <w:divId w:val="1099721499"/>
          <w:trHeight w:val="300"/>
        </w:trPr>
        <w:tc>
          <w:tcPr>
            <w:tcW w:w="846" w:type="dxa"/>
            <w:noWrap/>
            <w:hideMark/>
          </w:tcPr>
          <w:p w14:paraId="239B57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973B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-32,80</w:t>
            </w:r>
          </w:p>
        </w:tc>
        <w:tc>
          <w:tcPr>
            <w:tcW w:w="1049" w:type="dxa"/>
            <w:noWrap/>
            <w:hideMark/>
          </w:tcPr>
          <w:p w14:paraId="07141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410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0EC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D8E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D783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EF66F5" w14:textId="77777777" w:rsidTr="00C36F3B">
        <w:trPr>
          <w:divId w:val="1099721499"/>
          <w:trHeight w:val="300"/>
        </w:trPr>
        <w:tc>
          <w:tcPr>
            <w:tcW w:w="846" w:type="dxa"/>
            <w:noWrap/>
            <w:hideMark/>
          </w:tcPr>
          <w:p w14:paraId="51811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0CB4A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-32,65</w:t>
            </w:r>
          </w:p>
        </w:tc>
        <w:tc>
          <w:tcPr>
            <w:tcW w:w="1049" w:type="dxa"/>
            <w:noWrap/>
            <w:hideMark/>
          </w:tcPr>
          <w:p w14:paraId="71E8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C99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020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D860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EC4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28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2C4B97" w14:textId="77777777" w:rsidTr="00C36F3B">
        <w:trPr>
          <w:divId w:val="1099721499"/>
          <w:trHeight w:val="300"/>
        </w:trPr>
        <w:tc>
          <w:tcPr>
            <w:tcW w:w="846" w:type="dxa"/>
            <w:noWrap/>
            <w:hideMark/>
          </w:tcPr>
          <w:p w14:paraId="664DA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4ED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-32,33</w:t>
            </w:r>
          </w:p>
        </w:tc>
        <w:tc>
          <w:tcPr>
            <w:tcW w:w="1049" w:type="dxa"/>
            <w:noWrap/>
            <w:hideMark/>
          </w:tcPr>
          <w:p w14:paraId="64FD26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B35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75D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66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98ED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DB2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E2A13E" w14:textId="77777777" w:rsidTr="00C36F3B">
        <w:trPr>
          <w:divId w:val="1099721499"/>
          <w:trHeight w:val="300"/>
        </w:trPr>
        <w:tc>
          <w:tcPr>
            <w:tcW w:w="846" w:type="dxa"/>
            <w:noWrap/>
            <w:hideMark/>
          </w:tcPr>
          <w:p w14:paraId="3A5C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FD46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2783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A1F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49A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5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408E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32B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75DD9A" w14:textId="77777777" w:rsidTr="00C36F3B">
        <w:trPr>
          <w:divId w:val="1099721499"/>
          <w:trHeight w:val="300"/>
        </w:trPr>
        <w:tc>
          <w:tcPr>
            <w:tcW w:w="846" w:type="dxa"/>
            <w:noWrap/>
            <w:hideMark/>
          </w:tcPr>
          <w:p w14:paraId="04508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1152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-31,73</w:t>
            </w:r>
          </w:p>
        </w:tc>
        <w:tc>
          <w:tcPr>
            <w:tcW w:w="1049" w:type="dxa"/>
            <w:noWrap/>
            <w:hideMark/>
          </w:tcPr>
          <w:p w14:paraId="42FD9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36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83DB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78E4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AF0AE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E55E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1ECFE14" w14:textId="77777777" w:rsidTr="00C36F3B">
        <w:trPr>
          <w:divId w:val="1099721499"/>
          <w:trHeight w:val="300"/>
        </w:trPr>
        <w:tc>
          <w:tcPr>
            <w:tcW w:w="846" w:type="dxa"/>
            <w:noWrap/>
            <w:hideMark/>
          </w:tcPr>
          <w:p w14:paraId="31C3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D07A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-31,49</w:t>
            </w:r>
          </w:p>
        </w:tc>
        <w:tc>
          <w:tcPr>
            <w:tcW w:w="1049" w:type="dxa"/>
            <w:noWrap/>
            <w:hideMark/>
          </w:tcPr>
          <w:p w14:paraId="18C8BB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7CAF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455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BEC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D3267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CA1D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F01EF76" w14:textId="77777777" w:rsidTr="00C36F3B">
        <w:trPr>
          <w:divId w:val="1099721499"/>
          <w:trHeight w:val="300"/>
        </w:trPr>
        <w:tc>
          <w:tcPr>
            <w:tcW w:w="846" w:type="dxa"/>
            <w:noWrap/>
            <w:hideMark/>
          </w:tcPr>
          <w:p w14:paraId="1BDBF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41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-31,16</w:t>
            </w:r>
          </w:p>
        </w:tc>
        <w:tc>
          <w:tcPr>
            <w:tcW w:w="1049" w:type="dxa"/>
            <w:noWrap/>
            <w:hideMark/>
          </w:tcPr>
          <w:p w14:paraId="1F04C6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53DD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7A96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FF6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ECB77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C38C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D8141B" w14:textId="77777777" w:rsidTr="00C36F3B">
        <w:trPr>
          <w:divId w:val="1099721499"/>
          <w:trHeight w:val="300"/>
        </w:trPr>
        <w:tc>
          <w:tcPr>
            <w:tcW w:w="846" w:type="dxa"/>
            <w:noWrap/>
            <w:hideMark/>
          </w:tcPr>
          <w:p w14:paraId="784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22,83</w:t>
            </w:r>
          </w:p>
        </w:tc>
        <w:tc>
          <w:tcPr>
            <w:tcW w:w="940" w:type="dxa"/>
            <w:noWrap/>
            <w:hideMark/>
          </w:tcPr>
          <w:p w14:paraId="2005F2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-30,76</w:t>
            </w:r>
          </w:p>
        </w:tc>
        <w:tc>
          <w:tcPr>
            <w:tcW w:w="1049" w:type="dxa"/>
            <w:noWrap/>
            <w:hideMark/>
          </w:tcPr>
          <w:p w14:paraId="1F42D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3D3F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8E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A1D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5537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1F1E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D91EA2F" w14:textId="77777777" w:rsidTr="00C36F3B">
        <w:trPr>
          <w:divId w:val="1099721499"/>
          <w:trHeight w:val="300"/>
        </w:trPr>
        <w:tc>
          <w:tcPr>
            <w:tcW w:w="846" w:type="dxa"/>
            <w:noWrap/>
            <w:hideMark/>
          </w:tcPr>
          <w:p w14:paraId="268812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D401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-30,25</w:t>
            </w:r>
          </w:p>
        </w:tc>
        <w:tc>
          <w:tcPr>
            <w:tcW w:w="1049" w:type="dxa"/>
            <w:noWrap/>
            <w:hideMark/>
          </w:tcPr>
          <w:p w14:paraId="2FE5D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D8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DD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22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62518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2989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7D6B84" w14:textId="77777777" w:rsidTr="00C36F3B">
        <w:trPr>
          <w:divId w:val="1099721499"/>
          <w:trHeight w:val="300"/>
        </w:trPr>
        <w:tc>
          <w:tcPr>
            <w:tcW w:w="846" w:type="dxa"/>
            <w:noWrap/>
            <w:hideMark/>
          </w:tcPr>
          <w:p w14:paraId="11D201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40884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-29,70</w:t>
            </w:r>
          </w:p>
        </w:tc>
        <w:tc>
          <w:tcPr>
            <w:tcW w:w="1049" w:type="dxa"/>
            <w:noWrap/>
            <w:hideMark/>
          </w:tcPr>
          <w:p w14:paraId="468815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DC03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E6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8B6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69712E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0CF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813D2F0" w14:textId="77777777" w:rsidTr="00C36F3B">
        <w:trPr>
          <w:divId w:val="1099721499"/>
          <w:trHeight w:val="300"/>
        </w:trPr>
        <w:tc>
          <w:tcPr>
            <w:tcW w:w="846" w:type="dxa"/>
            <w:noWrap/>
            <w:hideMark/>
          </w:tcPr>
          <w:p w14:paraId="4B9278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4D21C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-29,29</w:t>
            </w:r>
          </w:p>
        </w:tc>
        <w:tc>
          <w:tcPr>
            <w:tcW w:w="1049" w:type="dxa"/>
            <w:noWrap/>
            <w:hideMark/>
          </w:tcPr>
          <w:p w14:paraId="249837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E964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2E8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CEFF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A2C5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29E2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7A4B4F9C" w14:textId="77777777" w:rsidTr="00C36F3B">
        <w:trPr>
          <w:divId w:val="1099721499"/>
          <w:trHeight w:val="300"/>
        </w:trPr>
        <w:tc>
          <w:tcPr>
            <w:tcW w:w="846" w:type="dxa"/>
            <w:noWrap/>
            <w:hideMark/>
          </w:tcPr>
          <w:p w14:paraId="3B902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372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-28,86</w:t>
            </w:r>
          </w:p>
        </w:tc>
        <w:tc>
          <w:tcPr>
            <w:tcW w:w="1049" w:type="dxa"/>
            <w:noWrap/>
            <w:hideMark/>
          </w:tcPr>
          <w:p w14:paraId="6C74F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F4D0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079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202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CF36A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3BB2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80FB303" w14:textId="77777777" w:rsidTr="00C36F3B">
        <w:trPr>
          <w:divId w:val="1099721499"/>
          <w:trHeight w:val="300"/>
        </w:trPr>
        <w:tc>
          <w:tcPr>
            <w:tcW w:w="846" w:type="dxa"/>
            <w:noWrap/>
            <w:hideMark/>
          </w:tcPr>
          <w:p w14:paraId="363A1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CD16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-28,34</w:t>
            </w:r>
          </w:p>
        </w:tc>
        <w:tc>
          <w:tcPr>
            <w:tcW w:w="1049" w:type="dxa"/>
            <w:noWrap/>
            <w:hideMark/>
          </w:tcPr>
          <w:p w14:paraId="395FF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8F9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A70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AD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D635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B93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1D9330B8" w14:textId="77777777" w:rsidTr="00C36F3B">
        <w:trPr>
          <w:divId w:val="1099721499"/>
          <w:trHeight w:val="300"/>
        </w:trPr>
        <w:tc>
          <w:tcPr>
            <w:tcW w:w="846" w:type="dxa"/>
            <w:noWrap/>
            <w:hideMark/>
          </w:tcPr>
          <w:p w14:paraId="6D535D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265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-27,84</w:t>
            </w:r>
          </w:p>
        </w:tc>
        <w:tc>
          <w:tcPr>
            <w:tcW w:w="1049" w:type="dxa"/>
            <w:noWrap/>
            <w:hideMark/>
          </w:tcPr>
          <w:p w14:paraId="03589F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9E8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73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FA35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77B40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6B54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26A9ED54" w14:textId="77777777" w:rsidTr="00C36F3B">
        <w:trPr>
          <w:divId w:val="1099721499"/>
          <w:trHeight w:val="300"/>
        </w:trPr>
        <w:tc>
          <w:tcPr>
            <w:tcW w:w="846" w:type="dxa"/>
            <w:noWrap/>
            <w:hideMark/>
          </w:tcPr>
          <w:p w14:paraId="32C0C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8F0B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-27,61</w:t>
            </w:r>
          </w:p>
        </w:tc>
        <w:tc>
          <w:tcPr>
            <w:tcW w:w="1049" w:type="dxa"/>
            <w:noWrap/>
            <w:hideMark/>
          </w:tcPr>
          <w:p w14:paraId="35F60F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3BC97E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F74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A890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2B9D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60F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5865848" w14:textId="77777777" w:rsidTr="00C36F3B">
        <w:trPr>
          <w:divId w:val="1099721499"/>
          <w:trHeight w:val="300"/>
        </w:trPr>
        <w:tc>
          <w:tcPr>
            <w:tcW w:w="846" w:type="dxa"/>
            <w:noWrap/>
            <w:hideMark/>
          </w:tcPr>
          <w:p w14:paraId="600265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570C9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-27,64</w:t>
            </w:r>
          </w:p>
        </w:tc>
        <w:tc>
          <w:tcPr>
            <w:tcW w:w="1049" w:type="dxa"/>
            <w:noWrap/>
            <w:hideMark/>
          </w:tcPr>
          <w:p w14:paraId="1905EE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89D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C2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7C5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29C59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3120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272EDDCC" w14:textId="77777777" w:rsidTr="00C36F3B">
        <w:trPr>
          <w:divId w:val="1099721499"/>
          <w:trHeight w:val="300"/>
        </w:trPr>
        <w:tc>
          <w:tcPr>
            <w:tcW w:w="846" w:type="dxa"/>
            <w:noWrap/>
            <w:hideMark/>
          </w:tcPr>
          <w:p w14:paraId="7DF5A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22,67</w:t>
            </w:r>
          </w:p>
        </w:tc>
        <w:tc>
          <w:tcPr>
            <w:tcW w:w="940" w:type="dxa"/>
            <w:noWrap/>
            <w:hideMark/>
          </w:tcPr>
          <w:p w14:paraId="53378E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5593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E36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F726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4E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EB5FE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70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71840C16" w14:textId="77777777" w:rsidTr="00C36F3B">
        <w:trPr>
          <w:divId w:val="1099721499"/>
          <w:trHeight w:val="300"/>
        </w:trPr>
        <w:tc>
          <w:tcPr>
            <w:tcW w:w="846" w:type="dxa"/>
            <w:noWrap/>
            <w:hideMark/>
          </w:tcPr>
          <w:p w14:paraId="4BFF9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26727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-27,72</w:t>
            </w:r>
          </w:p>
        </w:tc>
        <w:tc>
          <w:tcPr>
            <w:tcW w:w="1049" w:type="dxa"/>
            <w:noWrap/>
            <w:hideMark/>
          </w:tcPr>
          <w:p w14:paraId="114AB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AA12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138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9843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B6BDA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398A1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007102B" w14:textId="77777777" w:rsidTr="00C36F3B">
        <w:trPr>
          <w:divId w:val="1099721499"/>
          <w:trHeight w:val="300"/>
        </w:trPr>
        <w:tc>
          <w:tcPr>
            <w:tcW w:w="846" w:type="dxa"/>
            <w:noWrap/>
            <w:hideMark/>
          </w:tcPr>
          <w:p w14:paraId="71D0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6CAED9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-27,63</w:t>
            </w:r>
          </w:p>
        </w:tc>
        <w:tc>
          <w:tcPr>
            <w:tcW w:w="1049" w:type="dxa"/>
            <w:noWrap/>
            <w:hideMark/>
          </w:tcPr>
          <w:p w14:paraId="0AD96F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31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A53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70D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307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80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77F6745A" w14:textId="77777777" w:rsidTr="00C36F3B">
        <w:trPr>
          <w:divId w:val="1099721499"/>
          <w:trHeight w:val="300"/>
        </w:trPr>
        <w:tc>
          <w:tcPr>
            <w:tcW w:w="846" w:type="dxa"/>
            <w:noWrap/>
            <w:hideMark/>
          </w:tcPr>
          <w:p w14:paraId="5A043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6E13A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031880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0ED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5061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BE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0402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634F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08C19F87" w14:textId="77777777" w:rsidTr="00C36F3B">
        <w:trPr>
          <w:divId w:val="1099721499"/>
          <w:trHeight w:val="300"/>
        </w:trPr>
        <w:tc>
          <w:tcPr>
            <w:tcW w:w="846" w:type="dxa"/>
            <w:noWrap/>
            <w:hideMark/>
          </w:tcPr>
          <w:p w14:paraId="44DA8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0EFFEF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-27,79</w:t>
            </w:r>
          </w:p>
        </w:tc>
        <w:tc>
          <w:tcPr>
            <w:tcW w:w="1049" w:type="dxa"/>
            <w:noWrap/>
            <w:hideMark/>
          </w:tcPr>
          <w:p w14:paraId="0BA30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9663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72A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CFAC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62930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53762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7910B0B1" w14:textId="77777777" w:rsidTr="00C36F3B">
        <w:trPr>
          <w:divId w:val="1099721499"/>
          <w:trHeight w:val="300"/>
        </w:trPr>
        <w:tc>
          <w:tcPr>
            <w:tcW w:w="846" w:type="dxa"/>
            <w:noWrap/>
            <w:hideMark/>
          </w:tcPr>
          <w:p w14:paraId="0711A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AA0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-27,77</w:t>
            </w:r>
          </w:p>
        </w:tc>
        <w:tc>
          <w:tcPr>
            <w:tcW w:w="1049" w:type="dxa"/>
            <w:noWrap/>
            <w:hideMark/>
          </w:tcPr>
          <w:p w14:paraId="101A0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673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2DD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35B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FF4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BAB63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3906F01B" w14:textId="77777777" w:rsidTr="00C36F3B">
        <w:trPr>
          <w:divId w:val="1099721499"/>
          <w:trHeight w:val="300"/>
        </w:trPr>
        <w:tc>
          <w:tcPr>
            <w:tcW w:w="846" w:type="dxa"/>
            <w:noWrap/>
            <w:hideMark/>
          </w:tcPr>
          <w:p w14:paraId="1057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05111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7B3E1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74B2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1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DC0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9E0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736B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16D06DEC" w14:textId="77777777" w:rsidTr="00C36F3B">
        <w:trPr>
          <w:divId w:val="1099721499"/>
          <w:trHeight w:val="300"/>
        </w:trPr>
        <w:tc>
          <w:tcPr>
            <w:tcW w:w="846" w:type="dxa"/>
            <w:noWrap/>
            <w:hideMark/>
          </w:tcPr>
          <w:p w14:paraId="5A36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68762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-27,55</w:t>
            </w:r>
          </w:p>
        </w:tc>
        <w:tc>
          <w:tcPr>
            <w:tcW w:w="1049" w:type="dxa"/>
            <w:noWrap/>
            <w:hideMark/>
          </w:tcPr>
          <w:p w14:paraId="189B5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92B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BAFE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BAB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2E8C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0E47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1EACB065" w14:textId="77777777" w:rsidTr="00C36F3B">
        <w:trPr>
          <w:divId w:val="1099721499"/>
          <w:trHeight w:val="300"/>
        </w:trPr>
        <w:tc>
          <w:tcPr>
            <w:tcW w:w="846" w:type="dxa"/>
            <w:noWrap/>
            <w:hideMark/>
          </w:tcPr>
          <w:p w14:paraId="5515B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22,74</w:t>
            </w:r>
          </w:p>
        </w:tc>
        <w:tc>
          <w:tcPr>
            <w:tcW w:w="940" w:type="dxa"/>
            <w:noWrap/>
            <w:hideMark/>
          </w:tcPr>
          <w:p w14:paraId="3C353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-27,51</w:t>
            </w:r>
          </w:p>
        </w:tc>
        <w:tc>
          <w:tcPr>
            <w:tcW w:w="1049" w:type="dxa"/>
            <w:noWrap/>
            <w:hideMark/>
          </w:tcPr>
          <w:p w14:paraId="61D2B3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B364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6C8D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77F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BB095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5D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14EBB4FF" w14:textId="77777777" w:rsidTr="00C36F3B">
        <w:trPr>
          <w:divId w:val="1099721499"/>
          <w:trHeight w:val="300"/>
        </w:trPr>
        <w:tc>
          <w:tcPr>
            <w:tcW w:w="846" w:type="dxa"/>
            <w:noWrap/>
            <w:hideMark/>
          </w:tcPr>
          <w:p w14:paraId="61F7D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7D3486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-27,49</w:t>
            </w:r>
          </w:p>
        </w:tc>
        <w:tc>
          <w:tcPr>
            <w:tcW w:w="1049" w:type="dxa"/>
            <w:noWrap/>
            <w:hideMark/>
          </w:tcPr>
          <w:p w14:paraId="63133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3EB5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29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652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894D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DFCD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5946D472" w14:textId="77777777" w:rsidTr="00C36F3B">
        <w:trPr>
          <w:divId w:val="1099721499"/>
          <w:trHeight w:val="300"/>
        </w:trPr>
        <w:tc>
          <w:tcPr>
            <w:tcW w:w="846" w:type="dxa"/>
            <w:noWrap/>
            <w:hideMark/>
          </w:tcPr>
          <w:p w14:paraId="318B6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22,59</w:t>
            </w:r>
          </w:p>
        </w:tc>
        <w:tc>
          <w:tcPr>
            <w:tcW w:w="940" w:type="dxa"/>
            <w:noWrap/>
            <w:hideMark/>
          </w:tcPr>
          <w:p w14:paraId="4B261E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-27,46</w:t>
            </w:r>
          </w:p>
        </w:tc>
        <w:tc>
          <w:tcPr>
            <w:tcW w:w="1049" w:type="dxa"/>
            <w:noWrap/>
            <w:hideMark/>
          </w:tcPr>
          <w:p w14:paraId="107A0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B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B5C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75FF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DFE0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C4CF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1B71427" w14:textId="77777777" w:rsidTr="00C36F3B">
        <w:trPr>
          <w:divId w:val="1099721499"/>
          <w:trHeight w:val="300"/>
        </w:trPr>
        <w:tc>
          <w:tcPr>
            <w:tcW w:w="846" w:type="dxa"/>
            <w:noWrap/>
            <w:hideMark/>
          </w:tcPr>
          <w:p w14:paraId="0D510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22,54</w:t>
            </w:r>
          </w:p>
        </w:tc>
        <w:tc>
          <w:tcPr>
            <w:tcW w:w="940" w:type="dxa"/>
            <w:noWrap/>
            <w:hideMark/>
          </w:tcPr>
          <w:p w14:paraId="797649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-27,39</w:t>
            </w:r>
          </w:p>
        </w:tc>
        <w:tc>
          <w:tcPr>
            <w:tcW w:w="1049" w:type="dxa"/>
            <w:noWrap/>
            <w:hideMark/>
          </w:tcPr>
          <w:p w14:paraId="49EB0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D07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FA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BB9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0450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649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09267D08" w14:textId="77777777" w:rsidTr="00C36F3B">
        <w:trPr>
          <w:divId w:val="1099721499"/>
          <w:trHeight w:val="300"/>
        </w:trPr>
        <w:tc>
          <w:tcPr>
            <w:tcW w:w="846" w:type="dxa"/>
            <w:noWrap/>
            <w:hideMark/>
          </w:tcPr>
          <w:p w14:paraId="378CDC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31EF6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-27,31</w:t>
            </w:r>
          </w:p>
        </w:tc>
        <w:tc>
          <w:tcPr>
            <w:tcW w:w="1049" w:type="dxa"/>
            <w:noWrap/>
            <w:hideMark/>
          </w:tcPr>
          <w:p w14:paraId="488DB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D274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C43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43CA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CCD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C0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78E2F12A" w14:textId="77777777" w:rsidTr="00C36F3B">
        <w:trPr>
          <w:divId w:val="1099721499"/>
          <w:trHeight w:val="300"/>
        </w:trPr>
        <w:tc>
          <w:tcPr>
            <w:tcW w:w="846" w:type="dxa"/>
            <w:noWrap/>
            <w:hideMark/>
          </w:tcPr>
          <w:p w14:paraId="24975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5BF572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723505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18B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8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F5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CB59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36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7CC9F0AC" w14:textId="77777777" w:rsidTr="00C36F3B">
        <w:trPr>
          <w:divId w:val="1099721499"/>
          <w:trHeight w:val="300"/>
        </w:trPr>
        <w:tc>
          <w:tcPr>
            <w:tcW w:w="846" w:type="dxa"/>
            <w:noWrap/>
            <w:hideMark/>
          </w:tcPr>
          <w:p w14:paraId="354AD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129B81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-27,30</w:t>
            </w:r>
          </w:p>
        </w:tc>
        <w:tc>
          <w:tcPr>
            <w:tcW w:w="1049" w:type="dxa"/>
            <w:noWrap/>
            <w:hideMark/>
          </w:tcPr>
          <w:p w14:paraId="72C05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02C2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D99C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AF3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79AE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177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39F662FA" w14:textId="77777777" w:rsidTr="00C36F3B">
        <w:trPr>
          <w:divId w:val="1099721499"/>
          <w:trHeight w:val="300"/>
        </w:trPr>
        <w:tc>
          <w:tcPr>
            <w:tcW w:w="846" w:type="dxa"/>
            <w:noWrap/>
            <w:hideMark/>
          </w:tcPr>
          <w:p w14:paraId="6A22E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592B08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-27,28</w:t>
            </w:r>
          </w:p>
        </w:tc>
        <w:tc>
          <w:tcPr>
            <w:tcW w:w="1049" w:type="dxa"/>
            <w:noWrap/>
            <w:hideMark/>
          </w:tcPr>
          <w:p w14:paraId="630496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1BB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CEBF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872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6F40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DD0A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2D1758CE" w14:textId="77777777" w:rsidTr="00C36F3B">
        <w:trPr>
          <w:divId w:val="1099721499"/>
          <w:trHeight w:val="300"/>
        </w:trPr>
        <w:tc>
          <w:tcPr>
            <w:tcW w:w="846" w:type="dxa"/>
            <w:noWrap/>
            <w:hideMark/>
          </w:tcPr>
          <w:p w14:paraId="3C3FE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22,34</w:t>
            </w:r>
          </w:p>
        </w:tc>
        <w:tc>
          <w:tcPr>
            <w:tcW w:w="940" w:type="dxa"/>
            <w:noWrap/>
            <w:hideMark/>
          </w:tcPr>
          <w:p w14:paraId="7BAC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-27,32</w:t>
            </w:r>
          </w:p>
        </w:tc>
        <w:tc>
          <w:tcPr>
            <w:tcW w:w="1049" w:type="dxa"/>
            <w:noWrap/>
            <w:hideMark/>
          </w:tcPr>
          <w:p w14:paraId="2D60A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3F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97C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9A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7AF4A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C4DB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88A7DA9" w14:textId="77777777" w:rsidTr="00C36F3B">
        <w:trPr>
          <w:divId w:val="1099721499"/>
          <w:trHeight w:val="300"/>
        </w:trPr>
        <w:tc>
          <w:tcPr>
            <w:tcW w:w="846" w:type="dxa"/>
            <w:noWrap/>
            <w:hideMark/>
          </w:tcPr>
          <w:p w14:paraId="73B6AC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41F83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-27,11</w:t>
            </w:r>
          </w:p>
        </w:tc>
        <w:tc>
          <w:tcPr>
            <w:tcW w:w="1049" w:type="dxa"/>
            <w:noWrap/>
            <w:hideMark/>
          </w:tcPr>
          <w:p w14:paraId="6A472C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77FC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8A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738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27C7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D120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0329FA07" w14:textId="77777777" w:rsidTr="00C36F3B">
        <w:trPr>
          <w:divId w:val="1099721499"/>
          <w:trHeight w:val="300"/>
        </w:trPr>
        <w:tc>
          <w:tcPr>
            <w:tcW w:w="846" w:type="dxa"/>
            <w:noWrap/>
            <w:hideMark/>
          </w:tcPr>
          <w:p w14:paraId="7403B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22,58</w:t>
            </w:r>
          </w:p>
        </w:tc>
        <w:tc>
          <w:tcPr>
            <w:tcW w:w="940" w:type="dxa"/>
            <w:noWrap/>
            <w:hideMark/>
          </w:tcPr>
          <w:p w14:paraId="4EAEE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-26,73</w:t>
            </w:r>
          </w:p>
        </w:tc>
        <w:tc>
          <w:tcPr>
            <w:tcW w:w="1049" w:type="dxa"/>
            <w:noWrap/>
            <w:hideMark/>
          </w:tcPr>
          <w:p w14:paraId="2707ED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292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DE4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98C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-6,38</w:t>
            </w:r>
          </w:p>
        </w:tc>
        <w:tc>
          <w:tcPr>
            <w:tcW w:w="1230" w:type="dxa"/>
            <w:noWrap/>
            <w:hideMark/>
          </w:tcPr>
          <w:p w14:paraId="7C943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266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099E31C9" w14:textId="77777777" w:rsidTr="00C36F3B">
        <w:trPr>
          <w:divId w:val="1099721499"/>
          <w:trHeight w:val="300"/>
        </w:trPr>
        <w:tc>
          <w:tcPr>
            <w:tcW w:w="846" w:type="dxa"/>
            <w:noWrap/>
            <w:hideMark/>
          </w:tcPr>
          <w:p w14:paraId="7C699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22,57</w:t>
            </w:r>
          </w:p>
        </w:tc>
        <w:tc>
          <w:tcPr>
            <w:tcW w:w="940" w:type="dxa"/>
            <w:noWrap/>
            <w:hideMark/>
          </w:tcPr>
          <w:p w14:paraId="7B162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1049" w:type="dxa"/>
            <w:noWrap/>
            <w:hideMark/>
          </w:tcPr>
          <w:p w14:paraId="1B7D0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3E8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EFB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0530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7104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61A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52602721" w14:textId="77777777" w:rsidTr="00C36F3B">
        <w:trPr>
          <w:divId w:val="1099721499"/>
          <w:trHeight w:val="300"/>
        </w:trPr>
        <w:tc>
          <w:tcPr>
            <w:tcW w:w="846" w:type="dxa"/>
            <w:noWrap/>
            <w:hideMark/>
          </w:tcPr>
          <w:p w14:paraId="14E891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22,49</w:t>
            </w:r>
          </w:p>
        </w:tc>
        <w:tc>
          <w:tcPr>
            <w:tcW w:w="940" w:type="dxa"/>
            <w:noWrap/>
            <w:hideMark/>
          </w:tcPr>
          <w:p w14:paraId="3927D4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1049" w:type="dxa"/>
            <w:noWrap/>
            <w:hideMark/>
          </w:tcPr>
          <w:p w14:paraId="48190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2DA9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8EF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44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571E06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DBF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015300EC" w14:textId="77777777" w:rsidTr="00C36F3B">
        <w:trPr>
          <w:divId w:val="1099721499"/>
          <w:trHeight w:val="300"/>
        </w:trPr>
        <w:tc>
          <w:tcPr>
            <w:tcW w:w="846" w:type="dxa"/>
            <w:noWrap/>
            <w:hideMark/>
          </w:tcPr>
          <w:p w14:paraId="4DCA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5AA137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1049" w:type="dxa"/>
            <w:noWrap/>
            <w:hideMark/>
          </w:tcPr>
          <w:p w14:paraId="75CA9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F46C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E6C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2DE0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1159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82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0E373E1C" w14:textId="77777777" w:rsidTr="00C36F3B">
        <w:trPr>
          <w:divId w:val="1099721499"/>
          <w:trHeight w:val="300"/>
        </w:trPr>
        <w:tc>
          <w:tcPr>
            <w:tcW w:w="846" w:type="dxa"/>
            <w:noWrap/>
            <w:hideMark/>
          </w:tcPr>
          <w:p w14:paraId="68570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EAF53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1049" w:type="dxa"/>
            <w:noWrap/>
            <w:hideMark/>
          </w:tcPr>
          <w:p w14:paraId="5727E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0DA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D9C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F9B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-6,94</w:t>
            </w:r>
          </w:p>
        </w:tc>
        <w:tc>
          <w:tcPr>
            <w:tcW w:w="1230" w:type="dxa"/>
            <w:noWrap/>
            <w:hideMark/>
          </w:tcPr>
          <w:p w14:paraId="7B21C7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E70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3DA5B11D" w14:textId="77777777" w:rsidTr="00C36F3B">
        <w:trPr>
          <w:divId w:val="1099721499"/>
          <w:trHeight w:val="300"/>
        </w:trPr>
        <w:tc>
          <w:tcPr>
            <w:tcW w:w="846" w:type="dxa"/>
            <w:noWrap/>
            <w:hideMark/>
          </w:tcPr>
          <w:p w14:paraId="78567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22,45</w:t>
            </w:r>
          </w:p>
        </w:tc>
        <w:tc>
          <w:tcPr>
            <w:tcW w:w="940" w:type="dxa"/>
            <w:noWrap/>
            <w:hideMark/>
          </w:tcPr>
          <w:p w14:paraId="27CE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-25,77</w:t>
            </w:r>
          </w:p>
        </w:tc>
        <w:tc>
          <w:tcPr>
            <w:tcW w:w="1049" w:type="dxa"/>
            <w:noWrap/>
            <w:hideMark/>
          </w:tcPr>
          <w:p w14:paraId="29D78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B766E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FD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DFB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19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2D9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77D12209" w14:textId="77777777" w:rsidTr="00C36F3B">
        <w:trPr>
          <w:divId w:val="1099721499"/>
          <w:trHeight w:val="300"/>
        </w:trPr>
        <w:tc>
          <w:tcPr>
            <w:tcW w:w="846" w:type="dxa"/>
            <w:noWrap/>
            <w:hideMark/>
          </w:tcPr>
          <w:p w14:paraId="188877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22,51</w:t>
            </w:r>
          </w:p>
        </w:tc>
        <w:tc>
          <w:tcPr>
            <w:tcW w:w="940" w:type="dxa"/>
            <w:noWrap/>
            <w:hideMark/>
          </w:tcPr>
          <w:p w14:paraId="464F2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1049" w:type="dxa"/>
            <w:noWrap/>
            <w:hideMark/>
          </w:tcPr>
          <w:p w14:paraId="6568E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5B042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E76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93A1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29AE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B4F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3E511221" w14:textId="77777777" w:rsidTr="00C36F3B">
        <w:trPr>
          <w:divId w:val="1099721499"/>
          <w:trHeight w:val="300"/>
        </w:trPr>
        <w:tc>
          <w:tcPr>
            <w:tcW w:w="846" w:type="dxa"/>
            <w:noWrap/>
            <w:hideMark/>
          </w:tcPr>
          <w:p w14:paraId="2D13AA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22,61</w:t>
            </w:r>
          </w:p>
        </w:tc>
        <w:tc>
          <w:tcPr>
            <w:tcW w:w="940" w:type="dxa"/>
            <w:noWrap/>
            <w:hideMark/>
          </w:tcPr>
          <w:p w14:paraId="66776A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1049" w:type="dxa"/>
            <w:noWrap/>
            <w:hideMark/>
          </w:tcPr>
          <w:p w14:paraId="0E3E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D6B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F809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81D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B76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E82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232C56" w14:textId="77777777" w:rsidTr="00C36F3B">
        <w:trPr>
          <w:divId w:val="1099721499"/>
          <w:trHeight w:val="300"/>
        </w:trPr>
        <w:tc>
          <w:tcPr>
            <w:tcW w:w="846" w:type="dxa"/>
            <w:noWrap/>
            <w:hideMark/>
          </w:tcPr>
          <w:p w14:paraId="473164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4CD89F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2D5D0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910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9038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0DC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5EB4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1AFB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2F395D88" w14:textId="77777777" w:rsidTr="00C36F3B">
        <w:trPr>
          <w:divId w:val="1099721499"/>
          <w:trHeight w:val="300"/>
        </w:trPr>
        <w:tc>
          <w:tcPr>
            <w:tcW w:w="846" w:type="dxa"/>
            <w:noWrap/>
            <w:hideMark/>
          </w:tcPr>
          <w:p w14:paraId="1C68D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E56A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1049" w:type="dxa"/>
            <w:noWrap/>
            <w:hideMark/>
          </w:tcPr>
          <w:p w14:paraId="5DC0D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A9FB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A79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73E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54673D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B5A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3CBC9549" w14:textId="77777777" w:rsidTr="00C36F3B">
        <w:trPr>
          <w:divId w:val="1099721499"/>
          <w:trHeight w:val="300"/>
        </w:trPr>
        <w:tc>
          <w:tcPr>
            <w:tcW w:w="846" w:type="dxa"/>
            <w:noWrap/>
            <w:hideMark/>
          </w:tcPr>
          <w:p w14:paraId="46C5E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537C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-25,18</w:t>
            </w:r>
          </w:p>
        </w:tc>
        <w:tc>
          <w:tcPr>
            <w:tcW w:w="1049" w:type="dxa"/>
            <w:noWrap/>
            <w:hideMark/>
          </w:tcPr>
          <w:p w14:paraId="47DA3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18F1BD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CA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39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7B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10D0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4D21183D" w14:textId="77777777" w:rsidTr="00C36F3B">
        <w:trPr>
          <w:divId w:val="1099721499"/>
          <w:trHeight w:val="300"/>
        </w:trPr>
        <w:tc>
          <w:tcPr>
            <w:tcW w:w="846" w:type="dxa"/>
            <w:noWrap/>
            <w:hideMark/>
          </w:tcPr>
          <w:p w14:paraId="29B7D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0DF8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1049" w:type="dxa"/>
            <w:noWrap/>
            <w:hideMark/>
          </w:tcPr>
          <w:p w14:paraId="0ECDD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9E1A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4457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3C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66996B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ACC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5AC85F44" w14:textId="77777777" w:rsidTr="00C36F3B">
        <w:trPr>
          <w:divId w:val="1099721499"/>
          <w:trHeight w:val="300"/>
        </w:trPr>
        <w:tc>
          <w:tcPr>
            <w:tcW w:w="846" w:type="dxa"/>
            <w:noWrap/>
            <w:hideMark/>
          </w:tcPr>
          <w:p w14:paraId="09ABAF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23,05</w:t>
            </w:r>
          </w:p>
        </w:tc>
        <w:tc>
          <w:tcPr>
            <w:tcW w:w="940" w:type="dxa"/>
            <w:noWrap/>
            <w:hideMark/>
          </w:tcPr>
          <w:p w14:paraId="1A697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1049" w:type="dxa"/>
            <w:noWrap/>
            <w:hideMark/>
          </w:tcPr>
          <w:p w14:paraId="5BB66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4AF6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F07E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3B67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7405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6D74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41EB3DC2" w14:textId="77777777" w:rsidTr="00C36F3B">
        <w:trPr>
          <w:divId w:val="1099721499"/>
          <w:trHeight w:val="300"/>
        </w:trPr>
        <w:tc>
          <w:tcPr>
            <w:tcW w:w="846" w:type="dxa"/>
            <w:noWrap/>
            <w:hideMark/>
          </w:tcPr>
          <w:p w14:paraId="53FB9E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6F2E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-24,82</w:t>
            </w:r>
          </w:p>
        </w:tc>
        <w:tc>
          <w:tcPr>
            <w:tcW w:w="1049" w:type="dxa"/>
            <w:noWrap/>
            <w:hideMark/>
          </w:tcPr>
          <w:p w14:paraId="5EE18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0DB67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165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BE5A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w:t>
            </w:r>
          </w:p>
        </w:tc>
        <w:tc>
          <w:tcPr>
            <w:tcW w:w="1230" w:type="dxa"/>
            <w:noWrap/>
            <w:hideMark/>
          </w:tcPr>
          <w:p w14:paraId="46AF2D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9685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FED724C" w14:textId="77777777" w:rsidTr="00C36F3B">
        <w:trPr>
          <w:divId w:val="1099721499"/>
          <w:trHeight w:val="300"/>
        </w:trPr>
        <w:tc>
          <w:tcPr>
            <w:tcW w:w="846" w:type="dxa"/>
            <w:noWrap/>
            <w:hideMark/>
          </w:tcPr>
          <w:p w14:paraId="78AD17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36DD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-24,71</w:t>
            </w:r>
          </w:p>
        </w:tc>
        <w:tc>
          <w:tcPr>
            <w:tcW w:w="1049" w:type="dxa"/>
            <w:noWrap/>
            <w:hideMark/>
          </w:tcPr>
          <w:p w14:paraId="47267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AEA5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AF8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4A04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18F7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0D2F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57EC1CC8" w14:textId="77777777" w:rsidTr="00C36F3B">
        <w:trPr>
          <w:divId w:val="1099721499"/>
          <w:trHeight w:val="300"/>
        </w:trPr>
        <w:tc>
          <w:tcPr>
            <w:tcW w:w="846" w:type="dxa"/>
            <w:noWrap/>
            <w:hideMark/>
          </w:tcPr>
          <w:p w14:paraId="0346C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F95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-24,54</w:t>
            </w:r>
          </w:p>
        </w:tc>
        <w:tc>
          <w:tcPr>
            <w:tcW w:w="1049" w:type="dxa"/>
            <w:noWrap/>
            <w:hideMark/>
          </w:tcPr>
          <w:p w14:paraId="7207E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8C2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96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7C2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3F070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3E95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568A0874" w14:textId="77777777" w:rsidTr="00C36F3B">
        <w:trPr>
          <w:divId w:val="1099721499"/>
          <w:trHeight w:val="300"/>
        </w:trPr>
        <w:tc>
          <w:tcPr>
            <w:tcW w:w="846" w:type="dxa"/>
            <w:noWrap/>
            <w:hideMark/>
          </w:tcPr>
          <w:p w14:paraId="1818F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23,12</w:t>
            </w:r>
          </w:p>
        </w:tc>
        <w:tc>
          <w:tcPr>
            <w:tcW w:w="940" w:type="dxa"/>
            <w:noWrap/>
            <w:hideMark/>
          </w:tcPr>
          <w:p w14:paraId="121EB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-24,30</w:t>
            </w:r>
          </w:p>
        </w:tc>
        <w:tc>
          <w:tcPr>
            <w:tcW w:w="1049" w:type="dxa"/>
            <w:noWrap/>
            <w:hideMark/>
          </w:tcPr>
          <w:p w14:paraId="4052F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4AD45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712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4DC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39055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3014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2B3FDF00" w14:textId="77777777" w:rsidTr="00C36F3B">
        <w:trPr>
          <w:divId w:val="1099721499"/>
          <w:trHeight w:val="300"/>
        </w:trPr>
        <w:tc>
          <w:tcPr>
            <w:tcW w:w="846" w:type="dxa"/>
            <w:noWrap/>
            <w:hideMark/>
          </w:tcPr>
          <w:p w14:paraId="08732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23,23</w:t>
            </w:r>
          </w:p>
        </w:tc>
        <w:tc>
          <w:tcPr>
            <w:tcW w:w="940" w:type="dxa"/>
            <w:noWrap/>
            <w:hideMark/>
          </w:tcPr>
          <w:p w14:paraId="45ADD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-24,23</w:t>
            </w:r>
          </w:p>
        </w:tc>
        <w:tc>
          <w:tcPr>
            <w:tcW w:w="1049" w:type="dxa"/>
            <w:noWrap/>
            <w:hideMark/>
          </w:tcPr>
          <w:p w14:paraId="38D2E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D2AC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C0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E892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23E0F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1F26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6D26F08E" w14:textId="77777777" w:rsidTr="00C36F3B">
        <w:trPr>
          <w:divId w:val="1099721499"/>
          <w:trHeight w:val="300"/>
        </w:trPr>
        <w:tc>
          <w:tcPr>
            <w:tcW w:w="846" w:type="dxa"/>
            <w:noWrap/>
            <w:hideMark/>
          </w:tcPr>
          <w:p w14:paraId="4C5AC4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23,30</w:t>
            </w:r>
          </w:p>
        </w:tc>
        <w:tc>
          <w:tcPr>
            <w:tcW w:w="940" w:type="dxa"/>
            <w:noWrap/>
            <w:hideMark/>
          </w:tcPr>
          <w:p w14:paraId="511F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-24,22</w:t>
            </w:r>
          </w:p>
        </w:tc>
        <w:tc>
          <w:tcPr>
            <w:tcW w:w="1049" w:type="dxa"/>
            <w:noWrap/>
            <w:hideMark/>
          </w:tcPr>
          <w:p w14:paraId="4094C2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04D0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C6A4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91C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FFFD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C60E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57B53358" w14:textId="77777777" w:rsidTr="00C36F3B">
        <w:trPr>
          <w:divId w:val="1099721499"/>
          <w:trHeight w:val="300"/>
        </w:trPr>
        <w:tc>
          <w:tcPr>
            <w:tcW w:w="846" w:type="dxa"/>
            <w:noWrap/>
            <w:hideMark/>
          </w:tcPr>
          <w:p w14:paraId="09E77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23,31</w:t>
            </w:r>
          </w:p>
        </w:tc>
        <w:tc>
          <w:tcPr>
            <w:tcW w:w="940" w:type="dxa"/>
            <w:noWrap/>
            <w:hideMark/>
          </w:tcPr>
          <w:p w14:paraId="0ECBD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-24,13</w:t>
            </w:r>
          </w:p>
        </w:tc>
        <w:tc>
          <w:tcPr>
            <w:tcW w:w="1049" w:type="dxa"/>
            <w:noWrap/>
            <w:hideMark/>
          </w:tcPr>
          <w:p w14:paraId="3E393F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53D78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378F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8E7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CFF0E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D98A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F068712" w14:textId="77777777" w:rsidTr="00C36F3B">
        <w:trPr>
          <w:divId w:val="1099721499"/>
          <w:trHeight w:val="300"/>
        </w:trPr>
        <w:tc>
          <w:tcPr>
            <w:tcW w:w="846" w:type="dxa"/>
            <w:noWrap/>
            <w:hideMark/>
          </w:tcPr>
          <w:p w14:paraId="5D7F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23,28</w:t>
            </w:r>
          </w:p>
        </w:tc>
        <w:tc>
          <w:tcPr>
            <w:tcW w:w="940" w:type="dxa"/>
            <w:noWrap/>
            <w:hideMark/>
          </w:tcPr>
          <w:p w14:paraId="03A39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-24,11</w:t>
            </w:r>
          </w:p>
        </w:tc>
        <w:tc>
          <w:tcPr>
            <w:tcW w:w="1049" w:type="dxa"/>
            <w:noWrap/>
            <w:hideMark/>
          </w:tcPr>
          <w:p w14:paraId="353F99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EAA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200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CFCE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3207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244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21CF795D" w14:textId="77777777" w:rsidTr="00C36F3B">
        <w:trPr>
          <w:divId w:val="1099721499"/>
          <w:trHeight w:val="300"/>
        </w:trPr>
        <w:tc>
          <w:tcPr>
            <w:tcW w:w="846" w:type="dxa"/>
            <w:noWrap/>
            <w:hideMark/>
          </w:tcPr>
          <w:p w14:paraId="58788B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23,26</w:t>
            </w:r>
          </w:p>
        </w:tc>
        <w:tc>
          <w:tcPr>
            <w:tcW w:w="940" w:type="dxa"/>
            <w:noWrap/>
            <w:hideMark/>
          </w:tcPr>
          <w:p w14:paraId="239C69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-24,31</w:t>
            </w:r>
          </w:p>
        </w:tc>
        <w:tc>
          <w:tcPr>
            <w:tcW w:w="1049" w:type="dxa"/>
            <w:noWrap/>
            <w:hideMark/>
          </w:tcPr>
          <w:p w14:paraId="428FB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2309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2F3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B59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C96C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AD2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389D5779" w14:textId="77777777" w:rsidTr="00C36F3B">
        <w:trPr>
          <w:divId w:val="1099721499"/>
          <w:trHeight w:val="300"/>
        </w:trPr>
        <w:tc>
          <w:tcPr>
            <w:tcW w:w="846" w:type="dxa"/>
            <w:noWrap/>
            <w:hideMark/>
          </w:tcPr>
          <w:p w14:paraId="2F6FA2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23,33</w:t>
            </w:r>
          </w:p>
        </w:tc>
        <w:tc>
          <w:tcPr>
            <w:tcW w:w="940" w:type="dxa"/>
            <w:noWrap/>
            <w:hideMark/>
          </w:tcPr>
          <w:p w14:paraId="68B24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-24,45</w:t>
            </w:r>
          </w:p>
        </w:tc>
        <w:tc>
          <w:tcPr>
            <w:tcW w:w="1049" w:type="dxa"/>
            <w:noWrap/>
            <w:hideMark/>
          </w:tcPr>
          <w:p w14:paraId="19B4F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7A88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C34D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1AEB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4C8DB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36313FF5" w14:textId="77777777" w:rsidTr="00C36F3B">
        <w:trPr>
          <w:divId w:val="1099721499"/>
          <w:trHeight w:val="300"/>
        </w:trPr>
        <w:tc>
          <w:tcPr>
            <w:tcW w:w="846" w:type="dxa"/>
            <w:noWrap/>
            <w:hideMark/>
          </w:tcPr>
          <w:p w14:paraId="07317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23,40</w:t>
            </w:r>
          </w:p>
        </w:tc>
        <w:tc>
          <w:tcPr>
            <w:tcW w:w="940" w:type="dxa"/>
            <w:noWrap/>
            <w:hideMark/>
          </w:tcPr>
          <w:p w14:paraId="1098E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-24,43</w:t>
            </w:r>
          </w:p>
        </w:tc>
        <w:tc>
          <w:tcPr>
            <w:tcW w:w="1049" w:type="dxa"/>
            <w:noWrap/>
            <w:hideMark/>
          </w:tcPr>
          <w:p w14:paraId="55F4A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D91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7BE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A6B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95F0D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8CAF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688FE932" w14:textId="77777777" w:rsidTr="00C36F3B">
        <w:trPr>
          <w:divId w:val="1099721499"/>
          <w:trHeight w:val="300"/>
        </w:trPr>
        <w:tc>
          <w:tcPr>
            <w:tcW w:w="846" w:type="dxa"/>
            <w:noWrap/>
            <w:hideMark/>
          </w:tcPr>
          <w:p w14:paraId="1A6F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24,00</w:t>
            </w:r>
          </w:p>
        </w:tc>
        <w:tc>
          <w:tcPr>
            <w:tcW w:w="940" w:type="dxa"/>
            <w:noWrap/>
            <w:hideMark/>
          </w:tcPr>
          <w:p w14:paraId="40125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-24,36</w:t>
            </w:r>
          </w:p>
        </w:tc>
        <w:tc>
          <w:tcPr>
            <w:tcW w:w="1049" w:type="dxa"/>
            <w:noWrap/>
            <w:hideMark/>
          </w:tcPr>
          <w:p w14:paraId="1BCA9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4CC2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DC2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B6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0448F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377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58672C87" w14:textId="77777777" w:rsidTr="00C36F3B">
        <w:trPr>
          <w:divId w:val="1099721499"/>
          <w:trHeight w:val="300"/>
        </w:trPr>
        <w:tc>
          <w:tcPr>
            <w:tcW w:w="846" w:type="dxa"/>
            <w:noWrap/>
            <w:hideMark/>
          </w:tcPr>
          <w:p w14:paraId="73F20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24,17</w:t>
            </w:r>
          </w:p>
        </w:tc>
        <w:tc>
          <w:tcPr>
            <w:tcW w:w="940" w:type="dxa"/>
            <w:noWrap/>
            <w:hideMark/>
          </w:tcPr>
          <w:p w14:paraId="26BA5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-24,57</w:t>
            </w:r>
          </w:p>
        </w:tc>
        <w:tc>
          <w:tcPr>
            <w:tcW w:w="1049" w:type="dxa"/>
            <w:noWrap/>
            <w:hideMark/>
          </w:tcPr>
          <w:p w14:paraId="55119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9A8A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B6F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9AC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38D4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EC6B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14E097B0" w14:textId="77777777" w:rsidTr="00C36F3B">
        <w:trPr>
          <w:divId w:val="1099721499"/>
          <w:trHeight w:val="300"/>
        </w:trPr>
        <w:tc>
          <w:tcPr>
            <w:tcW w:w="846" w:type="dxa"/>
            <w:noWrap/>
            <w:hideMark/>
          </w:tcPr>
          <w:p w14:paraId="0924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24,47</w:t>
            </w:r>
          </w:p>
        </w:tc>
        <w:tc>
          <w:tcPr>
            <w:tcW w:w="940" w:type="dxa"/>
            <w:noWrap/>
            <w:hideMark/>
          </w:tcPr>
          <w:p w14:paraId="480A3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-24,93</w:t>
            </w:r>
          </w:p>
        </w:tc>
        <w:tc>
          <w:tcPr>
            <w:tcW w:w="1049" w:type="dxa"/>
            <w:noWrap/>
            <w:hideMark/>
          </w:tcPr>
          <w:p w14:paraId="4B94B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37AC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2D9F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567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43BD3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304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40908BDB" w14:textId="77777777" w:rsidTr="00C36F3B">
        <w:trPr>
          <w:divId w:val="1099721499"/>
          <w:trHeight w:val="300"/>
        </w:trPr>
        <w:tc>
          <w:tcPr>
            <w:tcW w:w="846" w:type="dxa"/>
            <w:noWrap/>
            <w:hideMark/>
          </w:tcPr>
          <w:p w14:paraId="0727E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24,69</w:t>
            </w:r>
          </w:p>
        </w:tc>
        <w:tc>
          <w:tcPr>
            <w:tcW w:w="940" w:type="dxa"/>
            <w:noWrap/>
            <w:hideMark/>
          </w:tcPr>
          <w:p w14:paraId="21768F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1049" w:type="dxa"/>
            <w:noWrap/>
            <w:hideMark/>
          </w:tcPr>
          <w:p w14:paraId="5C7536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C43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166C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484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790529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276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2719AD03" w14:textId="77777777" w:rsidTr="00C36F3B">
        <w:trPr>
          <w:divId w:val="1099721499"/>
          <w:trHeight w:val="300"/>
        </w:trPr>
        <w:tc>
          <w:tcPr>
            <w:tcW w:w="846" w:type="dxa"/>
            <w:noWrap/>
            <w:hideMark/>
          </w:tcPr>
          <w:p w14:paraId="045235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24,89</w:t>
            </w:r>
          </w:p>
        </w:tc>
        <w:tc>
          <w:tcPr>
            <w:tcW w:w="940" w:type="dxa"/>
            <w:noWrap/>
            <w:hideMark/>
          </w:tcPr>
          <w:p w14:paraId="60E92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1049" w:type="dxa"/>
            <w:noWrap/>
            <w:hideMark/>
          </w:tcPr>
          <w:p w14:paraId="6BD46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95AE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8A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4F9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6F74D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6DCB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37A7DC6B" w14:textId="77777777" w:rsidTr="00C36F3B">
        <w:trPr>
          <w:divId w:val="1099721499"/>
          <w:trHeight w:val="300"/>
        </w:trPr>
        <w:tc>
          <w:tcPr>
            <w:tcW w:w="846" w:type="dxa"/>
            <w:noWrap/>
            <w:hideMark/>
          </w:tcPr>
          <w:p w14:paraId="1F0F1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1FED52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1049" w:type="dxa"/>
            <w:noWrap/>
            <w:hideMark/>
          </w:tcPr>
          <w:p w14:paraId="6E881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5D20E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10F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2EC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4ED32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4FF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1ECBB050" w14:textId="77777777" w:rsidTr="00C36F3B">
        <w:trPr>
          <w:divId w:val="1099721499"/>
          <w:trHeight w:val="300"/>
        </w:trPr>
        <w:tc>
          <w:tcPr>
            <w:tcW w:w="846" w:type="dxa"/>
            <w:noWrap/>
            <w:hideMark/>
          </w:tcPr>
          <w:p w14:paraId="3DBFB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24,94</w:t>
            </w:r>
          </w:p>
        </w:tc>
        <w:tc>
          <w:tcPr>
            <w:tcW w:w="940" w:type="dxa"/>
            <w:noWrap/>
            <w:hideMark/>
          </w:tcPr>
          <w:p w14:paraId="7F285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1049" w:type="dxa"/>
            <w:noWrap/>
            <w:hideMark/>
          </w:tcPr>
          <w:p w14:paraId="491043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FF99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A632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DE9A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DDAB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B581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C1B629" w14:textId="77777777" w:rsidTr="00C36F3B">
        <w:trPr>
          <w:divId w:val="1099721499"/>
          <w:trHeight w:val="300"/>
        </w:trPr>
        <w:tc>
          <w:tcPr>
            <w:tcW w:w="846" w:type="dxa"/>
            <w:noWrap/>
            <w:hideMark/>
          </w:tcPr>
          <w:p w14:paraId="0737C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011B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-26,99</w:t>
            </w:r>
          </w:p>
        </w:tc>
        <w:tc>
          <w:tcPr>
            <w:tcW w:w="1049" w:type="dxa"/>
            <w:noWrap/>
            <w:hideMark/>
          </w:tcPr>
          <w:p w14:paraId="17F06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BAD38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6DF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D4FC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AD9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CF2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6250BD20" w14:textId="77777777" w:rsidTr="00C36F3B">
        <w:trPr>
          <w:divId w:val="1099721499"/>
          <w:trHeight w:val="300"/>
        </w:trPr>
        <w:tc>
          <w:tcPr>
            <w:tcW w:w="846" w:type="dxa"/>
            <w:noWrap/>
            <w:hideMark/>
          </w:tcPr>
          <w:p w14:paraId="4C761A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69DD2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-27,33</w:t>
            </w:r>
          </w:p>
        </w:tc>
        <w:tc>
          <w:tcPr>
            <w:tcW w:w="1049" w:type="dxa"/>
            <w:noWrap/>
            <w:hideMark/>
          </w:tcPr>
          <w:p w14:paraId="653EA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058A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B67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CE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5C891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88E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34E8742C" w14:textId="77777777" w:rsidTr="00C36F3B">
        <w:trPr>
          <w:divId w:val="1099721499"/>
          <w:trHeight w:val="300"/>
        </w:trPr>
        <w:tc>
          <w:tcPr>
            <w:tcW w:w="846" w:type="dxa"/>
            <w:noWrap/>
            <w:hideMark/>
          </w:tcPr>
          <w:p w14:paraId="4E746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24,85</w:t>
            </w:r>
          </w:p>
        </w:tc>
        <w:tc>
          <w:tcPr>
            <w:tcW w:w="940" w:type="dxa"/>
            <w:noWrap/>
            <w:hideMark/>
          </w:tcPr>
          <w:p w14:paraId="63906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-27,85</w:t>
            </w:r>
          </w:p>
        </w:tc>
        <w:tc>
          <w:tcPr>
            <w:tcW w:w="1049" w:type="dxa"/>
            <w:noWrap/>
            <w:hideMark/>
          </w:tcPr>
          <w:p w14:paraId="35E90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7597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F740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767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712E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5B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4855E5F3" w14:textId="77777777" w:rsidTr="00C36F3B">
        <w:trPr>
          <w:divId w:val="1099721499"/>
          <w:trHeight w:val="300"/>
        </w:trPr>
        <w:tc>
          <w:tcPr>
            <w:tcW w:w="846" w:type="dxa"/>
            <w:noWrap/>
            <w:hideMark/>
          </w:tcPr>
          <w:p w14:paraId="54BD94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07F013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-28,39</w:t>
            </w:r>
          </w:p>
        </w:tc>
        <w:tc>
          <w:tcPr>
            <w:tcW w:w="1049" w:type="dxa"/>
            <w:noWrap/>
            <w:hideMark/>
          </w:tcPr>
          <w:p w14:paraId="2038B0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9E0BC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B2B1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53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9121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05D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B31B866" w14:textId="77777777" w:rsidTr="00C36F3B">
        <w:trPr>
          <w:divId w:val="1099721499"/>
          <w:trHeight w:val="300"/>
        </w:trPr>
        <w:tc>
          <w:tcPr>
            <w:tcW w:w="846" w:type="dxa"/>
            <w:noWrap/>
            <w:hideMark/>
          </w:tcPr>
          <w:p w14:paraId="22636B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24,97</w:t>
            </w:r>
          </w:p>
        </w:tc>
        <w:tc>
          <w:tcPr>
            <w:tcW w:w="940" w:type="dxa"/>
            <w:noWrap/>
            <w:hideMark/>
          </w:tcPr>
          <w:p w14:paraId="5B23C1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-28,83</w:t>
            </w:r>
          </w:p>
        </w:tc>
        <w:tc>
          <w:tcPr>
            <w:tcW w:w="1049" w:type="dxa"/>
            <w:noWrap/>
            <w:hideMark/>
          </w:tcPr>
          <w:p w14:paraId="05D61F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27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9B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1A3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7FC9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E8B9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69A0B777" w14:textId="77777777" w:rsidTr="00C36F3B">
        <w:trPr>
          <w:divId w:val="1099721499"/>
          <w:trHeight w:val="300"/>
        </w:trPr>
        <w:tc>
          <w:tcPr>
            <w:tcW w:w="846" w:type="dxa"/>
            <w:noWrap/>
            <w:hideMark/>
          </w:tcPr>
          <w:p w14:paraId="3D7C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940" w:type="dxa"/>
            <w:noWrap/>
            <w:hideMark/>
          </w:tcPr>
          <w:p w14:paraId="5BD2F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-29,20</w:t>
            </w:r>
          </w:p>
        </w:tc>
        <w:tc>
          <w:tcPr>
            <w:tcW w:w="1049" w:type="dxa"/>
            <w:noWrap/>
            <w:hideMark/>
          </w:tcPr>
          <w:p w14:paraId="4787EB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6C2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EC2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063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17B48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8F18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27831850" w14:textId="77777777" w:rsidTr="00C36F3B">
        <w:trPr>
          <w:divId w:val="1099721499"/>
          <w:trHeight w:val="300"/>
        </w:trPr>
        <w:tc>
          <w:tcPr>
            <w:tcW w:w="846" w:type="dxa"/>
            <w:noWrap/>
            <w:hideMark/>
          </w:tcPr>
          <w:p w14:paraId="55AB4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26CF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-29,84</w:t>
            </w:r>
          </w:p>
        </w:tc>
        <w:tc>
          <w:tcPr>
            <w:tcW w:w="1049" w:type="dxa"/>
            <w:noWrap/>
            <w:hideMark/>
          </w:tcPr>
          <w:p w14:paraId="7C9955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5F55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5F9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4798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7C0E6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4C1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29C994B" w14:textId="77777777" w:rsidTr="00C36F3B">
        <w:trPr>
          <w:divId w:val="1099721499"/>
          <w:trHeight w:val="300"/>
        </w:trPr>
        <w:tc>
          <w:tcPr>
            <w:tcW w:w="846" w:type="dxa"/>
            <w:noWrap/>
            <w:hideMark/>
          </w:tcPr>
          <w:p w14:paraId="6B4878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5654C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-30,57</w:t>
            </w:r>
          </w:p>
        </w:tc>
        <w:tc>
          <w:tcPr>
            <w:tcW w:w="1049" w:type="dxa"/>
            <w:noWrap/>
            <w:hideMark/>
          </w:tcPr>
          <w:p w14:paraId="0E0F1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44C9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9FD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BDA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3EB76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38F1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354B745" w14:textId="77777777" w:rsidTr="00C36F3B">
        <w:trPr>
          <w:divId w:val="1099721499"/>
          <w:trHeight w:val="300"/>
        </w:trPr>
        <w:tc>
          <w:tcPr>
            <w:tcW w:w="846" w:type="dxa"/>
            <w:noWrap/>
            <w:hideMark/>
          </w:tcPr>
          <w:p w14:paraId="2CB1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3A317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-31,27</w:t>
            </w:r>
          </w:p>
        </w:tc>
        <w:tc>
          <w:tcPr>
            <w:tcW w:w="1049" w:type="dxa"/>
            <w:noWrap/>
            <w:hideMark/>
          </w:tcPr>
          <w:p w14:paraId="169B6A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DFF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43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383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1A78E0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45D0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A44143" w14:textId="77777777" w:rsidTr="00C36F3B">
        <w:trPr>
          <w:divId w:val="1099721499"/>
          <w:trHeight w:val="300"/>
        </w:trPr>
        <w:tc>
          <w:tcPr>
            <w:tcW w:w="846" w:type="dxa"/>
            <w:noWrap/>
            <w:hideMark/>
          </w:tcPr>
          <w:p w14:paraId="7407A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c>
          <w:tcPr>
            <w:tcW w:w="940" w:type="dxa"/>
            <w:noWrap/>
            <w:hideMark/>
          </w:tcPr>
          <w:p w14:paraId="657A53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20E35A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D2329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F1AA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AA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3C4C6A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B09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AFCF41A" w14:textId="77777777" w:rsidTr="00C36F3B">
        <w:trPr>
          <w:divId w:val="1099721499"/>
          <w:trHeight w:val="300"/>
        </w:trPr>
        <w:tc>
          <w:tcPr>
            <w:tcW w:w="846" w:type="dxa"/>
            <w:noWrap/>
            <w:hideMark/>
          </w:tcPr>
          <w:p w14:paraId="32687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25,05</w:t>
            </w:r>
          </w:p>
        </w:tc>
        <w:tc>
          <w:tcPr>
            <w:tcW w:w="940" w:type="dxa"/>
            <w:noWrap/>
            <w:hideMark/>
          </w:tcPr>
          <w:p w14:paraId="6D47B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-32,74</w:t>
            </w:r>
          </w:p>
        </w:tc>
        <w:tc>
          <w:tcPr>
            <w:tcW w:w="1049" w:type="dxa"/>
            <w:noWrap/>
            <w:hideMark/>
          </w:tcPr>
          <w:p w14:paraId="744B6E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CE8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7B2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E509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98A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B69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8F86C5A" w14:textId="77777777" w:rsidTr="00C36F3B">
        <w:trPr>
          <w:divId w:val="1099721499"/>
          <w:trHeight w:val="300"/>
        </w:trPr>
        <w:tc>
          <w:tcPr>
            <w:tcW w:w="846" w:type="dxa"/>
            <w:noWrap/>
            <w:hideMark/>
          </w:tcPr>
          <w:p w14:paraId="752D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4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-33,21</w:t>
            </w:r>
          </w:p>
        </w:tc>
        <w:tc>
          <w:tcPr>
            <w:tcW w:w="1049" w:type="dxa"/>
            <w:noWrap/>
            <w:hideMark/>
          </w:tcPr>
          <w:p w14:paraId="7F502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26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6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1D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FCD5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658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0665D32" w14:textId="77777777" w:rsidTr="00C36F3B">
        <w:trPr>
          <w:divId w:val="1099721499"/>
          <w:trHeight w:val="300"/>
        </w:trPr>
        <w:tc>
          <w:tcPr>
            <w:tcW w:w="846" w:type="dxa"/>
            <w:noWrap/>
            <w:hideMark/>
          </w:tcPr>
          <w:p w14:paraId="1D61A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4752D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-33,41</w:t>
            </w:r>
          </w:p>
        </w:tc>
        <w:tc>
          <w:tcPr>
            <w:tcW w:w="1049" w:type="dxa"/>
            <w:noWrap/>
            <w:hideMark/>
          </w:tcPr>
          <w:p w14:paraId="4FAEE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3B0D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7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1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5031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E3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4459D1" w14:textId="77777777" w:rsidTr="00C36F3B">
        <w:trPr>
          <w:divId w:val="1099721499"/>
          <w:trHeight w:val="300"/>
        </w:trPr>
        <w:tc>
          <w:tcPr>
            <w:tcW w:w="846" w:type="dxa"/>
            <w:noWrap/>
            <w:hideMark/>
          </w:tcPr>
          <w:p w14:paraId="021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940" w:type="dxa"/>
            <w:noWrap/>
            <w:hideMark/>
          </w:tcPr>
          <w:p w14:paraId="0DE7A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-33,53</w:t>
            </w:r>
          </w:p>
        </w:tc>
        <w:tc>
          <w:tcPr>
            <w:tcW w:w="1049" w:type="dxa"/>
            <w:noWrap/>
            <w:hideMark/>
          </w:tcPr>
          <w:p w14:paraId="0ABBAA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C81F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21C2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3C1D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855D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76EB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1071B4" w14:textId="77777777" w:rsidTr="00C36F3B">
        <w:trPr>
          <w:divId w:val="1099721499"/>
          <w:trHeight w:val="300"/>
        </w:trPr>
        <w:tc>
          <w:tcPr>
            <w:tcW w:w="846" w:type="dxa"/>
            <w:noWrap/>
            <w:hideMark/>
          </w:tcPr>
          <w:p w14:paraId="29366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7871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-33,62</w:t>
            </w:r>
          </w:p>
        </w:tc>
        <w:tc>
          <w:tcPr>
            <w:tcW w:w="1049" w:type="dxa"/>
            <w:noWrap/>
            <w:hideMark/>
          </w:tcPr>
          <w:p w14:paraId="04C1C8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92B0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0D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5D2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71CB2C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688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C63576E" w14:textId="77777777" w:rsidTr="00C36F3B">
        <w:trPr>
          <w:divId w:val="1099721499"/>
          <w:trHeight w:val="300"/>
        </w:trPr>
        <w:tc>
          <w:tcPr>
            <w:tcW w:w="846" w:type="dxa"/>
            <w:noWrap/>
            <w:hideMark/>
          </w:tcPr>
          <w:p w14:paraId="0CE6EA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11C497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-33,73</w:t>
            </w:r>
          </w:p>
        </w:tc>
        <w:tc>
          <w:tcPr>
            <w:tcW w:w="1049" w:type="dxa"/>
            <w:noWrap/>
            <w:hideMark/>
          </w:tcPr>
          <w:p w14:paraId="3DE6A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E4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3E0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6533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B7A33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15A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BE03C1" w14:textId="77777777" w:rsidTr="00C36F3B">
        <w:trPr>
          <w:divId w:val="1099721499"/>
          <w:trHeight w:val="300"/>
        </w:trPr>
        <w:tc>
          <w:tcPr>
            <w:tcW w:w="846" w:type="dxa"/>
            <w:noWrap/>
            <w:hideMark/>
          </w:tcPr>
          <w:p w14:paraId="7A1DD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671C5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-33,89</w:t>
            </w:r>
          </w:p>
        </w:tc>
        <w:tc>
          <w:tcPr>
            <w:tcW w:w="1049" w:type="dxa"/>
            <w:noWrap/>
            <w:hideMark/>
          </w:tcPr>
          <w:p w14:paraId="455AA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1E86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1564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C5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1ADA7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0AB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CE4DC70" w14:textId="77777777" w:rsidTr="00C36F3B">
        <w:trPr>
          <w:divId w:val="1099721499"/>
          <w:trHeight w:val="300"/>
        </w:trPr>
        <w:tc>
          <w:tcPr>
            <w:tcW w:w="846" w:type="dxa"/>
            <w:noWrap/>
            <w:hideMark/>
          </w:tcPr>
          <w:p w14:paraId="53A2DE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A342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2E8D34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A277F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5F2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082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1659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8615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970F95D" w14:textId="77777777" w:rsidTr="00C36F3B">
        <w:trPr>
          <w:divId w:val="1099721499"/>
          <w:trHeight w:val="300"/>
        </w:trPr>
        <w:tc>
          <w:tcPr>
            <w:tcW w:w="846" w:type="dxa"/>
            <w:noWrap/>
            <w:hideMark/>
          </w:tcPr>
          <w:p w14:paraId="22E9A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79748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-34,26</w:t>
            </w:r>
          </w:p>
        </w:tc>
        <w:tc>
          <w:tcPr>
            <w:tcW w:w="1049" w:type="dxa"/>
            <w:noWrap/>
            <w:hideMark/>
          </w:tcPr>
          <w:p w14:paraId="066CB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4A7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87F2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7AC5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2FB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7A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4CE9E96" w14:textId="77777777" w:rsidTr="00C36F3B">
        <w:trPr>
          <w:divId w:val="1099721499"/>
          <w:trHeight w:val="300"/>
        </w:trPr>
        <w:tc>
          <w:tcPr>
            <w:tcW w:w="846" w:type="dxa"/>
            <w:noWrap/>
            <w:hideMark/>
          </w:tcPr>
          <w:p w14:paraId="1E1B13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B83C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-34,37</w:t>
            </w:r>
          </w:p>
        </w:tc>
        <w:tc>
          <w:tcPr>
            <w:tcW w:w="1049" w:type="dxa"/>
            <w:noWrap/>
            <w:hideMark/>
          </w:tcPr>
          <w:p w14:paraId="2A068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506E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BC0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3C9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2660C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EC3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9CEE0" w14:textId="77777777" w:rsidTr="00C36F3B">
        <w:trPr>
          <w:divId w:val="1099721499"/>
          <w:trHeight w:val="300"/>
        </w:trPr>
        <w:tc>
          <w:tcPr>
            <w:tcW w:w="846" w:type="dxa"/>
            <w:noWrap/>
            <w:hideMark/>
          </w:tcPr>
          <w:p w14:paraId="75A6B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17FF43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-34,47</w:t>
            </w:r>
          </w:p>
        </w:tc>
        <w:tc>
          <w:tcPr>
            <w:tcW w:w="1049" w:type="dxa"/>
            <w:noWrap/>
            <w:hideMark/>
          </w:tcPr>
          <w:p w14:paraId="36D84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9F52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1C0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5A2A9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C435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81D0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722636" w14:textId="77777777" w:rsidTr="00C36F3B">
        <w:trPr>
          <w:divId w:val="1099721499"/>
          <w:trHeight w:val="300"/>
        </w:trPr>
        <w:tc>
          <w:tcPr>
            <w:tcW w:w="846" w:type="dxa"/>
            <w:noWrap/>
            <w:hideMark/>
          </w:tcPr>
          <w:p w14:paraId="1EC21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17F74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-34,56</w:t>
            </w:r>
          </w:p>
        </w:tc>
        <w:tc>
          <w:tcPr>
            <w:tcW w:w="1049" w:type="dxa"/>
            <w:noWrap/>
            <w:hideMark/>
          </w:tcPr>
          <w:p w14:paraId="04E1E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A7A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911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BA94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57DA8D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69B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46D6AC8" w14:textId="77777777" w:rsidTr="00C36F3B">
        <w:trPr>
          <w:divId w:val="1099721499"/>
          <w:trHeight w:val="300"/>
        </w:trPr>
        <w:tc>
          <w:tcPr>
            <w:tcW w:w="846" w:type="dxa"/>
            <w:noWrap/>
            <w:hideMark/>
          </w:tcPr>
          <w:p w14:paraId="2330D5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23699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-34,65</w:t>
            </w:r>
          </w:p>
        </w:tc>
        <w:tc>
          <w:tcPr>
            <w:tcW w:w="1049" w:type="dxa"/>
            <w:noWrap/>
            <w:hideMark/>
          </w:tcPr>
          <w:p w14:paraId="24F661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AFD9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3AF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A865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6245F7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2786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4437A2E" w14:textId="77777777" w:rsidTr="00C36F3B">
        <w:trPr>
          <w:divId w:val="1099721499"/>
          <w:trHeight w:val="300"/>
        </w:trPr>
        <w:tc>
          <w:tcPr>
            <w:tcW w:w="846" w:type="dxa"/>
            <w:noWrap/>
            <w:hideMark/>
          </w:tcPr>
          <w:p w14:paraId="04A651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7B9A02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-34,72</w:t>
            </w:r>
          </w:p>
        </w:tc>
        <w:tc>
          <w:tcPr>
            <w:tcW w:w="1049" w:type="dxa"/>
            <w:noWrap/>
            <w:hideMark/>
          </w:tcPr>
          <w:p w14:paraId="5E625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158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3F42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EFC7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4B972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712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94DA90" w14:textId="77777777" w:rsidTr="00C36F3B">
        <w:trPr>
          <w:divId w:val="1099721499"/>
          <w:trHeight w:val="300"/>
        </w:trPr>
        <w:tc>
          <w:tcPr>
            <w:tcW w:w="846" w:type="dxa"/>
            <w:noWrap/>
            <w:hideMark/>
          </w:tcPr>
          <w:p w14:paraId="5BB31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25,13</w:t>
            </w:r>
          </w:p>
        </w:tc>
        <w:tc>
          <w:tcPr>
            <w:tcW w:w="940" w:type="dxa"/>
            <w:noWrap/>
            <w:hideMark/>
          </w:tcPr>
          <w:p w14:paraId="01D928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-34,79</w:t>
            </w:r>
          </w:p>
        </w:tc>
        <w:tc>
          <w:tcPr>
            <w:tcW w:w="1049" w:type="dxa"/>
            <w:noWrap/>
            <w:hideMark/>
          </w:tcPr>
          <w:p w14:paraId="02F6E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80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C59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B046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77EA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70CD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0974B1" w14:textId="77777777" w:rsidTr="00C36F3B">
        <w:trPr>
          <w:divId w:val="1099721499"/>
          <w:trHeight w:val="300"/>
        </w:trPr>
        <w:tc>
          <w:tcPr>
            <w:tcW w:w="846" w:type="dxa"/>
            <w:noWrap/>
            <w:hideMark/>
          </w:tcPr>
          <w:p w14:paraId="6391A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E79C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-34,85</w:t>
            </w:r>
          </w:p>
        </w:tc>
        <w:tc>
          <w:tcPr>
            <w:tcW w:w="1049" w:type="dxa"/>
            <w:noWrap/>
            <w:hideMark/>
          </w:tcPr>
          <w:p w14:paraId="016285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B95B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0015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3D5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CA8F8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518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A2F81F3" w14:textId="77777777" w:rsidTr="00C36F3B">
        <w:trPr>
          <w:divId w:val="1099721499"/>
          <w:trHeight w:val="300"/>
        </w:trPr>
        <w:tc>
          <w:tcPr>
            <w:tcW w:w="846" w:type="dxa"/>
            <w:noWrap/>
            <w:hideMark/>
          </w:tcPr>
          <w:p w14:paraId="0ACE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314E18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-34,94</w:t>
            </w:r>
          </w:p>
        </w:tc>
        <w:tc>
          <w:tcPr>
            <w:tcW w:w="1049" w:type="dxa"/>
            <w:noWrap/>
            <w:hideMark/>
          </w:tcPr>
          <w:p w14:paraId="1C007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B0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11D1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945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7BB46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796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6D18B85" w14:textId="77777777" w:rsidTr="00C36F3B">
        <w:trPr>
          <w:divId w:val="1099721499"/>
          <w:trHeight w:val="300"/>
        </w:trPr>
        <w:tc>
          <w:tcPr>
            <w:tcW w:w="846" w:type="dxa"/>
            <w:noWrap/>
            <w:hideMark/>
          </w:tcPr>
          <w:p w14:paraId="0B993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107B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-35,03</w:t>
            </w:r>
          </w:p>
        </w:tc>
        <w:tc>
          <w:tcPr>
            <w:tcW w:w="1049" w:type="dxa"/>
            <w:noWrap/>
            <w:hideMark/>
          </w:tcPr>
          <w:p w14:paraId="708FD5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0E5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305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3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3D5D10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5DC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2D36D18" w14:textId="77777777" w:rsidTr="00C36F3B">
        <w:trPr>
          <w:divId w:val="1099721499"/>
          <w:trHeight w:val="300"/>
        </w:trPr>
        <w:tc>
          <w:tcPr>
            <w:tcW w:w="846" w:type="dxa"/>
            <w:noWrap/>
            <w:hideMark/>
          </w:tcPr>
          <w:p w14:paraId="6FE24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57045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-35,14</w:t>
            </w:r>
          </w:p>
        </w:tc>
        <w:tc>
          <w:tcPr>
            <w:tcW w:w="1049" w:type="dxa"/>
            <w:noWrap/>
            <w:hideMark/>
          </w:tcPr>
          <w:p w14:paraId="5CD26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E858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00A2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79E9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F9FD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8F8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FA4D8B" w14:textId="77777777" w:rsidTr="00C36F3B">
        <w:trPr>
          <w:divId w:val="1099721499"/>
          <w:trHeight w:val="300"/>
        </w:trPr>
        <w:tc>
          <w:tcPr>
            <w:tcW w:w="846" w:type="dxa"/>
            <w:noWrap/>
            <w:hideMark/>
          </w:tcPr>
          <w:p w14:paraId="040CF3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7FE68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-35,28</w:t>
            </w:r>
          </w:p>
        </w:tc>
        <w:tc>
          <w:tcPr>
            <w:tcW w:w="1049" w:type="dxa"/>
            <w:noWrap/>
            <w:hideMark/>
          </w:tcPr>
          <w:p w14:paraId="4A01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714B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D3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EB6D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EE14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25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B02BCA3" w14:textId="77777777" w:rsidTr="00C36F3B">
        <w:trPr>
          <w:divId w:val="1099721499"/>
          <w:trHeight w:val="300"/>
        </w:trPr>
        <w:tc>
          <w:tcPr>
            <w:tcW w:w="846" w:type="dxa"/>
            <w:noWrap/>
            <w:hideMark/>
          </w:tcPr>
          <w:p w14:paraId="097DB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380757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-35,42</w:t>
            </w:r>
          </w:p>
        </w:tc>
        <w:tc>
          <w:tcPr>
            <w:tcW w:w="1049" w:type="dxa"/>
            <w:noWrap/>
            <w:hideMark/>
          </w:tcPr>
          <w:p w14:paraId="0CBC1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5F41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32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424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2EF1AF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D8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1C051E8" w14:textId="77777777" w:rsidTr="00C36F3B">
        <w:trPr>
          <w:divId w:val="1099721499"/>
          <w:trHeight w:val="300"/>
        </w:trPr>
        <w:tc>
          <w:tcPr>
            <w:tcW w:w="846" w:type="dxa"/>
            <w:noWrap/>
            <w:hideMark/>
          </w:tcPr>
          <w:p w14:paraId="530B8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7B74B0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-35,60</w:t>
            </w:r>
          </w:p>
        </w:tc>
        <w:tc>
          <w:tcPr>
            <w:tcW w:w="1049" w:type="dxa"/>
            <w:noWrap/>
            <w:hideMark/>
          </w:tcPr>
          <w:p w14:paraId="46918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2BB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B00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62A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00A70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9156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124B8F4" w14:textId="77777777" w:rsidTr="00C36F3B">
        <w:trPr>
          <w:divId w:val="1099721499"/>
          <w:trHeight w:val="300"/>
        </w:trPr>
        <w:tc>
          <w:tcPr>
            <w:tcW w:w="846" w:type="dxa"/>
            <w:noWrap/>
            <w:hideMark/>
          </w:tcPr>
          <w:p w14:paraId="0A13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98160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-35,79</w:t>
            </w:r>
          </w:p>
        </w:tc>
        <w:tc>
          <w:tcPr>
            <w:tcW w:w="1049" w:type="dxa"/>
            <w:noWrap/>
            <w:hideMark/>
          </w:tcPr>
          <w:p w14:paraId="1354A8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1DE4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73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E55EC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1716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B823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9831037" w14:textId="77777777" w:rsidTr="00C36F3B">
        <w:trPr>
          <w:divId w:val="1099721499"/>
          <w:trHeight w:val="300"/>
        </w:trPr>
        <w:tc>
          <w:tcPr>
            <w:tcW w:w="846" w:type="dxa"/>
            <w:noWrap/>
            <w:hideMark/>
          </w:tcPr>
          <w:p w14:paraId="28D85A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1BB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-36,02</w:t>
            </w:r>
          </w:p>
        </w:tc>
        <w:tc>
          <w:tcPr>
            <w:tcW w:w="1049" w:type="dxa"/>
            <w:noWrap/>
            <w:hideMark/>
          </w:tcPr>
          <w:p w14:paraId="3457E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DA5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0A6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45E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48D76E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BA52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8C158" w14:textId="77777777" w:rsidTr="00C36F3B">
        <w:trPr>
          <w:divId w:val="1099721499"/>
          <w:trHeight w:val="300"/>
        </w:trPr>
        <w:tc>
          <w:tcPr>
            <w:tcW w:w="846" w:type="dxa"/>
            <w:noWrap/>
            <w:hideMark/>
          </w:tcPr>
          <w:p w14:paraId="1411EC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0E9B0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-36,30</w:t>
            </w:r>
          </w:p>
        </w:tc>
        <w:tc>
          <w:tcPr>
            <w:tcW w:w="1049" w:type="dxa"/>
            <w:noWrap/>
            <w:hideMark/>
          </w:tcPr>
          <w:p w14:paraId="6D652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DB6A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480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B18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BEC7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BBD0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46AF99E" w14:textId="77777777" w:rsidTr="00C36F3B">
        <w:trPr>
          <w:divId w:val="1099721499"/>
          <w:trHeight w:val="300"/>
        </w:trPr>
        <w:tc>
          <w:tcPr>
            <w:tcW w:w="846" w:type="dxa"/>
            <w:noWrap/>
            <w:hideMark/>
          </w:tcPr>
          <w:p w14:paraId="765E00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0F3B4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-36,64</w:t>
            </w:r>
          </w:p>
        </w:tc>
        <w:tc>
          <w:tcPr>
            <w:tcW w:w="1049" w:type="dxa"/>
            <w:noWrap/>
            <w:hideMark/>
          </w:tcPr>
          <w:p w14:paraId="7031D2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703D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E46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515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20871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99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3FDC29" w14:textId="77777777" w:rsidTr="00C36F3B">
        <w:trPr>
          <w:divId w:val="1099721499"/>
          <w:trHeight w:val="300"/>
        </w:trPr>
        <w:tc>
          <w:tcPr>
            <w:tcW w:w="846" w:type="dxa"/>
            <w:noWrap/>
            <w:hideMark/>
          </w:tcPr>
          <w:p w14:paraId="76F70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25,19</w:t>
            </w:r>
          </w:p>
        </w:tc>
        <w:tc>
          <w:tcPr>
            <w:tcW w:w="940" w:type="dxa"/>
            <w:noWrap/>
            <w:hideMark/>
          </w:tcPr>
          <w:p w14:paraId="7E3CEA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-37,03</w:t>
            </w:r>
          </w:p>
        </w:tc>
        <w:tc>
          <w:tcPr>
            <w:tcW w:w="1049" w:type="dxa"/>
            <w:noWrap/>
            <w:hideMark/>
          </w:tcPr>
          <w:p w14:paraId="01FF16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04F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BE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7C71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2BC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6DB8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69C43A" w14:textId="77777777" w:rsidTr="00C36F3B">
        <w:trPr>
          <w:divId w:val="1099721499"/>
          <w:trHeight w:val="300"/>
        </w:trPr>
        <w:tc>
          <w:tcPr>
            <w:tcW w:w="846" w:type="dxa"/>
            <w:noWrap/>
            <w:hideMark/>
          </w:tcPr>
          <w:p w14:paraId="7CEDD8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4BA11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-37,40</w:t>
            </w:r>
          </w:p>
        </w:tc>
        <w:tc>
          <w:tcPr>
            <w:tcW w:w="1049" w:type="dxa"/>
            <w:noWrap/>
            <w:hideMark/>
          </w:tcPr>
          <w:p w14:paraId="7F2F6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A440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458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87F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77CE12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977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57A415" w14:textId="77777777" w:rsidTr="00C36F3B">
        <w:trPr>
          <w:divId w:val="1099721499"/>
          <w:trHeight w:val="300"/>
        </w:trPr>
        <w:tc>
          <w:tcPr>
            <w:tcW w:w="846" w:type="dxa"/>
            <w:noWrap/>
            <w:hideMark/>
          </w:tcPr>
          <w:p w14:paraId="7999C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1A68E0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-37,71</w:t>
            </w:r>
          </w:p>
        </w:tc>
        <w:tc>
          <w:tcPr>
            <w:tcW w:w="1049" w:type="dxa"/>
            <w:noWrap/>
            <w:hideMark/>
          </w:tcPr>
          <w:p w14:paraId="4474A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DA9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FBF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8D0A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ED91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4822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17D75BC" w14:textId="77777777" w:rsidTr="00C36F3B">
        <w:trPr>
          <w:divId w:val="1099721499"/>
          <w:trHeight w:val="300"/>
        </w:trPr>
        <w:tc>
          <w:tcPr>
            <w:tcW w:w="846" w:type="dxa"/>
            <w:noWrap/>
            <w:hideMark/>
          </w:tcPr>
          <w:p w14:paraId="003E8C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25,17</w:t>
            </w:r>
          </w:p>
        </w:tc>
        <w:tc>
          <w:tcPr>
            <w:tcW w:w="940" w:type="dxa"/>
            <w:noWrap/>
            <w:hideMark/>
          </w:tcPr>
          <w:p w14:paraId="7AA0E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-38,01</w:t>
            </w:r>
          </w:p>
        </w:tc>
        <w:tc>
          <w:tcPr>
            <w:tcW w:w="1049" w:type="dxa"/>
            <w:noWrap/>
            <w:hideMark/>
          </w:tcPr>
          <w:p w14:paraId="08C976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3CAC8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79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FB7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9CB47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8403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19BF6E" w14:textId="77777777" w:rsidTr="00C36F3B">
        <w:trPr>
          <w:divId w:val="1099721499"/>
          <w:trHeight w:val="300"/>
        </w:trPr>
        <w:tc>
          <w:tcPr>
            <w:tcW w:w="846" w:type="dxa"/>
            <w:noWrap/>
            <w:hideMark/>
          </w:tcPr>
          <w:p w14:paraId="651A6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41A30A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-38,31</w:t>
            </w:r>
          </w:p>
        </w:tc>
        <w:tc>
          <w:tcPr>
            <w:tcW w:w="1049" w:type="dxa"/>
            <w:noWrap/>
            <w:hideMark/>
          </w:tcPr>
          <w:p w14:paraId="26DF1A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38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7CE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BF1C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3ABAF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0E7D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67A189D" w14:textId="77777777" w:rsidTr="00C36F3B">
        <w:trPr>
          <w:divId w:val="1099721499"/>
          <w:trHeight w:val="300"/>
        </w:trPr>
        <w:tc>
          <w:tcPr>
            <w:tcW w:w="846" w:type="dxa"/>
            <w:noWrap/>
            <w:hideMark/>
          </w:tcPr>
          <w:p w14:paraId="7BD1C2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3929B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-38,66</w:t>
            </w:r>
          </w:p>
        </w:tc>
        <w:tc>
          <w:tcPr>
            <w:tcW w:w="1049" w:type="dxa"/>
            <w:noWrap/>
            <w:hideMark/>
          </w:tcPr>
          <w:p w14:paraId="0F7602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D458A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DCF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DA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05E5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36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B6D66" w14:textId="77777777" w:rsidTr="00C36F3B">
        <w:trPr>
          <w:divId w:val="1099721499"/>
          <w:trHeight w:val="300"/>
        </w:trPr>
        <w:tc>
          <w:tcPr>
            <w:tcW w:w="846" w:type="dxa"/>
            <w:noWrap/>
            <w:hideMark/>
          </w:tcPr>
          <w:p w14:paraId="450F3F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74FC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-39,07</w:t>
            </w:r>
          </w:p>
        </w:tc>
        <w:tc>
          <w:tcPr>
            <w:tcW w:w="1049" w:type="dxa"/>
            <w:noWrap/>
            <w:hideMark/>
          </w:tcPr>
          <w:p w14:paraId="1E46A6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7470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FF1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5363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461025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85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8720745" w14:textId="77777777" w:rsidTr="00C36F3B">
        <w:trPr>
          <w:divId w:val="1099721499"/>
          <w:trHeight w:val="300"/>
        </w:trPr>
        <w:tc>
          <w:tcPr>
            <w:tcW w:w="846" w:type="dxa"/>
            <w:noWrap/>
            <w:hideMark/>
          </w:tcPr>
          <w:p w14:paraId="4880B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D7B9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-39,53</w:t>
            </w:r>
          </w:p>
        </w:tc>
        <w:tc>
          <w:tcPr>
            <w:tcW w:w="1049" w:type="dxa"/>
            <w:noWrap/>
            <w:hideMark/>
          </w:tcPr>
          <w:p w14:paraId="58FADE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448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F9604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ED9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5696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C77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C5170C0" w14:textId="77777777" w:rsidTr="00C36F3B">
        <w:trPr>
          <w:divId w:val="1099721499"/>
          <w:trHeight w:val="300"/>
        </w:trPr>
        <w:tc>
          <w:tcPr>
            <w:tcW w:w="846" w:type="dxa"/>
            <w:noWrap/>
            <w:hideMark/>
          </w:tcPr>
          <w:p w14:paraId="398DB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C0175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-39,97</w:t>
            </w:r>
          </w:p>
        </w:tc>
        <w:tc>
          <w:tcPr>
            <w:tcW w:w="1049" w:type="dxa"/>
            <w:noWrap/>
            <w:hideMark/>
          </w:tcPr>
          <w:p w14:paraId="2F00D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E1B5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A37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8619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63938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C66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8A380B" w14:textId="77777777" w:rsidTr="00C36F3B">
        <w:trPr>
          <w:divId w:val="1099721499"/>
          <w:trHeight w:val="300"/>
        </w:trPr>
        <w:tc>
          <w:tcPr>
            <w:tcW w:w="846" w:type="dxa"/>
            <w:noWrap/>
            <w:hideMark/>
          </w:tcPr>
          <w:p w14:paraId="2B5F3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25,21</w:t>
            </w:r>
          </w:p>
        </w:tc>
        <w:tc>
          <w:tcPr>
            <w:tcW w:w="940" w:type="dxa"/>
            <w:noWrap/>
            <w:hideMark/>
          </w:tcPr>
          <w:p w14:paraId="7F020D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-40,39</w:t>
            </w:r>
          </w:p>
        </w:tc>
        <w:tc>
          <w:tcPr>
            <w:tcW w:w="1049" w:type="dxa"/>
            <w:noWrap/>
            <w:hideMark/>
          </w:tcPr>
          <w:p w14:paraId="0CD14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43A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81D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1EE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1230" w:type="dxa"/>
            <w:noWrap/>
            <w:hideMark/>
          </w:tcPr>
          <w:p w14:paraId="7E6B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76B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D342CAF" w14:textId="77777777" w:rsidTr="00C36F3B">
        <w:trPr>
          <w:divId w:val="1099721499"/>
          <w:trHeight w:val="300"/>
        </w:trPr>
        <w:tc>
          <w:tcPr>
            <w:tcW w:w="846" w:type="dxa"/>
            <w:noWrap/>
            <w:hideMark/>
          </w:tcPr>
          <w:p w14:paraId="3D94D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31A73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-40,84</w:t>
            </w:r>
          </w:p>
        </w:tc>
        <w:tc>
          <w:tcPr>
            <w:tcW w:w="1049" w:type="dxa"/>
            <w:noWrap/>
            <w:hideMark/>
          </w:tcPr>
          <w:p w14:paraId="78CFC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520F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364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AAE2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B709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EB6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595B8DF" w14:textId="77777777" w:rsidTr="00C36F3B">
        <w:trPr>
          <w:divId w:val="1099721499"/>
          <w:trHeight w:val="300"/>
        </w:trPr>
        <w:tc>
          <w:tcPr>
            <w:tcW w:w="846" w:type="dxa"/>
            <w:noWrap/>
            <w:hideMark/>
          </w:tcPr>
          <w:p w14:paraId="25A2E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940" w:type="dxa"/>
            <w:noWrap/>
            <w:hideMark/>
          </w:tcPr>
          <w:p w14:paraId="76072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-41,33</w:t>
            </w:r>
          </w:p>
        </w:tc>
        <w:tc>
          <w:tcPr>
            <w:tcW w:w="1049" w:type="dxa"/>
            <w:noWrap/>
            <w:hideMark/>
          </w:tcPr>
          <w:p w14:paraId="0B729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8294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8AD1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060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0992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34E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E782F20" w14:textId="77777777" w:rsidTr="00C36F3B">
        <w:trPr>
          <w:divId w:val="1099721499"/>
          <w:trHeight w:val="300"/>
        </w:trPr>
        <w:tc>
          <w:tcPr>
            <w:tcW w:w="846" w:type="dxa"/>
            <w:noWrap/>
            <w:hideMark/>
          </w:tcPr>
          <w:p w14:paraId="7BE1F8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25,26</w:t>
            </w:r>
          </w:p>
        </w:tc>
        <w:tc>
          <w:tcPr>
            <w:tcW w:w="940" w:type="dxa"/>
            <w:noWrap/>
            <w:hideMark/>
          </w:tcPr>
          <w:p w14:paraId="27102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31BCC6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211A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F412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2C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4892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DE03C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29B971" w14:textId="77777777" w:rsidTr="00C36F3B">
        <w:trPr>
          <w:divId w:val="1099721499"/>
          <w:trHeight w:val="300"/>
        </w:trPr>
        <w:tc>
          <w:tcPr>
            <w:tcW w:w="846" w:type="dxa"/>
            <w:noWrap/>
            <w:hideMark/>
          </w:tcPr>
          <w:p w14:paraId="53B49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25,28</w:t>
            </w:r>
          </w:p>
        </w:tc>
        <w:tc>
          <w:tcPr>
            <w:tcW w:w="940" w:type="dxa"/>
            <w:noWrap/>
            <w:hideMark/>
          </w:tcPr>
          <w:p w14:paraId="53134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-42,31</w:t>
            </w:r>
          </w:p>
        </w:tc>
        <w:tc>
          <w:tcPr>
            <w:tcW w:w="1049" w:type="dxa"/>
            <w:noWrap/>
            <w:hideMark/>
          </w:tcPr>
          <w:p w14:paraId="26809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7AF5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A72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68D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343CC4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53E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E04505" w14:textId="77777777" w:rsidTr="00C36F3B">
        <w:trPr>
          <w:divId w:val="1099721499"/>
          <w:trHeight w:val="300"/>
        </w:trPr>
        <w:tc>
          <w:tcPr>
            <w:tcW w:w="846" w:type="dxa"/>
            <w:noWrap/>
            <w:hideMark/>
          </w:tcPr>
          <w:p w14:paraId="1EBBE9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9E8C9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-42,76</w:t>
            </w:r>
          </w:p>
        </w:tc>
        <w:tc>
          <w:tcPr>
            <w:tcW w:w="1049" w:type="dxa"/>
            <w:noWrap/>
            <w:hideMark/>
          </w:tcPr>
          <w:p w14:paraId="62853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C4038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CB71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C4C9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59636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AF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EADE098" w14:textId="77777777" w:rsidTr="00C36F3B">
        <w:trPr>
          <w:divId w:val="1099721499"/>
          <w:trHeight w:val="300"/>
        </w:trPr>
        <w:tc>
          <w:tcPr>
            <w:tcW w:w="846" w:type="dxa"/>
            <w:noWrap/>
            <w:hideMark/>
          </w:tcPr>
          <w:p w14:paraId="75C4A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135B31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-43,20</w:t>
            </w:r>
          </w:p>
        </w:tc>
        <w:tc>
          <w:tcPr>
            <w:tcW w:w="1049" w:type="dxa"/>
            <w:noWrap/>
            <w:hideMark/>
          </w:tcPr>
          <w:p w14:paraId="2C8C6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0C5A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856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96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0AFAB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1CCB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C4C53B3" w14:textId="77777777" w:rsidTr="00C36F3B">
        <w:trPr>
          <w:divId w:val="1099721499"/>
          <w:trHeight w:val="300"/>
        </w:trPr>
        <w:tc>
          <w:tcPr>
            <w:tcW w:w="846" w:type="dxa"/>
            <w:noWrap/>
            <w:hideMark/>
          </w:tcPr>
          <w:p w14:paraId="0F8DD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06D6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-43,68</w:t>
            </w:r>
          </w:p>
        </w:tc>
        <w:tc>
          <w:tcPr>
            <w:tcW w:w="1049" w:type="dxa"/>
            <w:noWrap/>
            <w:hideMark/>
          </w:tcPr>
          <w:p w14:paraId="10D2BC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A637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BE12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B0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19C68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6B6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1D7A4" w14:textId="77777777" w:rsidTr="00C36F3B">
        <w:trPr>
          <w:divId w:val="1099721499"/>
          <w:trHeight w:val="300"/>
        </w:trPr>
        <w:tc>
          <w:tcPr>
            <w:tcW w:w="846" w:type="dxa"/>
            <w:noWrap/>
            <w:hideMark/>
          </w:tcPr>
          <w:p w14:paraId="5733CD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795108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-44,21</w:t>
            </w:r>
          </w:p>
        </w:tc>
        <w:tc>
          <w:tcPr>
            <w:tcW w:w="1049" w:type="dxa"/>
            <w:noWrap/>
            <w:hideMark/>
          </w:tcPr>
          <w:p w14:paraId="34D19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6DB9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19C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2505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045DDB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B01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3847505" w14:textId="77777777" w:rsidTr="00C36F3B">
        <w:trPr>
          <w:divId w:val="1099721499"/>
          <w:trHeight w:val="300"/>
        </w:trPr>
        <w:tc>
          <w:tcPr>
            <w:tcW w:w="846" w:type="dxa"/>
            <w:noWrap/>
            <w:hideMark/>
          </w:tcPr>
          <w:p w14:paraId="58CA8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6C26D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29A96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F7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937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97CE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ECD5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16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3B2045" w14:textId="77777777" w:rsidTr="00C36F3B">
        <w:trPr>
          <w:divId w:val="1099721499"/>
          <w:trHeight w:val="300"/>
        </w:trPr>
        <w:tc>
          <w:tcPr>
            <w:tcW w:w="846" w:type="dxa"/>
            <w:noWrap/>
            <w:hideMark/>
          </w:tcPr>
          <w:p w14:paraId="0B89F7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46E94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-45,33</w:t>
            </w:r>
          </w:p>
        </w:tc>
        <w:tc>
          <w:tcPr>
            <w:tcW w:w="1049" w:type="dxa"/>
            <w:noWrap/>
            <w:hideMark/>
          </w:tcPr>
          <w:p w14:paraId="7F4984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5C11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31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A44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C828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12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A78A891" w14:textId="77777777" w:rsidTr="00C36F3B">
        <w:trPr>
          <w:divId w:val="1099721499"/>
          <w:trHeight w:val="300"/>
        </w:trPr>
        <w:tc>
          <w:tcPr>
            <w:tcW w:w="846" w:type="dxa"/>
            <w:noWrap/>
            <w:hideMark/>
          </w:tcPr>
          <w:p w14:paraId="7251C0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455862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-45,90</w:t>
            </w:r>
          </w:p>
        </w:tc>
        <w:tc>
          <w:tcPr>
            <w:tcW w:w="1049" w:type="dxa"/>
            <w:noWrap/>
            <w:hideMark/>
          </w:tcPr>
          <w:p w14:paraId="6AB51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867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1D0E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D25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A1EE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3AA2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C8CAE9D" w14:textId="77777777" w:rsidTr="00C36F3B">
        <w:trPr>
          <w:divId w:val="1099721499"/>
          <w:trHeight w:val="300"/>
        </w:trPr>
        <w:tc>
          <w:tcPr>
            <w:tcW w:w="846" w:type="dxa"/>
            <w:noWrap/>
            <w:hideMark/>
          </w:tcPr>
          <w:p w14:paraId="31E7B8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21B0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-46,42</w:t>
            </w:r>
          </w:p>
        </w:tc>
        <w:tc>
          <w:tcPr>
            <w:tcW w:w="1049" w:type="dxa"/>
            <w:noWrap/>
            <w:hideMark/>
          </w:tcPr>
          <w:p w14:paraId="0E3D1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D7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3E2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3C1B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DFDC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816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C04911" w14:textId="77777777" w:rsidTr="00C36F3B">
        <w:trPr>
          <w:divId w:val="1099721499"/>
          <w:trHeight w:val="300"/>
        </w:trPr>
        <w:tc>
          <w:tcPr>
            <w:tcW w:w="846" w:type="dxa"/>
            <w:noWrap/>
            <w:hideMark/>
          </w:tcPr>
          <w:p w14:paraId="4C13A5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28CBE7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3175B2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B608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0E06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0924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3D42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1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2708152" w14:textId="77777777" w:rsidTr="00C36F3B">
        <w:trPr>
          <w:divId w:val="1099721499"/>
          <w:trHeight w:val="300"/>
        </w:trPr>
        <w:tc>
          <w:tcPr>
            <w:tcW w:w="846" w:type="dxa"/>
            <w:noWrap/>
            <w:hideMark/>
          </w:tcPr>
          <w:p w14:paraId="58BFF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56CCF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-47,59</w:t>
            </w:r>
          </w:p>
        </w:tc>
        <w:tc>
          <w:tcPr>
            <w:tcW w:w="1049" w:type="dxa"/>
            <w:noWrap/>
            <w:hideMark/>
          </w:tcPr>
          <w:p w14:paraId="111037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63BE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279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1620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8DCC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739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54C8936" w14:textId="77777777" w:rsidTr="00C36F3B">
        <w:trPr>
          <w:divId w:val="1099721499"/>
          <w:trHeight w:val="300"/>
        </w:trPr>
        <w:tc>
          <w:tcPr>
            <w:tcW w:w="846" w:type="dxa"/>
            <w:noWrap/>
            <w:hideMark/>
          </w:tcPr>
          <w:p w14:paraId="011DEE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44F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1408B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E52B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3E7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B7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02CBC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DB9A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7BC04D7" w14:textId="77777777" w:rsidTr="00C36F3B">
        <w:trPr>
          <w:divId w:val="1099721499"/>
          <w:trHeight w:val="300"/>
        </w:trPr>
        <w:tc>
          <w:tcPr>
            <w:tcW w:w="846" w:type="dxa"/>
            <w:noWrap/>
            <w:hideMark/>
          </w:tcPr>
          <w:p w14:paraId="5438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1B77F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-48,89</w:t>
            </w:r>
          </w:p>
        </w:tc>
        <w:tc>
          <w:tcPr>
            <w:tcW w:w="1049" w:type="dxa"/>
            <w:noWrap/>
            <w:hideMark/>
          </w:tcPr>
          <w:p w14:paraId="6550D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840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558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22BD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7CE7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3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677869C" w14:textId="77777777" w:rsidTr="00C36F3B">
        <w:trPr>
          <w:divId w:val="1099721499"/>
          <w:trHeight w:val="300"/>
        </w:trPr>
        <w:tc>
          <w:tcPr>
            <w:tcW w:w="846" w:type="dxa"/>
            <w:noWrap/>
            <w:hideMark/>
          </w:tcPr>
          <w:p w14:paraId="73127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26310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-49,34</w:t>
            </w:r>
          </w:p>
        </w:tc>
        <w:tc>
          <w:tcPr>
            <w:tcW w:w="1049" w:type="dxa"/>
            <w:noWrap/>
            <w:hideMark/>
          </w:tcPr>
          <w:p w14:paraId="414E6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715BC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EBC5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12C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BA029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652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5C7750A2" w14:textId="77777777" w:rsidTr="00C36F3B">
        <w:trPr>
          <w:divId w:val="1099721499"/>
          <w:trHeight w:val="300"/>
        </w:trPr>
        <w:tc>
          <w:tcPr>
            <w:tcW w:w="846" w:type="dxa"/>
            <w:noWrap/>
            <w:hideMark/>
          </w:tcPr>
          <w:p w14:paraId="4273E4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731082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-49,79</w:t>
            </w:r>
          </w:p>
        </w:tc>
        <w:tc>
          <w:tcPr>
            <w:tcW w:w="1049" w:type="dxa"/>
            <w:noWrap/>
            <w:hideMark/>
          </w:tcPr>
          <w:p w14:paraId="5B617C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F73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7748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8B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09F4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05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3C762530" w14:textId="77777777" w:rsidTr="00C36F3B">
        <w:trPr>
          <w:divId w:val="1099721499"/>
          <w:trHeight w:val="300"/>
        </w:trPr>
        <w:tc>
          <w:tcPr>
            <w:tcW w:w="846" w:type="dxa"/>
            <w:noWrap/>
            <w:hideMark/>
          </w:tcPr>
          <w:p w14:paraId="685D4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5CE4F6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-50,33</w:t>
            </w:r>
          </w:p>
        </w:tc>
        <w:tc>
          <w:tcPr>
            <w:tcW w:w="1049" w:type="dxa"/>
            <w:noWrap/>
            <w:hideMark/>
          </w:tcPr>
          <w:p w14:paraId="56BEFE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8240E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553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31F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44E5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B7A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9A929F1" w14:textId="77777777" w:rsidTr="00C36F3B">
        <w:trPr>
          <w:divId w:val="1099721499"/>
          <w:trHeight w:val="300"/>
        </w:trPr>
        <w:tc>
          <w:tcPr>
            <w:tcW w:w="846" w:type="dxa"/>
            <w:noWrap/>
            <w:hideMark/>
          </w:tcPr>
          <w:p w14:paraId="1B7D6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25,36</w:t>
            </w:r>
          </w:p>
        </w:tc>
        <w:tc>
          <w:tcPr>
            <w:tcW w:w="940" w:type="dxa"/>
            <w:noWrap/>
            <w:hideMark/>
          </w:tcPr>
          <w:p w14:paraId="3627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-50,90</w:t>
            </w:r>
          </w:p>
        </w:tc>
        <w:tc>
          <w:tcPr>
            <w:tcW w:w="1049" w:type="dxa"/>
            <w:noWrap/>
            <w:hideMark/>
          </w:tcPr>
          <w:p w14:paraId="14C56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3F73E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F16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593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302A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D6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7EE04736" w14:textId="77777777" w:rsidTr="00C36F3B">
        <w:trPr>
          <w:divId w:val="1099721499"/>
          <w:trHeight w:val="300"/>
        </w:trPr>
        <w:tc>
          <w:tcPr>
            <w:tcW w:w="846" w:type="dxa"/>
            <w:noWrap/>
            <w:hideMark/>
          </w:tcPr>
          <w:p w14:paraId="69BAF1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43C1F6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-51,52</w:t>
            </w:r>
          </w:p>
        </w:tc>
        <w:tc>
          <w:tcPr>
            <w:tcW w:w="1049" w:type="dxa"/>
            <w:noWrap/>
            <w:hideMark/>
          </w:tcPr>
          <w:p w14:paraId="030D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B0071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17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D1E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FE3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B3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54247667" w14:textId="77777777" w:rsidTr="00C36F3B">
        <w:trPr>
          <w:divId w:val="1099721499"/>
          <w:trHeight w:val="300"/>
        </w:trPr>
        <w:tc>
          <w:tcPr>
            <w:tcW w:w="846" w:type="dxa"/>
            <w:noWrap/>
            <w:hideMark/>
          </w:tcPr>
          <w:p w14:paraId="7D18E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25,40</w:t>
            </w:r>
          </w:p>
        </w:tc>
        <w:tc>
          <w:tcPr>
            <w:tcW w:w="940" w:type="dxa"/>
            <w:noWrap/>
            <w:hideMark/>
          </w:tcPr>
          <w:p w14:paraId="3E9A2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-51,95</w:t>
            </w:r>
          </w:p>
        </w:tc>
        <w:tc>
          <w:tcPr>
            <w:tcW w:w="1049" w:type="dxa"/>
            <w:noWrap/>
            <w:hideMark/>
          </w:tcPr>
          <w:p w14:paraId="3AAAC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10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EEE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09A8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5E8A66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924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469D4745" w14:textId="77777777" w:rsidTr="00C36F3B">
        <w:trPr>
          <w:divId w:val="1099721499"/>
          <w:trHeight w:val="300"/>
        </w:trPr>
        <w:tc>
          <w:tcPr>
            <w:tcW w:w="846" w:type="dxa"/>
            <w:noWrap/>
            <w:hideMark/>
          </w:tcPr>
          <w:p w14:paraId="15DF2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2D425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-52,02</w:t>
            </w:r>
          </w:p>
        </w:tc>
        <w:tc>
          <w:tcPr>
            <w:tcW w:w="1049" w:type="dxa"/>
            <w:noWrap/>
            <w:hideMark/>
          </w:tcPr>
          <w:p w14:paraId="65F7A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9F35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267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31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2128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12AD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039CE8" w14:textId="77777777" w:rsidTr="00C36F3B">
        <w:trPr>
          <w:divId w:val="1099721499"/>
          <w:trHeight w:val="300"/>
        </w:trPr>
        <w:tc>
          <w:tcPr>
            <w:tcW w:w="846" w:type="dxa"/>
            <w:noWrap/>
            <w:hideMark/>
          </w:tcPr>
          <w:p w14:paraId="1AC40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6E3EA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-51,79</w:t>
            </w:r>
          </w:p>
        </w:tc>
        <w:tc>
          <w:tcPr>
            <w:tcW w:w="1049" w:type="dxa"/>
            <w:noWrap/>
            <w:hideMark/>
          </w:tcPr>
          <w:p w14:paraId="749794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62F1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755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707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418ED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28B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69A0D7AE" w14:textId="77777777" w:rsidTr="00C36F3B">
        <w:trPr>
          <w:divId w:val="1099721499"/>
          <w:trHeight w:val="300"/>
        </w:trPr>
        <w:tc>
          <w:tcPr>
            <w:tcW w:w="846" w:type="dxa"/>
            <w:noWrap/>
            <w:hideMark/>
          </w:tcPr>
          <w:p w14:paraId="4FA73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DF62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-51,43</w:t>
            </w:r>
          </w:p>
        </w:tc>
        <w:tc>
          <w:tcPr>
            <w:tcW w:w="1049" w:type="dxa"/>
            <w:noWrap/>
            <w:hideMark/>
          </w:tcPr>
          <w:p w14:paraId="485EF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6AE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CEA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F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460BB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251B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6F537970" w14:textId="77777777" w:rsidTr="00C36F3B">
        <w:trPr>
          <w:divId w:val="1099721499"/>
          <w:trHeight w:val="300"/>
        </w:trPr>
        <w:tc>
          <w:tcPr>
            <w:tcW w:w="846" w:type="dxa"/>
            <w:noWrap/>
            <w:hideMark/>
          </w:tcPr>
          <w:p w14:paraId="5A7F2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1EAA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-51,14</w:t>
            </w:r>
          </w:p>
        </w:tc>
        <w:tc>
          <w:tcPr>
            <w:tcW w:w="1049" w:type="dxa"/>
            <w:noWrap/>
            <w:hideMark/>
          </w:tcPr>
          <w:p w14:paraId="1F7D6C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9B15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D42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6F3F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6DD3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925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13ED87A8" w14:textId="77777777" w:rsidTr="00C36F3B">
        <w:trPr>
          <w:divId w:val="1099721499"/>
          <w:trHeight w:val="300"/>
        </w:trPr>
        <w:tc>
          <w:tcPr>
            <w:tcW w:w="846" w:type="dxa"/>
            <w:noWrap/>
            <w:hideMark/>
          </w:tcPr>
          <w:p w14:paraId="70669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F7F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-51,03</w:t>
            </w:r>
          </w:p>
        </w:tc>
        <w:tc>
          <w:tcPr>
            <w:tcW w:w="1049" w:type="dxa"/>
            <w:noWrap/>
            <w:hideMark/>
          </w:tcPr>
          <w:p w14:paraId="63538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18A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030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124B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ADF3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F7B9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770BF405" w14:textId="77777777" w:rsidTr="00C36F3B">
        <w:trPr>
          <w:divId w:val="1099721499"/>
          <w:trHeight w:val="300"/>
        </w:trPr>
        <w:tc>
          <w:tcPr>
            <w:tcW w:w="846" w:type="dxa"/>
            <w:noWrap/>
            <w:hideMark/>
          </w:tcPr>
          <w:p w14:paraId="1A79F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25,84</w:t>
            </w:r>
          </w:p>
        </w:tc>
        <w:tc>
          <w:tcPr>
            <w:tcW w:w="940" w:type="dxa"/>
            <w:noWrap/>
            <w:hideMark/>
          </w:tcPr>
          <w:p w14:paraId="53FEB8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-50,99</w:t>
            </w:r>
          </w:p>
        </w:tc>
        <w:tc>
          <w:tcPr>
            <w:tcW w:w="1049" w:type="dxa"/>
            <w:noWrap/>
            <w:hideMark/>
          </w:tcPr>
          <w:p w14:paraId="6DF3E5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5B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BDE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ECB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2269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228E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2A7DE7C0" w14:textId="77777777" w:rsidTr="00C36F3B">
        <w:trPr>
          <w:divId w:val="1099721499"/>
          <w:trHeight w:val="300"/>
        </w:trPr>
        <w:tc>
          <w:tcPr>
            <w:tcW w:w="846" w:type="dxa"/>
            <w:noWrap/>
            <w:hideMark/>
          </w:tcPr>
          <w:p w14:paraId="209D61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50BFA0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62761F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956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C91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D8C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8BD97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678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62C84477" w14:textId="77777777" w:rsidTr="00C36F3B">
        <w:trPr>
          <w:divId w:val="1099721499"/>
          <w:trHeight w:val="300"/>
        </w:trPr>
        <w:tc>
          <w:tcPr>
            <w:tcW w:w="846" w:type="dxa"/>
            <w:noWrap/>
            <w:hideMark/>
          </w:tcPr>
          <w:p w14:paraId="3B307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4CC0BC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-51,22</w:t>
            </w:r>
          </w:p>
        </w:tc>
        <w:tc>
          <w:tcPr>
            <w:tcW w:w="1049" w:type="dxa"/>
            <w:noWrap/>
            <w:hideMark/>
          </w:tcPr>
          <w:p w14:paraId="191AC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772" w:type="dxa"/>
            <w:noWrap/>
            <w:hideMark/>
          </w:tcPr>
          <w:p w14:paraId="33D929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11B9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139B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375410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156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1C7CBE18" w14:textId="77777777" w:rsidTr="00C36F3B">
        <w:trPr>
          <w:divId w:val="1099721499"/>
          <w:trHeight w:val="300"/>
        </w:trPr>
        <w:tc>
          <w:tcPr>
            <w:tcW w:w="846" w:type="dxa"/>
            <w:noWrap/>
            <w:hideMark/>
          </w:tcPr>
          <w:p w14:paraId="37F77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2B2CF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-51,53</w:t>
            </w:r>
          </w:p>
        </w:tc>
        <w:tc>
          <w:tcPr>
            <w:tcW w:w="1049" w:type="dxa"/>
            <w:noWrap/>
            <w:hideMark/>
          </w:tcPr>
          <w:p w14:paraId="781385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E9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1018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5812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00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616CADBE" w14:textId="77777777" w:rsidTr="00C36F3B">
        <w:trPr>
          <w:divId w:val="1099721499"/>
          <w:trHeight w:val="300"/>
        </w:trPr>
        <w:tc>
          <w:tcPr>
            <w:tcW w:w="846" w:type="dxa"/>
            <w:noWrap/>
            <w:hideMark/>
          </w:tcPr>
          <w:p w14:paraId="789561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940" w:type="dxa"/>
            <w:noWrap/>
            <w:hideMark/>
          </w:tcPr>
          <w:p w14:paraId="15BDFF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-51,87</w:t>
            </w:r>
          </w:p>
        </w:tc>
        <w:tc>
          <w:tcPr>
            <w:tcW w:w="1049" w:type="dxa"/>
            <w:noWrap/>
            <w:hideMark/>
          </w:tcPr>
          <w:p w14:paraId="3511B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29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C39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6EA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6A27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98F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534319AD" w14:textId="77777777" w:rsidTr="00C36F3B">
        <w:trPr>
          <w:divId w:val="1099721499"/>
          <w:trHeight w:val="300"/>
        </w:trPr>
        <w:tc>
          <w:tcPr>
            <w:tcW w:w="846" w:type="dxa"/>
            <w:noWrap/>
            <w:hideMark/>
          </w:tcPr>
          <w:p w14:paraId="21524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6B6ECC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-52,17</w:t>
            </w:r>
          </w:p>
        </w:tc>
        <w:tc>
          <w:tcPr>
            <w:tcW w:w="1049" w:type="dxa"/>
            <w:noWrap/>
            <w:hideMark/>
          </w:tcPr>
          <w:p w14:paraId="149B6A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640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817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DBFE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1B46A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743C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63F2A642" w14:textId="77777777" w:rsidTr="00C36F3B">
        <w:trPr>
          <w:divId w:val="1099721499"/>
          <w:trHeight w:val="300"/>
        </w:trPr>
        <w:tc>
          <w:tcPr>
            <w:tcW w:w="846" w:type="dxa"/>
            <w:noWrap/>
            <w:hideMark/>
          </w:tcPr>
          <w:p w14:paraId="503CE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26,17</w:t>
            </w:r>
          </w:p>
        </w:tc>
        <w:tc>
          <w:tcPr>
            <w:tcW w:w="940" w:type="dxa"/>
            <w:noWrap/>
            <w:hideMark/>
          </w:tcPr>
          <w:p w14:paraId="4C7981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-52,56</w:t>
            </w:r>
          </w:p>
        </w:tc>
        <w:tc>
          <w:tcPr>
            <w:tcW w:w="1049" w:type="dxa"/>
            <w:noWrap/>
            <w:hideMark/>
          </w:tcPr>
          <w:p w14:paraId="6C67A9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FE68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D23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F073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2382C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C79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E19A79B" w14:textId="77777777" w:rsidTr="00C36F3B">
        <w:trPr>
          <w:divId w:val="1099721499"/>
          <w:trHeight w:val="300"/>
        </w:trPr>
        <w:tc>
          <w:tcPr>
            <w:tcW w:w="846" w:type="dxa"/>
            <w:noWrap/>
            <w:hideMark/>
          </w:tcPr>
          <w:p w14:paraId="6EE117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4C49C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-52,89</w:t>
            </w:r>
          </w:p>
        </w:tc>
        <w:tc>
          <w:tcPr>
            <w:tcW w:w="1049" w:type="dxa"/>
            <w:noWrap/>
            <w:hideMark/>
          </w:tcPr>
          <w:p w14:paraId="468AD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F8FD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319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F3A1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1377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DF9AA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498CFA6B" w14:textId="77777777" w:rsidTr="00C36F3B">
        <w:trPr>
          <w:divId w:val="1099721499"/>
          <w:trHeight w:val="300"/>
        </w:trPr>
        <w:tc>
          <w:tcPr>
            <w:tcW w:w="846" w:type="dxa"/>
            <w:noWrap/>
            <w:hideMark/>
          </w:tcPr>
          <w:p w14:paraId="593F9C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78762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-53,09</w:t>
            </w:r>
          </w:p>
        </w:tc>
        <w:tc>
          <w:tcPr>
            <w:tcW w:w="1049" w:type="dxa"/>
            <w:noWrap/>
            <w:hideMark/>
          </w:tcPr>
          <w:p w14:paraId="66EE11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24C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AE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B30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B6F9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3DC67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7075601C" w14:textId="77777777" w:rsidTr="00C36F3B">
        <w:trPr>
          <w:divId w:val="1099721499"/>
          <w:trHeight w:val="300"/>
        </w:trPr>
        <w:tc>
          <w:tcPr>
            <w:tcW w:w="846" w:type="dxa"/>
            <w:noWrap/>
            <w:hideMark/>
          </w:tcPr>
          <w:p w14:paraId="406FC1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1A62E5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-53,07</w:t>
            </w:r>
          </w:p>
        </w:tc>
        <w:tc>
          <w:tcPr>
            <w:tcW w:w="1049" w:type="dxa"/>
            <w:noWrap/>
            <w:hideMark/>
          </w:tcPr>
          <w:p w14:paraId="5F0CF2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D1D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0CC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E4D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560EA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665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4CADB794" w14:textId="77777777" w:rsidTr="00C36F3B">
        <w:trPr>
          <w:divId w:val="1099721499"/>
          <w:trHeight w:val="300"/>
        </w:trPr>
        <w:tc>
          <w:tcPr>
            <w:tcW w:w="846" w:type="dxa"/>
            <w:noWrap/>
            <w:hideMark/>
          </w:tcPr>
          <w:p w14:paraId="61F503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0F8CF8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-52,78</w:t>
            </w:r>
          </w:p>
        </w:tc>
        <w:tc>
          <w:tcPr>
            <w:tcW w:w="1049" w:type="dxa"/>
            <w:noWrap/>
            <w:hideMark/>
          </w:tcPr>
          <w:p w14:paraId="2E2D75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1372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1C7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F39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7,63</w:t>
            </w:r>
          </w:p>
        </w:tc>
        <w:tc>
          <w:tcPr>
            <w:tcW w:w="1230" w:type="dxa"/>
            <w:noWrap/>
            <w:hideMark/>
          </w:tcPr>
          <w:p w14:paraId="55117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A912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15C78DE5" w14:textId="77777777" w:rsidTr="00C36F3B">
        <w:trPr>
          <w:divId w:val="1099721499"/>
          <w:trHeight w:val="300"/>
        </w:trPr>
        <w:tc>
          <w:tcPr>
            <w:tcW w:w="846" w:type="dxa"/>
            <w:noWrap/>
            <w:hideMark/>
          </w:tcPr>
          <w:p w14:paraId="3F688A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2883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-52,08</w:t>
            </w:r>
          </w:p>
        </w:tc>
        <w:tc>
          <w:tcPr>
            <w:tcW w:w="1049" w:type="dxa"/>
            <w:noWrap/>
            <w:hideMark/>
          </w:tcPr>
          <w:p w14:paraId="652F7A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984E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69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EC9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3EB30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609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0983B696" w14:textId="77777777" w:rsidTr="00C36F3B">
        <w:trPr>
          <w:divId w:val="1099721499"/>
          <w:trHeight w:val="300"/>
        </w:trPr>
        <w:tc>
          <w:tcPr>
            <w:tcW w:w="846" w:type="dxa"/>
            <w:noWrap/>
            <w:hideMark/>
          </w:tcPr>
          <w:p w14:paraId="239B3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146328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-51,29</w:t>
            </w:r>
          </w:p>
        </w:tc>
        <w:tc>
          <w:tcPr>
            <w:tcW w:w="1049" w:type="dxa"/>
            <w:noWrap/>
            <w:hideMark/>
          </w:tcPr>
          <w:p w14:paraId="3B1F8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23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69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736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292CED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9CCD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642C5B2" w14:textId="77777777" w:rsidTr="00C36F3B">
        <w:trPr>
          <w:divId w:val="1099721499"/>
          <w:trHeight w:val="300"/>
        </w:trPr>
        <w:tc>
          <w:tcPr>
            <w:tcW w:w="846" w:type="dxa"/>
            <w:noWrap/>
            <w:hideMark/>
          </w:tcPr>
          <w:p w14:paraId="1D0056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26,26</w:t>
            </w:r>
          </w:p>
        </w:tc>
        <w:tc>
          <w:tcPr>
            <w:tcW w:w="940" w:type="dxa"/>
            <w:noWrap/>
            <w:hideMark/>
          </w:tcPr>
          <w:p w14:paraId="30F909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-50,78</w:t>
            </w:r>
          </w:p>
        </w:tc>
        <w:tc>
          <w:tcPr>
            <w:tcW w:w="1049" w:type="dxa"/>
            <w:noWrap/>
            <w:hideMark/>
          </w:tcPr>
          <w:p w14:paraId="5CDCF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763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365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637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3486C8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CB7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136B1E16" w14:textId="77777777" w:rsidTr="00C36F3B">
        <w:trPr>
          <w:divId w:val="1099721499"/>
          <w:trHeight w:val="300"/>
        </w:trPr>
        <w:tc>
          <w:tcPr>
            <w:tcW w:w="846" w:type="dxa"/>
            <w:noWrap/>
            <w:hideMark/>
          </w:tcPr>
          <w:p w14:paraId="2AA71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26,22</w:t>
            </w:r>
          </w:p>
        </w:tc>
        <w:tc>
          <w:tcPr>
            <w:tcW w:w="940" w:type="dxa"/>
            <w:noWrap/>
            <w:hideMark/>
          </w:tcPr>
          <w:p w14:paraId="6799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-50,59</w:t>
            </w:r>
          </w:p>
        </w:tc>
        <w:tc>
          <w:tcPr>
            <w:tcW w:w="1049" w:type="dxa"/>
            <w:noWrap/>
            <w:hideMark/>
          </w:tcPr>
          <w:p w14:paraId="066C7A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AA7F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EE51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C5D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DA28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5B8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0896C1FD" w14:textId="77777777" w:rsidTr="00C36F3B">
        <w:trPr>
          <w:divId w:val="1099721499"/>
          <w:trHeight w:val="300"/>
        </w:trPr>
        <w:tc>
          <w:tcPr>
            <w:tcW w:w="846" w:type="dxa"/>
            <w:noWrap/>
            <w:hideMark/>
          </w:tcPr>
          <w:p w14:paraId="0F6DF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87E8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-50,31</w:t>
            </w:r>
          </w:p>
        </w:tc>
        <w:tc>
          <w:tcPr>
            <w:tcW w:w="1049" w:type="dxa"/>
            <w:noWrap/>
            <w:hideMark/>
          </w:tcPr>
          <w:p w14:paraId="784BE6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C91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F82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BA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85EB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7946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3E88F65B" w14:textId="77777777" w:rsidTr="00C36F3B">
        <w:trPr>
          <w:divId w:val="1099721499"/>
          <w:trHeight w:val="300"/>
        </w:trPr>
        <w:tc>
          <w:tcPr>
            <w:tcW w:w="846" w:type="dxa"/>
            <w:noWrap/>
            <w:hideMark/>
          </w:tcPr>
          <w:p w14:paraId="1A9CC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0CC93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-49,91</w:t>
            </w:r>
          </w:p>
        </w:tc>
        <w:tc>
          <w:tcPr>
            <w:tcW w:w="1049" w:type="dxa"/>
            <w:noWrap/>
            <w:hideMark/>
          </w:tcPr>
          <w:p w14:paraId="1E1863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9EA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710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122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99E1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E57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4447F18A" w14:textId="77777777" w:rsidTr="00C36F3B">
        <w:trPr>
          <w:divId w:val="1099721499"/>
          <w:trHeight w:val="300"/>
        </w:trPr>
        <w:tc>
          <w:tcPr>
            <w:tcW w:w="846" w:type="dxa"/>
            <w:noWrap/>
            <w:hideMark/>
          </w:tcPr>
          <w:p w14:paraId="275FD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2DC2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-49,51</w:t>
            </w:r>
          </w:p>
        </w:tc>
        <w:tc>
          <w:tcPr>
            <w:tcW w:w="1049" w:type="dxa"/>
            <w:noWrap/>
            <w:hideMark/>
          </w:tcPr>
          <w:p w14:paraId="71EC9C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3818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22B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7A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328EB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3E50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57B33D85" w14:textId="77777777" w:rsidTr="00C36F3B">
        <w:trPr>
          <w:divId w:val="1099721499"/>
          <w:trHeight w:val="300"/>
        </w:trPr>
        <w:tc>
          <w:tcPr>
            <w:tcW w:w="846" w:type="dxa"/>
            <w:noWrap/>
            <w:hideMark/>
          </w:tcPr>
          <w:p w14:paraId="170A1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795A8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-48,94</w:t>
            </w:r>
          </w:p>
        </w:tc>
        <w:tc>
          <w:tcPr>
            <w:tcW w:w="1049" w:type="dxa"/>
            <w:noWrap/>
            <w:hideMark/>
          </w:tcPr>
          <w:p w14:paraId="1FEF4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FFE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72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1C84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0705A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9D7C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39A44E0" w14:textId="77777777" w:rsidTr="00C36F3B">
        <w:trPr>
          <w:divId w:val="1099721499"/>
          <w:trHeight w:val="300"/>
        </w:trPr>
        <w:tc>
          <w:tcPr>
            <w:tcW w:w="846" w:type="dxa"/>
            <w:noWrap/>
            <w:hideMark/>
          </w:tcPr>
          <w:p w14:paraId="124BF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06F95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268B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573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3A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2022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6DA1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86B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924D84" w14:textId="77777777" w:rsidTr="00C36F3B">
        <w:trPr>
          <w:divId w:val="1099721499"/>
          <w:trHeight w:val="300"/>
        </w:trPr>
        <w:tc>
          <w:tcPr>
            <w:tcW w:w="846" w:type="dxa"/>
            <w:noWrap/>
            <w:hideMark/>
          </w:tcPr>
          <w:p w14:paraId="10512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1512DC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-47,75</w:t>
            </w:r>
          </w:p>
        </w:tc>
        <w:tc>
          <w:tcPr>
            <w:tcW w:w="1049" w:type="dxa"/>
            <w:noWrap/>
            <w:hideMark/>
          </w:tcPr>
          <w:p w14:paraId="0FA36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7462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C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12E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6F8B1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323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4CD08E6" w14:textId="77777777" w:rsidTr="00C36F3B">
        <w:trPr>
          <w:divId w:val="1099721499"/>
          <w:trHeight w:val="300"/>
        </w:trPr>
        <w:tc>
          <w:tcPr>
            <w:tcW w:w="846" w:type="dxa"/>
            <w:noWrap/>
            <w:hideMark/>
          </w:tcPr>
          <w:p w14:paraId="43B4A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05C52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-47,26</w:t>
            </w:r>
          </w:p>
        </w:tc>
        <w:tc>
          <w:tcPr>
            <w:tcW w:w="1049" w:type="dxa"/>
            <w:noWrap/>
            <w:hideMark/>
          </w:tcPr>
          <w:p w14:paraId="78221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AC1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1B3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EDD0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58627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90C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69B0E30" w14:textId="77777777" w:rsidTr="00C36F3B">
        <w:trPr>
          <w:divId w:val="1099721499"/>
          <w:trHeight w:val="300"/>
        </w:trPr>
        <w:tc>
          <w:tcPr>
            <w:tcW w:w="846" w:type="dxa"/>
            <w:noWrap/>
            <w:hideMark/>
          </w:tcPr>
          <w:p w14:paraId="78DB5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11EFD2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387B5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0E0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E65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949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51A6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961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C4A6171" w14:textId="77777777" w:rsidTr="00C36F3B">
        <w:trPr>
          <w:divId w:val="1099721499"/>
          <w:trHeight w:val="300"/>
        </w:trPr>
        <w:tc>
          <w:tcPr>
            <w:tcW w:w="846" w:type="dxa"/>
            <w:noWrap/>
            <w:hideMark/>
          </w:tcPr>
          <w:p w14:paraId="257C1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253AF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62EDA8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276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AF1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9D0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3B5EC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3C7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976D541" w14:textId="77777777" w:rsidTr="00C36F3B">
        <w:trPr>
          <w:divId w:val="1099721499"/>
          <w:trHeight w:val="300"/>
        </w:trPr>
        <w:tc>
          <w:tcPr>
            <w:tcW w:w="846" w:type="dxa"/>
            <w:noWrap/>
            <w:hideMark/>
          </w:tcPr>
          <w:p w14:paraId="3C8908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700FC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28ACB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5EA7F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2EA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90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F563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957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CBEE24" w14:textId="77777777" w:rsidTr="00C36F3B">
        <w:trPr>
          <w:divId w:val="1099721499"/>
          <w:trHeight w:val="300"/>
        </w:trPr>
        <w:tc>
          <w:tcPr>
            <w:tcW w:w="846" w:type="dxa"/>
            <w:noWrap/>
            <w:hideMark/>
          </w:tcPr>
          <w:p w14:paraId="7EDFE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6E48E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-47,04</w:t>
            </w:r>
          </w:p>
        </w:tc>
        <w:tc>
          <w:tcPr>
            <w:tcW w:w="1049" w:type="dxa"/>
            <w:noWrap/>
            <w:hideMark/>
          </w:tcPr>
          <w:p w14:paraId="7EF16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657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D30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D607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2EFCB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C0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3FAFDA0" w14:textId="77777777" w:rsidTr="00C36F3B">
        <w:trPr>
          <w:divId w:val="1099721499"/>
          <w:trHeight w:val="300"/>
        </w:trPr>
        <w:tc>
          <w:tcPr>
            <w:tcW w:w="846" w:type="dxa"/>
            <w:noWrap/>
            <w:hideMark/>
          </w:tcPr>
          <w:p w14:paraId="447BD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5D5359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-47,06</w:t>
            </w:r>
          </w:p>
        </w:tc>
        <w:tc>
          <w:tcPr>
            <w:tcW w:w="1049" w:type="dxa"/>
            <w:noWrap/>
            <w:hideMark/>
          </w:tcPr>
          <w:p w14:paraId="619B2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7915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AD3B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DB4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65520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AD90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851021" w14:textId="77777777" w:rsidTr="00C36F3B">
        <w:trPr>
          <w:divId w:val="1099721499"/>
          <w:trHeight w:val="300"/>
        </w:trPr>
        <w:tc>
          <w:tcPr>
            <w:tcW w:w="846" w:type="dxa"/>
            <w:noWrap/>
            <w:hideMark/>
          </w:tcPr>
          <w:p w14:paraId="3EE0C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4FF1B3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06828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AC6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6FF9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D04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B4D7C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BD2D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8EF47B" w14:textId="77777777" w:rsidTr="00C36F3B">
        <w:trPr>
          <w:divId w:val="1099721499"/>
          <w:trHeight w:val="300"/>
        </w:trPr>
        <w:tc>
          <w:tcPr>
            <w:tcW w:w="846" w:type="dxa"/>
            <w:noWrap/>
            <w:hideMark/>
          </w:tcPr>
          <w:p w14:paraId="25C8B8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204D7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5686C4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405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CBD4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A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CCE3A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A0B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73D838E" w14:textId="77777777" w:rsidTr="00C36F3B">
        <w:trPr>
          <w:divId w:val="1099721499"/>
          <w:trHeight w:val="300"/>
        </w:trPr>
        <w:tc>
          <w:tcPr>
            <w:tcW w:w="846" w:type="dxa"/>
            <w:noWrap/>
            <w:hideMark/>
          </w:tcPr>
          <w:p w14:paraId="7545F6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1813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-46,84</w:t>
            </w:r>
          </w:p>
        </w:tc>
        <w:tc>
          <w:tcPr>
            <w:tcW w:w="1049" w:type="dxa"/>
            <w:noWrap/>
            <w:hideMark/>
          </w:tcPr>
          <w:p w14:paraId="467607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06B5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6C4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17E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8042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5461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BFA162" w14:textId="77777777" w:rsidTr="00C36F3B">
        <w:trPr>
          <w:divId w:val="1099721499"/>
          <w:trHeight w:val="300"/>
        </w:trPr>
        <w:tc>
          <w:tcPr>
            <w:tcW w:w="846" w:type="dxa"/>
            <w:noWrap/>
            <w:hideMark/>
          </w:tcPr>
          <w:p w14:paraId="0DECE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53D55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-46,83</w:t>
            </w:r>
          </w:p>
        </w:tc>
        <w:tc>
          <w:tcPr>
            <w:tcW w:w="1049" w:type="dxa"/>
            <w:noWrap/>
            <w:hideMark/>
          </w:tcPr>
          <w:p w14:paraId="3A40C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7CB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43B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61A8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27FB8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E52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3074FF9" w14:textId="77777777" w:rsidTr="00C36F3B">
        <w:trPr>
          <w:divId w:val="1099721499"/>
          <w:trHeight w:val="300"/>
        </w:trPr>
        <w:tc>
          <w:tcPr>
            <w:tcW w:w="846" w:type="dxa"/>
            <w:noWrap/>
            <w:hideMark/>
          </w:tcPr>
          <w:p w14:paraId="379EF8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68C1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633E9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CB3F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4899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36DC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9B73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BC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7C30B7A" w14:textId="77777777" w:rsidTr="00C36F3B">
        <w:trPr>
          <w:divId w:val="1099721499"/>
          <w:trHeight w:val="300"/>
        </w:trPr>
        <w:tc>
          <w:tcPr>
            <w:tcW w:w="846" w:type="dxa"/>
            <w:noWrap/>
            <w:hideMark/>
          </w:tcPr>
          <w:p w14:paraId="5A93F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79019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4D13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9E8B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567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54F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A23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77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7D1A9AF" w14:textId="77777777" w:rsidTr="00C36F3B">
        <w:trPr>
          <w:divId w:val="1099721499"/>
          <w:trHeight w:val="300"/>
        </w:trPr>
        <w:tc>
          <w:tcPr>
            <w:tcW w:w="846" w:type="dxa"/>
            <w:noWrap/>
            <w:hideMark/>
          </w:tcPr>
          <w:p w14:paraId="709C2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26,28</w:t>
            </w:r>
          </w:p>
        </w:tc>
        <w:tc>
          <w:tcPr>
            <w:tcW w:w="940" w:type="dxa"/>
            <w:noWrap/>
            <w:hideMark/>
          </w:tcPr>
          <w:p w14:paraId="31E76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153187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247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2A8F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B9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35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E40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3C7928" w14:textId="77777777" w:rsidTr="00C36F3B">
        <w:trPr>
          <w:divId w:val="1099721499"/>
          <w:trHeight w:val="300"/>
        </w:trPr>
        <w:tc>
          <w:tcPr>
            <w:tcW w:w="846" w:type="dxa"/>
            <w:noWrap/>
            <w:hideMark/>
          </w:tcPr>
          <w:p w14:paraId="01677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79E22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-46,57</w:t>
            </w:r>
          </w:p>
        </w:tc>
        <w:tc>
          <w:tcPr>
            <w:tcW w:w="1049" w:type="dxa"/>
            <w:noWrap/>
            <w:hideMark/>
          </w:tcPr>
          <w:p w14:paraId="742200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79C7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F6B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2D7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FB15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AEAD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40CC56C" w14:textId="77777777" w:rsidTr="00C36F3B">
        <w:trPr>
          <w:divId w:val="1099721499"/>
          <w:trHeight w:val="300"/>
        </w:trPr>
        <w:tc>
          <w:tcPr>
            <w:tcW w:w="846" w:type="dxa"/>
            <w:noWrap/>
            <w:hideMark/>
          </w:tcPr>
          <w:p w14:paraId="5C00E7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9B33A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-46,12</w:t>
            </w:r>
          </w:p>
        </w:tc>
        <w:tc>
          <w:tcPr>
            <w:tcW w:w="1049" w:type="dxa"/>
            <w:noWrap/>
            <w:hideMark/>
          </w:tcPr>
          <w:p w14:paraId="5BDAA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C88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BF7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4E04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4163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016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BFC26D" w14:textId="77777777" w:rsidTr="00C36F3B">
        <w:trPr>
          <w:divId w:val="1099721499"/>
          <w:trHeight w:val="300"/>
        </w:trPr>
        <w:tc>
          <w:tcPr>
            <w:tcW w:w="846" w:type="dxa"/>
            <w:noWrap/>
            <w:hideMark/>
          </w:tcPr>
          <w:p w14:paraId="68FE9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0983A6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-45,59</w:t>
            </w:r>
          </w:p>
        </w:tc>
        <w:tc>
          <w:tcPr>
            <w:tcW w:w="1049" w:type="dxa"/>
            <w:noWrap/>
            <w:hideMark/>
          </w:tcPr>
          <w:p w14:paraId="1AA77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550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CA6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BA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34277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F8A4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FA3713F" w14:textId="77777777" w:rsidTr="00C36F3B">
        <w:trPr>
          <w:divId w:val="1099721499"/>
          <w:trHeight w:val="300"/>
        </w:trPr>
        <w:tc>
          <w:tcPr>
            <w:tcW w:w="846" w:type="dxa"/>
            <w:noWrap/>
            <w:hideMark/>
          </w:tcPr>
          <w:p w14:paraId="3F927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704B7D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-45,06</w:t>
            </w:r>
          </w:p>
        </w:tc>
        <w:tc>
          <w:tcPr>
            <w:tcW w:w="1049" w:type="dxa"/>
            <w:noWrap/>
            <w:hideMark/>
          </w:tcPr>
          <w:p w14:paraId="1B1FB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69A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3767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7C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3E96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9E3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30C9E0" w14:textId="77777777" w:rsidTr="00C36F3B">
        <w:trPr>
          <w:divId w:val="1099721499"/>
          <w:trHeight w:val="300"/>
        </w:trPr>
        <w:tc>
          <w:tcPr>
            <w:tcW w:w="846" w:type="dxa"/>
            <w:noWrap/>
            <w:hideMark/>
          </w:tcPr>
          <w:p w14:paraId="7C3C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FE7A4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-44,68</w:t>
            </w:r>
          </w:p>
        </w:tc>
        <w:tc>
          <w:tcPr>
            <w:tcW w:w="1049" w:type="dxa"/>
            <w:noWrap/>
            <w:hideMark/>
          </w:tcPr>
          <w:p w14:paraId="6496D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8BFFC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7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527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338D1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922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0A0E7" w14:textId="77777777" w:rsidTr="00C36F3B">
        <w:trPr>
          <w:divId w:val="1099721499"/>
          <w:trHeight w:val="300"/>
        </w:trPr>
        <w:tc>
          <w:tcPr>
            <w:tcW w:w="846" w:type="dxa"/>
            <w:noWrap/>
            <w:hideMark/>
          </w:tcPr>
          <w:p w14:paraId="06BD7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D167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-44,42</w:t>
            </w:r>
          </w:p>
        </w:tc>
        <w:tc>
          <w:tcPr>
            <w:tcW w:w="1049" w:type="dxa"/>
            <w:noWrap/>
            <w:hideMark/>
          </w:tcPr>
          <w:p w14:paraId="5233F1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C80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D1D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804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6A2035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AB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7836C8B" w14:textId="77777777" w:rsidTr="00C36F3B">
        <w:trPr>
          <w:divId w:val="1099721499"/>
          <w:trHeight w:val="300"/>
        </w:trPr>
        <w:tc>
          <w:tcPr>
            <w:tcW w:w="846" w:type="dxa"/>
            <w:noWrap/>
            <w:hideMark/>
          </w:tcPr>
          <w:p w14:paraId="2EC9B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0B8CC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-44,34</w:t>
            </w:r>
          </w:p>
        </w:tc>
        <w:tc>
          <w:tcPr>
            <w:tcW w:w="1049" w:type="dxa"/>
            <w:noWrap/>
            <w:hideMark/>
          </w:tcPr>
          <w:p w14:paraId="32FA5B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9A56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A79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7F0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5357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3A4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848A39" w14:textId="77777777" w:rsidTr="00C36F3B">
        <w:trPr>
          <w:divId w:val="1099721499"/>
          <w:trHeight w:val="300"/>
        </w:trPr>
        <w:tc>
          <w:tcPr>
            <w:tcW w:w="846" w:type="dxa"/>
            <w:noWrap/>
            <w:hideMark/>
          </w:tcPr>
          <w:p w14:paraId="77E7D0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1348B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-44,35</w:t>
            </w:r>
          </w:p>
        </w:tc>
        <w:tc>
          <w:tcPr>
            <w:tcW w:w="1049" w:type="dxa"/>
            <w:noWrap/>
            <w:hideMark/>
          </w:tcPr>
          <w:p w14:paraId="66FC04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436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29A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09BE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AF001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8655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2514C05" w14:textId="77777777" w:rsidTr="00C36F3B">
        <w:trPr>
          <w:divId w:val="1099721499"/>
          <w:trHeight w:val="300"/>
        </w:trPr>
        <w:tc>
          <w:tcPr>
            <w:tcW w:w="846" w:type="dxa"/>
            <w:noWrap/>
            <w:hideMark/>
          </w:tcPr>
          <w:p w14:paraId="27B79F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A718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-44,19</w:t>
            </w:r>
          </w:p>
        </w:tc>
        <w:tc>
          <w:tcPr>
            <w:tcW w:w="1049" w:type="dxa"/>
            <w:noWrap/>
            <w:hideMark/>
          </w:tcPr>
          <w:p w14:paraId="019794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1B4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F0C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468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7FFF1E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45B5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69E0AB7" w14:textId="77777777" w:rsidTr="00C36F3B">
        <w:trPr>
          <w:divId w:val="1099721499"/>
          <w:trHeight w:val="300"/>
        </w:trPr>
        <w:tc>
          <w:tcPr>
            <w:tcW w:w="846" w:type="dxa"/>
            <w:noWrap/>
            <w:hideMark/>
          </w:tcPr>
          <w:p w14:paraId="03DDF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6851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-43,73</w:t>
            </w:r>
          </w:p>
        </w:tc>
        <w:tc>
          <w:tcPr>
            <w:tcW w:w="1049" w:type="dxa"/>
            <w:noWrap/>
            <w:hideMark/>
          </w:tcPr>
          <w:p w14:paraId="6BEB0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244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19B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3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7EC1E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E1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43838E" w14:textId="77777777" w:rsidTr="00C36F3B">
        <w:trPr>
          <w:divId w:val="1099721499"/>
          <w:trHeight w:val="300"/>
        </w:trPr>
        <w:tc>
          <w:tcPr>
            <w:tcW w:w="846" w:type="dxa"/>
            <w:noWrap/>
            <w:hideMark/>
          </w:tcPr>
          <w:p w14:paraId="480DC0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529D28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-43,05</w:t>
            </w:r>
          </w:p>
        </w:tc>
        <w:tc>
          <w:tcPr>
            <w:tcW w:w="1049" w:type="dxa"/>
            <w:noWrap/>
            <w:hideMark/>
          </w:tcPr>
          <w:p w14:paraId="721E71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F22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8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113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56C0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22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D73D30" w14:textId="77777777" w:rsidTr="00C36F3B">
        <w:trPr>
          <w:divId w:val="1099721499"/>
          <w:trHeight w:val="300"/>
        </w:trPr>
        <w:tc>
          <w:tcPr>
            <w:tcW w:w="846" w:type="dxa"/>
            <w:noWrap/>
            <w:hideMark/>
          </w:tcPr>
          <w:p w14:paraId="151A8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35D873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-42,40</w:t>
            </w:r>
          </w:p>
        </w:tc>
        <w:tc>
          <w:tcPr>
            <w:tcW w:w="1049" w:type="dxa"/>
            <w:noWrap/>
            <w:hideMark/>
          </w:tcPr>
          <w:p w14:paraId="4BC860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27A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B6B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5F1F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64D76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CD8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A8AE275" w14:textId="77777777" w:rsidTr="00C36F3B">
        <w:trPr>
          <w:divId w:val="1099721499"/>
          <w:trHeight w:val="300"/>
        </w:trPr>
        <w:tc>
          <w:tcPr>
            <w:tcW w:w="846" w:type="dxa"/>
            <w:noWrap/>
            <w:hideMark/>
          </w:tcPr>
          <w:p w14:paraId="78533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2AA4BD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-41,98</w:t>
            </w:r>
          </w:p>
        </w:tc>
        <w:tc>
          <w:tcPr>
            <w:tcW w:w="1049" w:type="dxa"/>
            <w:noWrap/>
            <w:hideMark/>
          </w:tcPr>
          <w:p w14:paraId="0D1989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BDA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38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5A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761A6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A6F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B87F282" w14:textId="77777777" w:rsidTr="00C36F3B">
        <w:trPr>
          <w:divId w:val="1099721499"/>
          <w:trHeight w:val="300"/>
        </w:trPr>
        <w:tc>
          <w:tcPr>
            <w:tcW w:w="846" w:type="dxa"/>
            <w:noWrap/>
            <w:hideMark/>
          </w:tcPr>
          <w:p w14:paraId="7D1E7B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26,53</w:t>
            </w:r>
          </w:p>
        </w:tc>
        <w:tc>
          <w:tcPr>
            <w:tcW w:w="940" w:type="dxa"/>
            <w:noWrap/>
            <w:hideMark/>
          </w:tcPr>
          <w:p w14:paraId="15728F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66EC2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E46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41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8330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AD559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DFF3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43B1BD8" w14:textId="77777777" w:rsidTr="00C36F3B">
        <w:trPr>
          <w:divId w:val="1099721499"/>
          <w:trHeight w:val="300"/>
        </w:trPr>
        <w:tc>
          <w:tcPr>
            <w:tcW w:w="846" w:type="dxa"/>
            <w:noWrap/>
            <w:hideMark/>
          </w:tcPr>
          <w:p w14:paraId="796F0F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26,58</w:t>
            </w:r>
          </w:p>
        </w:tc>
        <w:tc>
          <w:tcPr>
            <w:tcW w:w="940" w:type="dxa"/>
            <w:noWrap/>
            <w:hideMark/>
          </w:tcPr>
          <w:p w14:paraId="34BD7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-41,85</w:t>
            </w:r>
          </w:p>
        </w:tc>
        <w:tc>
          <w:tcPr>
            <w:tcW w:w="1049" w:type="dxa"/>
            <w:noWrap/>
            <w:hideMark/>
          </w:tcPr>
          <w:p w14:paraId="62DC9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8AE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FA3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753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13E3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1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4C8FFFC" w14:textId="77777777" w:rsidTr="00C36F3B">
        <w:trPr>
          <w:divId w:val="1099721499"/>
          <w:trHeight w:val="300"/>
        </w:trPr>
        <w:tc>
          <w:tcPr>
            <w:tcW w:w="846" w:type="dxa"/>
            <w:noWrap/>
            <w:hideMark/>
          </w:tcPr>
          <w:p w14:paraId="3AA7E4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940" w:type="dxa"/>
            <w:noWrap/>
            <w:hideMark/>
          </w:tcPr>
          <w:p w14:paraId="5605CE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-41,96</w:t>
            </w:r>
          </w:p>
        </w:tc>
        <w:tc>
          <w:tcPr>
            <w:tcW w:w="1049" w:type="dxa"/>
            <w:noWrap/>
            <w:hideMark/>
          </w:tcPr>
          <w:p w14:paraId="37D8C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744B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70E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A0C7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E0268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5F1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EB05AD" w14:textId="77777777" w:rsidTr="00C36F3B">
        <w:trPr>
          <w:divId w:val="1099721499"/>
          <w:trHeight w:val="300"/>
        </w:trPr>
        <w:tc>
          <w:tcPr>
            <w:tcW w:w="846" w:type="dxa"/>
            <w:noWrap/>
            <w:hideMark/>
          </w:tcPr>
          <w:p w14:paraId="2E110F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26,49</w:t>
            </w:r>
          </w:p>
        </w:tc>
        <w:tc>
          <w:tcPr>
            <w:tcW w:w="940" w:type="dxa"/>
            <w:noWrap/>
            <w:hideMark/>
          </w:tcPr>
          <w:p w14:paraId="5F9C1B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-42,01</w:t>
            </w:r>
          </w:p>
        </w:tc>
        <w:tc>
          <w:tcPr>
            <w:tcW w:w="1049" w:type="dxa"/>
            <w:noWrap/>
            <w:hideMark/>
          </w:tcPr>
          <w:p w14:paraId="02D09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8B2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B164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7443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79429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91B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8F446" w14:textId="77777777" w:rsidTr="00C36F3B">
        <w:trPr>
          <w:divId w:val="1099721499"/>
          <w:trHeight w:val="300"/>
        </w:trPr>
        <w:tc>
          <w:tcPr>
            <w:tcW w:w="846" w:type="dxa"/>
            <w:noWrap/>
            <w:hideMark/>
          </w:tcPr>
          <w:p w14:paraId="5D456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4B4778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-41,89</w:t>
            </w:r>
          </w:p>
        </w:tc>
        <w:tc>
          <w:tcPr>
            <w:tcW w:w="1049" w:type="dxa"/>
            <w:noWrap/>
            <w:hideMark/>
          </w:tcPr>
          <w:p w14:paraId="0FDD9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3B76B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A0CE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1FB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1EE2BE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A5A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1E941B0" w14:textId="77777777" w:rsidTr="00C36F3B">
        <w:trPr>
          <w:divId w:val="1099721499"/>
          <w:trHeight w:val="300"/>
        </w:trPr>
        <w:tc>
          <w:tcPr>
            <w:tcW w:w="846" w:type="dxa"/>
            <w:noWrap/>
            <w:hideMark/>
          </w:tcPr>
          <w:p w14:paraId="15BFF3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26,36</w:t>
            </w:r>
          </w:p>
        </w:tc>
        <w:tc>
          <w:tcPr>
            <w:tcW w:w="940" w:type="dxa"/>
            <w:noWrap/>
            <w:hideMark/>
          </w:tcPr>
          <w:p w14:paraId="7FF7E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640C6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4AB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77F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D8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C4E2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3B60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22DE0F" w14:textId="77777777" w:rsidTr="00C36F3B">
        <w:trPr>
          <w:divId w:val="1099721499"/>
          <w:trHeight w:val="300"/>
        </w:trPr>
        <w:tc>
          <w:tcPr>
            <w:tcW w:w="846" w:type="dxa"/>
            <w:noWrap/>
            <w:hideMark/>
          </w:tcPr>
          <w:p w14:paraId="3C89B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97561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-41,47</w:t>
            </w:r>
          </w:p>
        </w:tc>
        <w:tc>
          <w:tcPr>
            <w:tcW w:w="1049" w:type="dxa"/>
            <w:noWrap/>
            <w:hideMark/>
          </w:tcPr>
          <w:p w14:paraId="7737C4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6C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47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FA493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AFB9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5F25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1823648" w14:textId="77777777" w:rsidTr="00C36F3B">
        <w:trPr>
          <w:divId w:val="1099721499"/>
          <w:trHeight w:val="300"/>
        </w:trPr>
        <w:tc>
          <w:tcPr>
            <w:tcW w:w="846" w:type="dxa"/>
            <w:noWrap/>
            <w:hideMark/>
          </w:tcPr>
          <w:p w14:paraId="00AD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2393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-41,39</w:t>
            </w:r>
          </w:p>
        </w:tc>
        <w:tc>
          <w:tcPr>
            <w:tcW w:w="1049" w:type="dxa"/>
            <w:noWrap/>
            <w:hideMark/>
          </w:tcPr>
          <w:p w14:paraId="667AF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C641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D37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0C7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5A5AB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A03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7DCB50" w14:textId="77777777" w:rsidTr="00C36F3B">
        <w:trPr>
          <w:divId w:val="1099721499"/>
          <w:trHeight w:val="300"/>
        </w:trPr>
        <w:tc>
          <w:tcPr>
            <w:tcW w:w="846" w:type="dxa"/>
            <w:noWrap/>
            <w:hideMark/>
          </w:tcPr>
          <w:p w14:paraId="2B6958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03687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-41,44</w:t>
            </w:r>
          </w:p>
        </w:tc>
        <w:tc>
          <w:tcPr>
            <w:tcW w:w="1049" w:type="dxa"/>
            <w:noWrap/>
            <w:hideMark/>
          </w:tcPr>
          <w:p w14:paraId="5AE0F0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7AE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76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7585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4993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177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222A527" w14:textId="77777777" w:rsidTr="00C36F3B">
        <w:trPr>
          <w:divId w:val="1099721499"/>
          <w:trHeight w:val="300"/>
        </w:trPr>
        <w:tc>
          <w:tcPr>
            <w:tcW w:w="846" w:type="dxa"/>
            <w:noWrap/>
            <w:hideMark/>
          </w:tcPr>
          <w:p w14:paraId="7EED7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76F96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-41,59</w:t>
            </w:r>
          </w:p>
        </w:tc>
        <w:tc>
          <w:tcPr>
            <w:tcW w:w="1049" w:type="dxa"/>
            <w:noWrap/>
            <w:hideMark/>
          </w:tcPr>
          <w:p w14:paraId="58CAF5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381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C977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002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94883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EFC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058F6AC" w14:textId="77777777" w:rsidTr="00C36F3B">
        <w:trPr>
          <w:divId w:val="1099721499"/>
          <w:trHeight w:val="300"/>
        </w:trPr>
        <w:tc>
          <w:tcPr>
            <w:tcW w:w="846" w:type="dxa"/>
            <w:noWrap/>
            <w:hideMark/>
          </w:tcPr>
          <w:p w14:paraId="7626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3FBEDE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-41,74</w:t>
            </w:r>
          </w:p>
        </w:tc>
        <w:tc>
          <w:tcPr>
            <w:tcW w:w="1049" w:type="dxa"/>
            <w:noWrap/>
            <w:hideMark/>
          </w:tcPr>
          <w:p w14:paraId="185CB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80A2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129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A5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62CF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85A6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279E873" w14:textId="77777777" w:rsidTr="00C36F3B">
        <w:trPr>
          <w:divId w:val="1099721499"/>
          <w:trHeight w:val="300"/>
        </w:trPr>
        <w:tc>
          <w:tcPr>
            <w:tcW w:w="846" w:type="dxa"/>
            <w:noWrap/>
            <w:hideMark/>
          </w:tcPr>
          <w:p w14:paraId="2FFBEF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6F22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-41,81</w:t>
            </w:r>
          </w:p>
        </w:tc>
        <w:tc>
          <w:tcPr>
            <w:tcW w:w="1049" w:type="dxa"/>
            <w:noWrap/>
            <w:hideMark/>
          </w:tcPr>
          <w:p w14:paraId="10300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7953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7C9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23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8396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879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970857" w14:textId="77777777" w:rsidTr="00C36F3B">
        <w:trPr>
          <w:divId w:val="1099721499"/>
          <w:trHeight w:val="300"/>
        </w:trPr>
        <w:tc>
          <w:tcPr>
            <w:tcW w:w="846" w:type="dxa"/>
            <w:noWrap/>
            <w:hideMark/>
          </w:tcPr>
          <w:p w14:paraId="49D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92BE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-41,77</w:t>
            </w:r>
          </w:p>
        </w:tc>
        <w:tc>
          <w:tcPr>
            <w:tcW w:w="1049" w:type="dxa"/>
            <w:noWrap/>
            <w:hideMark/>
          </w:tcPr>
          <w:p w14:paraId="54199A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13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FE67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C404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4FD3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69D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7416044" w14:textId="77777777" w:rsidTr="00C36F3B">
        <w:trPr>
          <w:divId w:val="1099721499"/>
          <w:trHeight w:val="300"/>
        </w:trPr>
        <w:tc>
          <w:tcPr>
            <w:tcW w:w="846" w:type="dxa"/>
            <w:noWrap/>
            <w:hideMark/>
          </w:tcPr>
          <w:p w14:paraId="6E27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BA87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59260D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F4B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A13A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4BA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066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5656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D9772" w14:textId="77777777" w:rsidTr="00C36F3B">
        <w:trPr>
          <w:divId w:val="1099721499"/>
          <w:trHeight w:val="300"/>
        </w:trPr>
        <w:tc>
          <w:tcPr>
            <w:tcW w:w="846" w:type="dxa"/>
            <w:noWrap/>
            <w:hideMark/>
          </w:tcPr>
          <w:p w14:paraId="3216DC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321A0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-41,54</w:t>
            </w:r>
          </w:p>
        </w:tc>
        <w:tc>
          <w:tcPr>
            <w:tcW w:w="1049" w:type="dxa"/>
            <w:noWrap/>
            <w:hideMark/>
          </w:tcPr>
          <w:p w14:paraId="2A876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FB22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6B3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FE8F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FC443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4EAC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FBE798" w14:textId="77777777" w:rsidTr="00C36F3B">
        <w:trPr>
          <w:divId w:val="1099721499"/>
          <w:trHeight w:val="300"/>
        </w:trPr>
        <w:tc>
          <w:tcPr>
            <w:tcW w:w="846" w:type="dxa"/>
            <w:noWrap/>
            <w:hideMark/>
          </w:tcPr>
          <w:p w14:paraId="2017D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4CE4C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-41,49</w:t>
            </w:r>
          </w:p>
        </w:tc>
        <w:tc>
          <w:tcPr>
            <w:tcW w:w="1049" w:type="dxa"/>
            <w:noWrap/>
            <w:hideMark/>
          </w:tcPr>
          <w:p w14:paraId="7F34C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86D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B8EA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0C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C08D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88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4E8068" w14:textId="77777777" w:rsidTr="00C36F3B">
        <w:trPr>
          <w:divId w:val="1099721499"/>
          <w:trHeight w:val="300"/>
        </w:trPr>
        <w:tc>
          <w:tcPr>
            <w:tcW w:w="846" w:type="dxa"/>
            <w:noWrap/>
            <w:hideMark/>
          </w:tcPr>
          <w:p w14:paraId="51F08E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14AA0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-41,53</w:t>
            </w:r>
          </w:p>
        </w:tc>
        <w:tc>
          <w:tcPr>
            <w:tcW w:w="1049" w:type="dxa"/>
            <w:noWrap/>
            <w:hideMark/>
          </w:tcPr>
          <w:p w14:paraId="5A04B9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48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F17F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AED4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6114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3A1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96166D7" w14:textId="77777777" w:rsidTr="00C36F3B">
        <w:trPr>
          <w:divId w:val="1099721499"/>
          <w:trHeight w:val="300"/>
        </w:trPr>
        <w:tc>
          <w:tcPr>
            <w:tcW w:w="846" w:type="dxa"/>
            <w:noWrap/>
            <w:hideMark/>
          </w:tcPr>
          <w:p w14:paraId="55A0F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ADBC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-41,63</w:t>
            </w:r>
          </w:p>
        </w:tc>
        <w:tc>
          <w:tcPr>
            <w:tcW w:w="1049" w:type="dxa"/>
            <w:noWrap/>
            <w:hideMark/>
          </w:tcPr>
          <w:p w14:paraId="7DB49E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24B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DAF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777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F1BD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A6C940" w14:textId="77777777" w:rsidTr="00C36F3B">
        <w:trPr>
          <w:divId w:val="1099721499"/>
          <w:trHeight w:val="300"/>
        </w:trPr>
        <w:tc>
          <w:tcPr>
            <w:tcW w:w="846" w:type="dxa"/>
            <w:noWrap/>
            <w:hideMark/>
          </w:tcPr>
          <w:p w14:paraId="68B31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6D3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BE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77B3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2AF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E0E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FD68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1A22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BE15012" w14:textId="77777777" w:rsidTr="00C36F3B">
        <w:trPr>
          <w:divId w:val="1099721499"/>
          <w:trHeight w:val="300"/>
        </w:trPr>
        <w:tc>
          <w:tcPr>
            <w:tcW w:w="846" w:type="dxa"/>
            <w:noWrap/>
            <w:hideMark/>
          </w:tcPr>
          <w:p w14:paraId="45834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58E44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-41,71</w:t>
            </w:r>
          </w:p>
        </w:tc>
        <w:tc>
          <w:tcPr>
            <w:tcW w:w="1049" w:type="dxa"/>
            <w:noWrap/>
            <w:hideMark/>
          </w:tcPr>
          <w:p w14:paraId="47F54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4AAA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6C4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036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DAAA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66A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D7D660D" w14:textId="77777777" w:rsidTr="00C36F3B">
        <w:trPr>
          <w:divId w:val="1099721499"/>
          <w:trHeight w:val="300"/>
        </w:trPr>
        <w:tc>
          <w:tcPr>
            <w:tcW w:w="846" w:type="dxa"/>
            <w:noWrap/>
            <w:hideMark/>
          </w:tcPr>
          <w:p w14:paraId="1DC99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595BD4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32E4C1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CD41C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231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084E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3B28D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FD0A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75C4B6" w14:textId="77777777" w:rsidTr="00C36F3B">
        <w:trPr>
          <w:divId w:val="1099721499"/>
          <w:trHeight w:val="300"/>
        </w:trPr>
        <w:tc>
          <w:tcPr>
            <w:tcW w:w="846" w:type="dxa"/>
            <w:noWrap/>
            <w:hideMark/>
          </w:tcPr>
          <w:p w14:paraId="3EC0CF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5E70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-41,60</w:t>
            </w:r>
          </w:p>
        </w:tc>
        <w:tc>
          <w:tcPr>
            <w:tcW w:w="1049" w:type="dxa"/>
            <w:noWrap/>
            <w:hideMark/>
          </w:tcPr>
          <w:p w14:paraId="0B9DAA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FF2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5B03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A1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E2309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343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5B20553" w14:textId="77777777" w:rsidTr="00C36F3B">
        <w:trPr>
          <w:divId w:val="1099721499"/>
          <w:trHeight w:val="300"/>
        </w:trPr>
        <w:tc>
          <w:tcPr>
            <w:tcW w:w="846" w:type="dxa"/>
            <w:noWrap/>
            <w:hideMark/>
          </w:tcPr>
          <w:p w14:paraId="1D082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5C3783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-41,55</w:t>
            </w:r>
          </w:p>
        </w:tc>
        <w:tc>
          <w:tcPr>
            <w:tcW w:w="1049" w:type="dxa"/>
            <w:noWrap/>
            <w:hideMark/>
          </w:tcPr>
          <w:p w14:paraId="58CFA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810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63E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D33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49E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1B4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BB3A298" w14:textId="77777777" w:rsidTr="00C36F3B">
        <w:trPr>
          <w:divId w:val="1099721499"/>
          <w:trHeight w:val="300"/>
        </w:trPr>
        <w:tc>
          <w:tcPr>
            <w:tcW w:w="846" w:type="dxa"/>
            <w:noWrap/>
            <w:hideMark/>
          </w:tcPr>
          <w:p w14:paraId="1983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52709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-41,52</w:t>
            </w:r>
          </w:p>
        </w:tc>
        <w:tc>
          <w:tcPr>
            <w:tcW w:w="1049" w:type="dxa"/>
            <w:noWrap/>
            <w:hideMark/>
          </w:tcPr>
          <w:p w14:paraId="44B6B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06A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666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C0F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B181E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7538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57BECA" w14:textId="77777777" w:rsidTr="00C36F3B">
        <w:trPr>
          <w:divId w:val="1099721499"/>
          <w:trHeight w:val="300"/>
        </w:trPr>
        <w:tc>
          <w:tcPr>
            <w:tcW w:w="846" w:type="dxa"/>
            <w:noWrap/>
            <w:hideMark/>
          </w:tcPr>
          <w:p w14:paraId="75717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DE0FC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5B39A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D6C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6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F7B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1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8F2A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F88253" w14:textId="77777777" w:rsidTr="00C36F3B">
        <w:trPr>
          <w:divId w:val="1099721499"/>
          <w:trHeight w:val="300"/>
        </w:trPr>
        <w:tc>
          <w:tcPr>
            <w:tcW w:w="846" w:type="dxa"/>
            <w:noWrap/>
            <w:hideMark/>
          </w:tcPr>
          <w:p w14:paraId="073F4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21EA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-41,61</w:t>
            </w:r>
          </w:p>
        </w:tc>
        <w:tc>
          <w:tcPr>
            <w:tcW w:w="1049" w:type="dxa"/>
            <w:noWrap/>
            <w:hideMark/>
          </w:tcPr>
          <w:p w14:paraId="39B7D1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DB2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B04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08FC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3D605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8ED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822280" w14:textId="77777777" w:rsidTr="00C36F3B">
        <w:trPr>
          <w:divId w:val="1099721499"/>
          <w:trHeight w:val="300"/>
        </w:trPr>
        <w:tc>
          <w:tcPr>
            <w:tcW w:w="846" w:type="dxa"/>
            <w:noWrap/>
            <w:hideMark/>
          </w:tcPr>
          <w:p w14:paraId="09AC86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B51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4FDD2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336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04B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9FD5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C5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83D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8AEE35B" w14:textId="77777777" w:rsidTr="00C36F3B">
        <w:trPr>
          <w:divId w:val="1099721499"/>
          <w:trHeight w:val="300"/>
        </w:trPr>
        <w:tc>
          <w:tcPr>
            <w:tcW w:w="846" w:type="dxa"/>
            <w:noWrap/>
            <w:hideMark/>
          </w:tcPr>
          <w:p w14:paraId="02723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26,39</w:t>
            </w:r>
          </w:p>
        </w:tc>
        <w:tc>
          <w:tcPr>
            <w:tcW w:w="940" w:type="dxa"/>
            <w:noWrap/>
            <w:hideMark/>
          </w:tcPr>
          <w:p w14:paraId="7351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E063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E0C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E13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AED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A2330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F76A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1FB35A3" w14:textId="77777777" w:rsidTr="00C36F3B">
        <w:trPr>
          <w:divId w:val="1099721499"/>
          <w:trHeight w:val="300"/>
        </w:trPr>
        <w:tc>
          <w:tcPr>
            <w:tcW w:w="846" w:type="dxa"/>
            <w:noWrap/>
            <w:hideMark/>
          </w:tcPr>
          <w:p w14:paraId="5854E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4C4065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-41,80</w:t>
            </w:r>
          </w:p>
        </w:tc>
        <w:tc>
          <w:tcPr>
            <w:tcW w:w="1049" w:type="dxa"/>
            <w:noWrap/>
            <w:hideMark/>
          </w:tcPr>
          <w:p w14:paraId="5D8A30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77AD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455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1234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1532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020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8BFC05" w14:textId="77777777" w:rsidTr="00C36F3B">
        <w:trPr>
          <w:divId w:val="1099721499"/>
          <w:trHeight w:val="300"/>
        </w:trPr>
        <w:tc>
          <w:tcPr>
            <w:tcW w:w="846" w:type="dxa"/>
            <w:noWrap/>
            <w:hideMark/>
          </w:tcPr>
          <w:p w14:paraId="1D4570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C007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-42,03</w:t>
            </w:r>
          </w:p>
        </w:tc>
        <w:tc>
          <w:tcPr>
            <w:tcW w:w="1049" w:type="dxa"/>
            <w:noWrap/>
            <w:hideMark/>
          </w:tcPr>
          <w:p w14:paraId="097FB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CE8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0085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0BD5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F06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283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ACDED5" w14:textId="77777777" w:rsidTr="00C36F3B">
        <w:trPr>
          <w:divId w:val="1099721499"/>
          <w:trHeight w:val="300"/>
        </w:trPr>
        <w:tc>
          <w:tcPr>
            <w:tcW w:w="846" w:type="dxa"/>
            <w:noWrap/>
            <w:hideMark/>
          </w:tcPr>
          <w:p w14:paraId="51503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DF4AA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7E4B08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968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F969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418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1FE78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E1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6D79721" w14:textId="77777777" w:rsidTr="00C36F3B">
        <w:trPr>
          <w:divId w:val="1099721499"/>
          <w:trHeight w:val="300"/>
        </w:trPr>
        <w:tc>
          <w:tcPr>
            <w:tcW w:w="846" w:type="dxa"/>
            <w:noWrap/>
            <w:hideMark/>
          </w:tcPr>
          <w:p w14:paraId="70ED5E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5D400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-42,84</w:t>
            </w:r>
          </w:p>
        </w:tc>
        <w:tc>
          <w:tcPr>
            <w:tcW w:w="1049" w:type="dxa"/>
            <w:noWrap/>
            <w:hideMark/>
          </w:tcPr>
          <w:p w14:paraId="7D0BB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9420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9F8F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15FA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E365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C7FA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0BFAA7E" w14:textId="77777777" w:rsidTr="00C36F3B">
        <w:trPr>
          <w:divId w:val="1099721499"/>
          <w:trHeight w:val="300"/>
        </w:trPr>
        <w:tc>
          <w:tcPr>
            <w:tcW w:w="846" w:type="dxa"/>
            <w:noWrap/>
            <w:hideMark/>
          </w:tcPr>
          <w:p w14:paraId="07CDA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7712E9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-43,40</w:t>
            </w:r>
          </w:p>
        </w:tc>
        <w:tc>
          <w:tcPr>
            <w:tcW w:w="1049" w:type="dxa"/>
            <w:noWrap/>
            <w:hideMark/>
          </w:tcPr>
          <w:p w14:paraId="2BA2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569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BA0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A70C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AA6DC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81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8181A5A" w14:textId="77777777" w:rsidTr="00C36F3B">
        <w:trPr>
          <w:divId w:val="1099721499"/>
          <w:trHeight w:val="300"/>
        </w:trPr>
        <w:tc>
          <w:tcPr>
            <w:tcW w:w="846" w:type="dxa"/>
            <w:noWrap/>
            <w:hideMark/>
          </w:tcPr>
          <w:p w14:paraId="53FC4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10DA5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-43,93</w:t>
            </w:r>
          </w:p>
        </w:tc>
        <w:tc>
          <w:tcPr>
            <w:tcW w:w="1049" w:type="dxa"/>
            <w:noWrap/>
            <w:hideMark/>
          </w:tcPr>
          <w:p w14:paraId="239057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1F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BF4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7153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DA06B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525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43293B8" w14:textId="77777777" w:rsidTr="00C36F3B">
        <w:trPr>
          <w:divId w:val="1099721499"/>
          <w:trHeight w:val="300"/>
        </w:trPr>
        <w:tc>
          <w:tcPr>
            <w:tcW w:w="846" w:type="dxa"/>
            <w:noWrap/>
            <w:hideMark/>
          </w:tcPr>
          <w:p w14:paraId="2FB7E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C693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-44,40</w:t>
            </w:r>
          </w:p>
        </w:tc>
        <w:tc>
          <w:tcPr>
            <w:tcW w:w="1049" w:type="dxa"/>
            <w:noWrap/>
            <w:hideMark/>
          </w:tcPr>
          <w:p w14:paraId="2B303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010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ED06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1A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585E2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47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0DFE6D" w14:textId="77777777" w:rsidTr="00C36F3B">
        <w:trPr>
          <w:divId w:val="1099721499"/>
          <w:trHeight w:val="300"/>
        </w:trPr>
        <w:tc>
          <w:tcPr>
            <w:tcW w:w="846" w:type="dxa"/>
            <w:noWrap/>
            <w:hideMark/>
          </w:tcPr>
          <w:p w14:paraId="6359D5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628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48154B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FFEB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EA9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E7FA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E88A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A96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1B85F" w14:textId="77777777" w:rsidTr="00C36F3B">
        <w:trPr>
          <w:divId w:val="1099721499"/>
          <w:trHeight w:val="300"/>
        </w:trPr>
        <w:tc>
          <w:tcPr>
            <w:tcW w:w="846" w:type="dxa"/>
            <w:noWrap/>
            <w:hideMark/>
          </w:tcPr>
          <w:p w14:paraId="59E691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940" w:type="dxa"/>
            <w:noWrap/>
            <w:hideMark/>
          </w:tcPr>
          <w:p w14:paraId="7D55E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-45,01</w:t>
            </w:r>
          </w:p>
        </w:tc>
        <w:tc>
          <w:tcPr>
            <w:tcW w:w="1049" w:type="dxa"/>
            <w:noWrap/>
            <w:hideMark/>
          </w:tcPr>
          <w:p w14:paraId="6442A9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C705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F2B6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5B85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67100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ECA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26D6FE" w14:textId="77777777" w:rsidTr="00C36F3B">
        <w:trPr>
          <w:divId w:val="1099721499"/>
          <w:trHeight w:val="300"/>
        </w:trPr>
        <w:tc>
          <w:tcPr>
            <w:tcW w:w="846" w:type="dxa"/>
            <w:noWrap/>
            <w:hideMark/>
          </w:tcPr>
          <w:p w14:paraId="003AD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6D0264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-45,26</w:t>
            </w:r>
          </w:p>
        </w:tc>
        <w:tc>
          <w:tcPr>
            <w:tcW w:w="1049" w:type="dxa"/>
            <w:noWrap/>
            <w:hideMark/>
          </w:tcPr>
          <w:p w14:paraId="0FE7E7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994E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6DE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8CA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41AB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7A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74D3FF" w14:textId="77777777" w:rsidTr="00C36F3B">
        <w:trPr>
          <w:divId w:val="1099721499"/>
          <w:trHeight w:val="300"/>
        </w:trPr>
        <w:tc>
          <w:tcPr>
            <w:tcW w:w="846" w:type="dxa"/>
            <w:noWrap/>
            <w:hideMark/>
          </w:tcPr>
          <w:p w14:paraId="5212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F0A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-45,72</w:t>
            </w:r>
          </w:p>
        </w:tc>
        <w:tc>
          <w:tcPr>
            <w:tcW w:w="1049" w:type="dxa"/>
            <w:noWrap/>
            <w:hideMark/>
          </w:tcPr>
          <w:p w14:paraId="4698D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939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F0D3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E26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5BDA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5B3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78F3D05" w14:textId="77777777" w:rsidTr="00C36F3B">
        <w:trPr>
          <w:divId w:val="1099721499"/>
          <w:trHeight w:val="300"/>
        </w:trPr>
        <w:tc>
          <w:tcPr>
            <w:tcW w:w="846" w:type="dxa"/>
            <w:noWrap/>
            <w:hideMark/>
          </w:tcPr>
          <w:p w14:paraId="62F5D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BFE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-46,09</w:t>
            </w:r>
          </w:p>
        </w:tc>
        <w:tc>
          <w:tcPr>
            <w:tcW w:w="1049" w:type="dxa"/>
            <w:noWrap/>
            <w:hideMark/>
          </w:tcPr>
          <w:p w14:paraId="4C2B5A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19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1AA5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50B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1C69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0B1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72AFE7" w14:textId="77777777" w:rsidTr="00C36F3B">
        <w:trPr>
          <w:divId w:val="1099721499"/>
          <w:trHeight w:val="300"/>
        </w:trPr>
        <w:tc>
          <w:tcPr>
            <w:tcW w:w="846" w:type="dxa"/>
            <w:noWrap/>
            <w:hideMark/>
          </w:tcPr>
          <w:p w14:paraId="1D248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1E4DD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-46,36</w:t>
            </w:r>
          </w:p>
        </w:tc>
        <w:tc>
          <w:tcPr>
            <w:tcW w:w="1049" w:type="dxa"/>
            <w:noWrap/>
            <w:hideMark/>
          </w:tcPr>
          <w:p w14:paraId="2AE8E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3138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51D3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1D7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2241C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6D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D8E2331" w14:textId="77777777" w:rsidTr="00C36F3B">
        <w:trPr>
          <w:divId w:val="1099721499"/>
          <w:trHeight w:val="300"/>
        </w:trPr>
        <w:tc>
          <w:tcPr>
            <w:tcW w:w="846" w:type="dxa"/>
            <w:noWrap/>
            <w:hideMark/>
          </w:tcPr>
          <w:p w14:paraId="32D2D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5DB95D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-46,65</w:t>
            </w:r>
          </w:p>
        </w:tc>
        <w:tc>
          <w:tcPr>
            <w:tcW w:w="1049" w:type="dxa"/>
            <w:noWrap/>
            <w:hideMark/>
          </w:tcPr>
          <w:p w14:paraId="2B479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1638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B6F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76B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72E2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769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5A84E28" w14:textId="77777777" w:rsidTr="00C36F3B">
        <w:trPr>
          <w:divId w:val="1099721499"/>
          <w:trHeight w:val="300"/>
        </w:trPr>
        <w:tc>
          <w:tcPr>
            <w:tcW w:w="846" w:type="dxa"/>
            <w:noWrap/>
            <w:hideMark/>
          </w:tcPr>
          <w:p w14:paraId="60E8F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6508E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-46,96</w:t>
            </w:r>
          </w:p>
        </w:tc>
        <w:tc>
          <w:tcPr>
            <w:tcW w:w="1049" w:type="dxa"/>
            <w:noWrap/>
            <w:hideMark/>
          </w:tcPr>
          <w:p w14:paraId="2266E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112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891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5BE4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04CE7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3C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E91460" w14:textId="77777777" w:rsidTr="00C36F3B">
        <w:trPr>
          <w:divId w:val="1099721499"/>
          <w:trHeight w:val="300"/>
        </w:trPr>
        <w:tc>
          <w:tcPr>
            <w:tcW w:w="846" w:type="dxa"/>
            <w:noWrap/>
            <w:hideMark/>
          </w:tcPr>
          <w:p w14:paraId="14CB34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52BB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-47,44</w:t>
            </w:r>
          </w:p>
        </w:tc>
        <w:tc>
          <w:tcPr>
            <w:tcW w:w="1049" w:type="dxa"/>
            <w:noWrap/>
            <w:hideMark/>
          </w:tcPr>
          <w:p w14:paraId="06AD7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E7E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876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3CA6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63D4C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CDBD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6E127E" w14:textId="77777777" w:rsidTr="00C36F3B">
        <w:trPr>
          <w:divId w:val="1099721499"/>
          <w:trHeight w:val="300"/>
        </w:trPr>
        <w:tc>
          <w:tcPr>
            <w:tcW w:w="846" w:type="dxa"/>
            <w:noWrap/>
            <w:hideMark/>
          </w:tcPr>
          <w:p w14:paraId="38BFAA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2C0EF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-48,11</w:t>
            </w:r>
          </w:p>
        </w:tc>
        <w:tc>
          <w:tcPr>
            <w:tcW w:w="1049" w:type="dxa"/>
            <w:noWrap/>
            <w:hideMark/>
          </w:tcPr>
          <w:p w14:paraId="54E4E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BB5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CD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7A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744B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BE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80BE0C7" w14:textId="77777777" w:rsidTr="00C36F3B">
        <w:trPr>
          <w:divId w:val="1099721499"/>
          <w:trHeight w:val="300"/>
        </w:trPr>
        <w:tc>
          <w:tcPr>
            <w:tcW w:w="846" w:type="dxa"/>
            <w:noWrap/>
            <w:hideMark/>
          </w:tcPr>
          <w:p w14:paraId="00C81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17471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-48,80</w:t>
            </w:r>
          </w:p>
        </w:tc>
        <w:tc>
          <w:tcPr>
            <w:tcW w:w="1049" w:type="dxa"/>
            <w:noWrap/>
            <w:hideMark/>
          </w:tcPr>
          <w:p w14:paraId="1D8C62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C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E8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C0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363DDD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623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542EC2" w14:textId="77777777" w:rsidTr="00C36F3B">
        <w:trPr>
          <w:divId w:val="1099721499"/>
          <w:trHeight w:val="300"/>
        </w:trPr>
        <w:tc>
          <w:tcPr>
            <w:tcW w:w="846" w:type="dxa"/>
            <w:noWrap/>
            <w:hideMark/>
          </w:tcPr>
          <w:p w14:paraId="1ABAE3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0EBD0B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-49,29</w:t>
            </w:r>
          </w:p>
        </w:tc>
        <w:tc>
          <w:tcPr>
            <w:tcW w:w="1049" w:type="dxa"/>
            <w:noWrap/>
            <w:hideMark/>
          </w:tcPr>
          <w:p w14:paraId="057CD0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BD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E49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D60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7D784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1FBA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632B1A58" w14:textId="77777777" w:rsidTr="00C36F3B">
        <w:trPr>
          <w:divId w:val="1099721499"/>
          <w:trHeight w:val="300"/>
        </w:trPr>
        <w:tc>
          <w:tcPr>
            <w:tcW w:w="846" w:type="dxa"/>
            <w:noWrap/>
            <w:hideMark/>
          </w:tcPr>
          <w:p w14:paraId="5E92C1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3F045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-49,66</w:t>
            </w:r>
          </w:p>
        </w:tc>
        <w:tc>
          <w:tcPr>
            <w:tcW w:w="1049" w:type="dxa"/>
            <w:noWrap/>
            <w:hideMark/>
          </w:tcPr>
          <w:p w14:paraId="250062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D522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9257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24D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B5771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A96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0DA28EF0" w14:textId="77777777" w:rsidTr="00C36F3B">
        <w:trPr>
          <w:divId w:val="1099721499"/>
          <w:trHeight w:val="300"/>
        </w:trPr>
        <w:tc>
          <w:tcPr>
            <w:tcW w:w="846" w:type="dxa"/>
            <w:noWrap/>
            <w:hideMark/>
          </w:tcPr>
          <w:p w14:paraId="079E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697B9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-49,87</w:t>
            </w:r>
          </w:p>
        </w:tc>
        <w:tc>
          <w:tcPr>
            <w:tcW w:w="1049" w:type="dxa"/>
            <w:noWrap/>
            <w:hideMark/>
          </w:tcPr>
          <w:p w14:paraId="4660C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057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AC7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879C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090FF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A09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68798D79" w14:textId="77777777" w:rsidTr="00C36F3B">
        <w:trPr>
          <w:divId w:val="1099721499"/>
          <w:trHeight w:val="300"/>
        </w:trPr>
        <w:tc>
          <w:tcPr>
            <w:tcW w:w="846" w:type="dxa"/>
            <w:noWrap/>
            <w:hideMark/>
          </w:tcPr>
          <w:p w14:paraId="30525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1F723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-49,92</w:t>
            </w:r>
          </w:p>
        </w:tc>
        <w:tc>
          <w:tcPr>
            <w:tcW w:w="1049" w:type="dxa"/>
            <w:noWrap/>
            <w:hideMark/>
          </w:tcPr>
          <w:p w14:paraId="612766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FA3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00E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C6A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78528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60A3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29361B2A" w14:textId="77777777" w:rsidTr="00C36F3B">
        <w:trPr>
          <w:divId w:val="1099721499"/>
          <w:trHeight w:val="300"/>
        </w:trPr>
        <w:tc>
          <w:tcPr>
            <w:tcW w:w="846" w:type="dxa"/>
            <w:noWrap/>
            <w:hideMark/>
          </w:tcPr>
          <w:p w14:paraId="1A354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147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-49,93</w:t>
            </w:r>
          </w:p>
        </w:tc>
        <w:tc>
          <w:tcPr>
            <w:tcW w:w="1049" w:type="dxa"/>
            <w:noWrap/>
            <w:hideMark/>
          </w:tcPr>
          <w:p w14:paraId="13724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216A5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C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5B0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435B89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C29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6A384EE6" w14:textId="77777777" w:rsidTr="00C36F3B">
        <w:trPr>
          <w:divId w:val="1099721499"/>
          <w:trHeight w:val="300"/>
        </w:trPr>
        <w:tc>
          <w:tcPr>
            <w:tcW w:w="846" w:type="dxa"/>
            <w:noWrap/>
            <w:hideMark/>
          </w:tcPr>
          <w:p w14:paraId="1BBCD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35FF4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-50,09</w:t>
            </w:r>
          </w:p>
        </w:tc>
        <w:tc>
          <w:tcPr>
            <w:tcW w:w="1049" w:type="dxa"/>
            <w:noWrap/>
            <w:hideMark/>
          </w:tcPr>
          <w:p w14:paraId="1E4E1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4EF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9C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2D9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1402AA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56261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71AE55A8" w14:textId="77777777" w:rsidTr="00C36F3B">
        <w:trPr>
          <w:divId w:val="1099721499"/>
          <w:trHeight w:val="300"/>
        </w:trPr>
        <w:tc>
          <w:tcPr>
            <w:tcW w:w="846" w:type="dxa"/>
            <w:noWrap/>
            <w:hideMark/>
          </w:tcPr>
          <w:p w14:paraId="0D37B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DA18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281433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0F9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FA0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F0A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3E59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606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3C809A66" w14:textId="77777777" w:rsidTr="00C36F3B">
        <w:trPr>
          <w:divId w:val="1099721499"/>
          <w:trHeight w:val="300"/>
        </w:trPr>
        <w:tc>
          <w:tcPr>
            <w:tcW w:w="846" w:type="dxa"/>
            <w:noWrap/>
            <w:hideMark/>
          </w:tcPr>
          <w:p w14:paraId="4818F3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0041B3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739B1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E5E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4F69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9B5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6F48F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38AE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6D551B31" w14:textId="77777777" w:rsidTr="00C36F3B">
        <w:trPr>
          <w:divId w:val="1099721499"/>
          <w:trHeight w:val="300"/>
        </w:trPr>
        <w:tc>
          <w:tcPr>
            <w:tcW w:w="846" w:type="dxa"/>
            <w:noWrap/>
            <w:hideMark/>
          </w:tcPr>
          <w:p w14:paraId="2CAFF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76D14C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-50,22</w:t>
            </w:r>
          </w:p>
        </w:tc>
        <w:tc>
          <w:tcPr>
            <w:tcW w:w="1049" w:type="dxa"/>
            <w:noWrap/>
            <w:hideMark/>
          </w:tcPr>
          <w:p w14:paraId="567F69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0B70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E9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330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A758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81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A021FDC" w14:textId="77777777" w:rsidTr="00C36F3B">
        <w:trPr>
          <w:divId w:val="1099721499"/>
          <w:trHeight w:val="300"/>
        </w:trPr>
        <w:tc>
          <w:tcPr>
            <w:tcW w:w="846" w:type="dxa"/>
            <w:noWrap/>
            <w:hideMark/>
          </w:tcPr>
          <w:p w14:paraId="75011B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68D36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327AE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07871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96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F53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2DAAA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BE06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3FEE37DF" w14:textId="77777777" w:rsidTr="00C36F3B">
        <w:trPr>
          <w:divId w:val="1099721499"/>
          <w:trHeight w:val="300"/>
        </w:trPr>
        <w:tc>
          <w:tcPr>
            <w:tcW w:w="846" w:type="dxa"/>
            <w:noWrap/>
            <w:hideMark/>
          </w:tcPr>
          <w:p w14:paraId="3E8D2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47761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-50,06</w:t>
            </w:r>
          </w:p>
        </w:tc>
        <w:tc>
          <w:tcPr>
            <w:tcW w:w="1049" w:type="dxa"/>
            <w:noWrap/>
            <w:hideMark/>
          </w:tcPr>
          <w:p w14:paraId="184D5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05F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F85A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A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7C65B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BF10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024F8E52" w14:textId="77777777" w:rsidTr="00C36F3B">
        <w:trPr>
          <w:divId w:val="1099721499"/>
          <w:trHeight w:val="300"/>
        </w:trPr>
        <w:tc>
          <w:tcPr>
            <w:tcW w:w="846" w:type="dxa"/>
            <w:noWrap/>
            <w:hideMark/>
          </w:tcPr>
          <w:p w14:paraId="30E2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4B528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64F1D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EC3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35C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224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FFE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4EC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0BA5ABB3" w14:textId="77777777" w:rsidTr="00C36F3B">
        <w:trPr>
          <w:divId w:val="1099721499"/>
          <w:trHeight w:val="300"/>
        </w:trPr>
        <w:tc>
          <w:tcPr>
            <w:tcW w:w="846" w:type="dxa"/>
            <w:noWrap/>
            <w:hideMark/>
          </w:tcPr>
          <w:p w14:paraId="41138C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60874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-50,17</w:t>
            </w:r>
          </w:p>
        </w:tc>
        <w:tc>
          <w:tcPr>
            <w:tcW w:w="1049" w:type="dxa"/>
            <w:noWrap/>
            <w:hideMark/>
          </w:tcPr>
          <w:p w14:paraId="2D741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F22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6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366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477E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3C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4419A770" w14:textId="77777777" w:rsidTr="00C36F3B">
        <w:trPr>
          <w:divId w:val="1099721499"/>
          <w:trHeight w:val="300"/>
        </w:trPr>
        <w:tc>
          <w:tcPr>
            <w:tcW w:w="846" w:type="dxa"/>
            <w:noWrap/>
            <w:hideMark/>
          </w:tcPr>
          <w:p w14:paraId="6DB8A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25,99</w:t>
            </w:r>
          </w:p>
        </w:tc>
        <w:tc>
          <w:tcPr>
            <w:tcW w:w="940" w:type="dxa"/>
            <w:noWrap/>
            <w:hideMark/>
          </w:tcPr>
          <w:p w14:paraId="611967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269F70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AE4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19E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0E4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11BA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B64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530725EB" w14:textId="77777777" w:rsidTr="00C36F3B">
        <w:trPr>
          <w:divId w:val="1099721499"/>
          <w:trHeight w:val="300"/>
        </w:trPr>
        <w:tc>
          <w:tcPr>
            <w:tcW w:w="846" w:type="dxa"/>
            <w:noWrap/>
            <w:hideMark/>
          </w:tcPr>
          <w:p w14:paraId="27394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5A7FF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7AD903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59E5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16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671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E4C3A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6BFE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6F450CB" w14:textId="77777777" w:rsidTr="00C36F3B">
        <w:trPr>
          <w:divId w:val="1099721499"/>
          <w:trHeight w:val="300"/>
        </w:trPr>
        <w:tc>
          <w:tcPr>
            <w:tcW w:w="846" w:type="dxa"/>
            <w:noWrap/>
            <w:hideMark/>
          </w:tcPr>
          <w:p w14:paraId="54468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31BE8F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76852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4AD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0B94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6EE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3797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2BB4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0F8AF0F0" w14:textId="77777777" w:rsidTr="00C36F3B">
        <w:trPr>
          <w:divId w:val="1099721499"/>
          <w:trHeight w:val="300"/>
        </w:trPr>
        <w:tc>
          <w:tcPr>
            <w:tcW w:w="846" w:type="dxa"/>
            <w:noWrap/>
            <w:hideMark/>
          </w:tcPr>
          <w:p w14:paraId="35CC3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25,88</w:t>
            </w:r>
          </w:p>
        </w:tc>
        <w:tc>
          <w:tcPr>
            <w:tcW w:w="940" w:type="dxa"/>
            <w:noWrap/>
            <w:hideMark/>
          </w:tcPr>
          <w:p w14:paraId="7786D4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-50,57</w:t>
            </w:r>
          </w:p>
        </w:tc>
        <w:tc>
          <w:tcPr>
            <w:tcW w:w="1049" w:type="dxa"/>
            <w:noWrap/>
            <w:hideMark/>
          </w:tcPr>
          <w:p w14:paraId="0AA61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D999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54A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343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9464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AE147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3F2E28D1" w14:textId="77777777" w:rsidTr="00C36F3B">
        <w:trPr>
          <w:divId w:val="1099721499"/>
          <w:trHeight w:val="300"/>
        </w:trPr>
        <w:tc>
          <w:tcPr>
            <w:tcW w:w="846" w:type="dxa"/>
            <w:noWrap/>
            <w:hideMark/>
          </w:tcPr>
          <w:p w14:paraId="6049EC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0F085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4F1A0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1C81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A42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BAF5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A79A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2B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7D6104CC" w14:textId="77777777" w:rsidTr="00C36F3B">
        <w:trPr>
          <w:divId w:val="1099721499"/>
          <w:trHeight w:val="300"/>
        </w:trPr>
        <w:tc>
          <w:tcPr>
            <w:tcW w:w="846" w:type="dxa"/>
            <w:noWrap/>
            <w:hideMark/>
          </w:tcPr>
          <w:p w14:paraId="68E0B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25,89</w:t>
            </w:r>
          </w:p>
        </w:tc>
        <w:tc>
          <w:tcPr>
            <w:tcW w:w="940" w:type="dxa"/>
            <w:noWrap/>
            <w:hideMark/>
          </w:tcPr>
          <w:p w14:paraId="1093A9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0BEA1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FB4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75C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C28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68E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755C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27C6CAB0" w14:textId="77777777" w:rsidTr="00C36F3B">
        <w:trPr>
          <w:divId w:val="1099721499"/>
          <w:trHeight w:val="300"/>
        </w:trPr>
        <w:tc>
          <w:tcPr>
            <w:tcW w:w="846" w:type="dxa"/>
            <w:noWrap/>
            <w:hideMark/>
          </w:tcPr>
          <w:p w14:paraId="0E0208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7F0C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-50,01</w:t>
            </w:r>
          </w:p>
        </w:tc>
        <w:tc>
          <w:tcPr>
            <w:tcW w:w="1049" w:type="dxa"/>
            <w:noWrap/>
            <w:hideMark/>
          </w:tcPr>
          <w:p w14:paraId="17BE90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BAF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C3CB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60F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2EA90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15A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1D94C0FE" w14:textId="77777777" w:rsidTr="00C36F3B">
        <w:trPr>
          <w:divId w:val="1099721499"/>
          <w:trHeight w:val="300"/>
        </w:trPr>
        <w:tc>
          <w:tcPr>
            <w:tcW w:w="846" w:type="dxa"/>
            <w:noWrap/>
            <w:hideMark/>
          </w:tcPr>
          <w:p w14:paraId="105A9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7DE640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-49,94</w:t>
            </w:r>
          </w:p>
        </w:tc>
        <w:tc>
          <w:tcPr>
            <w:tcW w:w="1049" w:type="dxa"/>
            <w:noWrap/>
            <w:hideMark/>
          </w:tcPr>
          <w:p w14:paraId="054BE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1189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C43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D506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255A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149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0C6D1DC5" w14:textId="77777777" w:rsidTr="00C36F3B">
        <w:trPr>
          <w:divId w:val="1099721499"/>
          <w:trHeight w:val="300"/>
        </w:trPr>
        <w:tc>
          <w:tcPr>
            <w:tcW w:w="846" w:type="dxa"/>
            <w:noWrap/>
            <w:hideMark/>
          </w:tcPr>
          <w:p w14:paraId="6EBC8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50E65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-49,65</w:t>
            </w:r>
          </w:p>
        </w:tc>
        <w:tc>
          <w:tcPr>
            <w:tcW w:w="1049" w:type="dxa"/>
            <w:noWrap/>
            <w:hideMark/>
          </w:tcPr>
          <w:p w14:paraId="2EAFB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FB5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D63B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A4C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7447F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6B0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7022C6BC" w14:textId="77777777" w:rsidTr="00C36F3B">
        <w:trPr>
          <w:divId w:val="1099721499"/>
          <w:trHeight w:val="300"/>
        </w:trPr>
        <w:tc>
          <w:tcPr>
            <w:tcW w:w="846" w:type="dxa"/>
            <w:noWrap/>
            <w:hideMark/>
          </w:tcPr>
          <w:p w14:paraId="511BC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26,08</w:t>
            </w:r>
          </w:p>
        </w:tc>
        <w:tc>
          <w:tcPr>
            <w:tcW w:w="940" w:type="dxa"/>
            <w:noWrap/>
            <w:hideMark/>
          </w:tcPr>
          <w:p w14:paraId="30F89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-49,33</w:t>
            </w:r>
          </w:p>
        </w:tc>
        <w:tc>
          <w:tcPr>
            <w:tcW w:w="1049" w:type="dxa"/>
            <w:noWrap/>
            <w:hideMark/>
          </w:tcPr>
          <w:p w14:paraId="4AEA44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468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D2AC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3B75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2A272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C78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30E02001" w14:textId="77777777" w:rsidTr="00C36F3B">
        <w:trPr>
          <w:divId w:val="1099721499"/>
          <w:trHeight w:val="300"/>
        </w:trPr>
        <w:tc>
          <w:tcPr>
            <w:tcW w:w="846" w:type="dxa"/>
            <w:noWrap/>
            <w:hideMark/>
          </w:tcPr>
          <w:p w14:paraId="012F0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03585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-49,25</w:t>
            </w:r>
          </w:p>
        </w:tc>
        <w:tc>
          <w:tcPr>
            <w:tcW w:w="1049" w:type="dxa"/>
            <w:noWrap/>
            <w:hideMark/>
          </w:tcPr>
          <w:p w14:paraId="70059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029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9ED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FAE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991EB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F73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93DDD3C" w14:textId="77777777" w:rsidTr="00C36F3B">
        <w:trPr>
          <w:divId w:val="1099721499"/>
          <w:trHeight w:val="300"/>
        </w:trPr>
        <w:tc>
          <w:tcPr>
            <w:tcW w:w="846" w:type="dxa"/>
            <w:noWrap/>
            <w:hideMark/>
          </w:tcPr>
          <w:p w14:paraId="213887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10BA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-49,47</w:t>
            </w:r>
          </w:p>
        </w:tc>
        <w:tc>
          <w:tcPr>
            <w:tcW w:w="1049" w:type="dxa"/>
            <w:noWrap/>
            <w:hideMark/>
          </w:tcPr>
          <w:p w14:paraId="686B77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D28A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10E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26F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007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FF7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3A74EC2C" w14:textId="77777777" w:rsidTr="00C36F3B">
        <w:trPr>
          <w:divId w:val="1099721499"/>
          <w:trHeight w:val="300"/>
        </w:trPr>
        <w:tc>
          <w:tcPr>
            <w:tcW w:w="846" w:type="dxa"/>
            <w:noWrap/>
            <w:hideMark/>
          </w:tcPr>
          <w:p w14:paraId="555D3E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26,08</w:t>
            </w:r>
          </w:p>
        </w:tc>
        <w:tc>
          <w:tcPr>
            <w:tcW w:w="940" w:type="dxa"/>
            <w:noWrap/>
            <w:hideMark/>
          </w:tcPr>
          <w:p w14:paraId="7537AB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-49,72</w:t>
            </w:r>
          </w:p>
        </w:tc>
        <w:tc>
          <w:tcPr>
            <w:tcW w:w="1049" w:type="dxa"/>
            <w:noWrap/>
            <w:hideMark/>
          </w:tcPr>
          <w:p w14:paraId="73B0D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5AF1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01C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4D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2D03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471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41B1915E" w14:textId="77777777" w:rsidTr="00C36F3B">
        <w:trPr>
          <w:divId w:val="1099721499"/>
          <w:trHeight w:val="300"/>
        </w:trPr>
        <w:tc>
          <w:tcPr>
            <w:tcW w:w="846" w:type="dxa"/>
            <w:noWrap/>
            <w:hideMark/>
          </w:tcPr>
          <w:p w14:paraId="32953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20E35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-49,88</w:t>
            </w:r>
          </w:p>
        </w:tc>
        <w:tc>
          <w:tcPr>
            <w:tcW w:w="1049" w:type="dxa"/>
            <w:noWrap/>
            <w:hideMark/>
          </w:tcPr>
          <w:p w14:paraId="4DD85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287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8DB5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7DE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358FD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F589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537A3A" w14:textId="77777777" w:rsidTr="00C36F3B">
        <w:trPr>
          <w:divId w:val="1099721499"/>
          <w:trHeight w:val="300"/>
        </w:trPr>
        <w:tc>
          <w:tcPr>
            <w:tcW w:w="846" w:type="dxa"/>
            <w:noWrap/>
            <w:hideMark/>
          </w:tcPr>
          <w:p w14:paraId="54229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4D71F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-49,95</w:t>
            </w:r>
          </w:p>
        </w:tc>
        <w:tc>
          <w:tcPr>
            <w:tcW w:w="1049" w:type="dxa"/>
            <w:noWrap/>
            <w:hideMark/>
          </w:tcPr>
          <w:p w14:paraId="285CFE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AD99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F13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C9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77FD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A3F7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3A6A543D" w14:textId="77777777" w:rsidTr="00C36F3B">
        <w:trPr>
          <w:divId w:val="1099721499"/>
          <w:trHeight w:val="300"/>
        </w:trPr>
        <w:tc>
          <w:tcPr>
            <w:tcW w:w="846" w:type="dxa"/>
            <w:noWrap/>
            <w:hideMark/>
          </w:tcPr>
          <w:p w14:paraId="2484C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1497F0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-50,05</w:t>
            </w:r>
          </w:p>
        </w:tc>
        <w:tc>
          <w:tcPr>
            <w:tcW w:w="1049" w:type="dxa"/>
            <w:noWrap/>
            <w:hideMark/>
          </w:tcPr>
          <w:p w14:paraId="23FD8D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1884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A7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C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4F7F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57C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4BFE15CD" w14:textId="77777777" w:rsidTr="00C36F3B">
        <w:trPr>
          <w:divId w:val="1099721499"/>
          <w:trHeight w:val="300"/>
        </w:trPr>
        <w:tc>
          <w:tcPr>
            <w:tcW w:w="846" w:type="dxa"/>
            <w:noWrap/>
            <w:hideMark/>
          </w:tcPr>
          <w:p w14:paraId="1C2E8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4063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3A60C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0DB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B04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A0F7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A424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C1DBD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205FEB2" w14:textId="77777777" w:rsidTr="00C36F3B">
        <w:trPr>
          <w:divId w:val="1099721499"/>
          <w:trHeight w:val="300"/>
        </w:trPr>
        <w:tc>
          <w:tcPr>
            <w:tcW w:w="846" w:type="dxa"/>
            <w:noWrap/>
            <w:hideMark/>
          </w:tcPr>
          <w:p w14:paraId="6D9747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5F94F3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-50,30</w:t>
            </w:r>
          </w:p>
        </w:tc>
        <w:tc>
          <w:tcPr>
            <w:tcW w:w="1049" w:type="dxa"/>
            <w:noWrap/>
            <w:hideMark/>
          </w:tcPr>
          <w:p w14:paraId="7047ED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731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A2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AC7A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1F48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D0F6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604427B1" w14:textId="77777777" w:rsidTr="00C36F3B">
        <w:trPr>
          <w:divId w:val="1099721499"/>
          <w:trHeight w:val="300"/>
        </w:trPr>
        <w:tc>
          <w:tcPr>
            <w:tcW w:w="846" w:type="dxa"/>
            <w:noWrap/>
            <w:hideMark/>
          </w:tcPr>
          <w:p w14:paraId="4B08DF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E632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-50,52</w:t>
            </w:r>
          </w:p>
        </w:tc>
        <w:tc>
          <w:tcPr>
            <w:tcW w:w="1049" w:type="dxa"/>
            <w:noWrap/>
            <w:hideMark/>
          </w:tcPr>
          <w:p w14:paraId="2C2DF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5EB4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BCE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6ED5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CF9D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BAB1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653293A" w14:textId="77777777" w:rsidTr="00C36F3B">
        <w:trPr>
          <w:divId w:val="1099721499"/>
          <w:trHeight w:val="300"/>
        </w:trPr>
        <w:tc>
          <w:tcPr>
            <w:tcW w:w="846" w:type="dxa"/>
            <w:noWrap/>
            <w:hideMark/>
          </w:tcPr>
          <w:p w14:paraId="31B39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940" w:type="dxa"/>
            <w:noWrap/>
            <w:hideMark/>
          </w:tcPr>
          <w:p w14:paraId="5160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-50,84</w:t>
            </w:r>
          </w:p>
        </w:tc>
        <w:tc>
          <w:tcPr>
            <w:tcW w:w="1049" w:type="dxa"/>
            <w:noWrap/>
            <w:hideMark/>
          </w:tcPr>
          <w:p w14:paraId="7EDDB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B837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70E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C4C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4D81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CD26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78BCF7A3" w14:textId="77777777" w:rsidTr="00C36F3B">
        <w:trPr>
          <w:divId w:val="1099721499"/>
          <w:trHeight w:val="300"/>
        </w:trPr>
        <w:tc>
          <w:tcPr>
            <w:tcW w:w="846" w:type="dxa"/>
            <w:noWrap/>
            <w:hideMark/>
          </w:tcPr>
          <w:p w14:paraId="2F615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44FB8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-50,97</w:t>
            </w:r>
          </w:p>
        </w:tc>
        <w:tc>
          <w:tcPr>
            <w:tcW w:w="1049" w:type="dxa"/>
            <w:noWrap/>
            <w:hideMark/>
          </w:tcPr>
          <w:p w14:paraId="00E092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2509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E516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C61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75A4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F27E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06AE9DBA" w14:textId="77777777" w:rsidTr="00C36F3B">
        <w:trPr>
          <w:divId w:val="1099721499"/>
          <w:trHeight w:val="300"/>
        </w:trPr>
        <w:tc>
          <w:tcPr>
            <w:tcW w:w="846" w:type="dxa"/>
            <w:noWrap/>
            <w:hideMark/>
          </w:tcPr>
          <w:p w14:paraId="04752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1E379B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565A7D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9A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571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6DE8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E78B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E8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5395C6FB" w14:textId="77777777" w:rsidTr="00C36F3B">
        <w:trPr>
          <w:divId w:val="1099721499"/>
          <w:trHeight w:val="300"/>
        </w:trPr>
        <w:tc>
          <w:tcPr>
            <w:tcW w:w="846" w:type="dxa"/>
            <w:noWrap/>
            <w:hideMark/>
          </w:tcPr>
          <w:p w14:paraId="73E5A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4B470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c>
          <w:tcPr>
            <w:tcW w:w="1049" w:type="dxa"/>
            <w:noWrap/>
            <w:hideMark/>
          </w:tcPr>
          <w:p w14:paraId="7E38EB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C0D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8254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F24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D856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137C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22429E9F" w14:textId="77777777" w:rsidTr="00C36F3B">
        <w:trPr>
          <w:divId w:val="1099721499"/>
          <w:trHeight w:val="300"/>
        </w:trPr>
        <w:tc>
          <w:tcPr>
            <w:tcW w:w="846" w:type="dxa"/>
            <w:noWrap/>
            <w:hideMark/>
          </w:tcPr>
          <w:p w14:paraId="33FF7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25,71</w:t>
            </w:r>
          </w:p>
        </w:tc>
        <w:tc>
          <w:tcPr>
            <w:tcW w:w="940" w:type="dxa"/>
            <w:noWrap/>
            <w:hideMark/>
          </w:tcPr>
          <w:p w14:paraId="6BDB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-51,05</w:t>
            </w:r>
          </w:p>
        </w:tc>
        <w:tc>
          <w:tcPr>
            <w:tcW w:w="1049" w:type="dxa"/>
            <w:noWrap/>
            <w:hideMark/>
          </w:tcPr>
          <w:p w14:paraId="5928C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0D5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C938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78B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103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0BD0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0F9808E7" w14:textId="77777777" w:rsidTr="00C36F3B">
        <w:trPr>
          <w:divId w:val="1099721499"/>
          <w:trHeight w:val="300"/>
        </w:trPr>
        <w:tc>
          <w:tcPr>
            <w:tcW w:w="846" w:type="dxa"/>
            <w:noWrap/>
            <w:hideMark/>
          </w:tcPr>
          <w:p w14:paraId="70CBF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25,69</w:t>
            </w:r>
          </w:p>
        </w:tc>
        <w:tc>
          <w:tcPr>
            <w:tcW w:w="940" w:type="dxa"/>
            <w:noWrap/>
            <w:hideMark/>
          </w:tcPr>
          <w:p w14:paraId="5BDA3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-51,20</w:t>
            </w:r>
          </w:p>
        </w:tc>
        <w:tc>
          <w:tcPr>
            <w:tcW w:w="1049" w:type="dxa"/>
            <w:noWrap/>
            <w:hideMark/>
          </w:tcPr>
          <w:p w14:paraId="5E7648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B98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954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5C6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A0F37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4DB64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193EDB30" w14:textId="77777777" w:rsidTr="00C36F3B">
        <w:trPr>
          <w:divId w:val="1099721499"/>
          <w:trHeight w:val="300"/>
        </w:trPr>
        <w:tc>
          <w:tcPr>
            <w:tcW w:w="846" w:type="dxa"/>
            <w:noWrap/>
            <w:hideMark/>
          </w:tcPr>
          <w:p w14:paraId="569A4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76F75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0A34A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47B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1E5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18F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82D9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E64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5C3C903D" w14:textId="77777777" w:rsidTr="00C36F3B">
        <w:trPr>
          <w:divId w:val="1099721499"/>
          <w:trHeight w:val="300"/>
        </w:trPr>
        <w:tc>
          <w:tcPr>
            <w:tcW w:w="846" w:type="dxa"/>
            <w:noWrap/>
            <w:hideMark/>
          </w:tcPr>
          <w:p w14:paraId="1B6B8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25,68</w:t>
            </w:r>
          </w:p>
        </w:tc>
        <w:tc>
          <w:tcPr>
            <w:tcW w:w="940" w:type="dxa"/>
            <w:noWrap/>
            <w:hideMark/>
          </w:tcPr>
          <w:p w14:paraId="06DFC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529F7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A435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29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E239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CB61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9B4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A627554" w14:textId="77777777" w:rsidTr="00C36F3B">
        <w:trPr>
          <w:divId w:val="1099721499"/>
          <w:trHeight w:val="300"/>
        </w:trPr>
        <w:tc>
          <w:tcPr>
            <w:tcW w:w="846" w:type="dxa"/>
            <w:noWrap/>
            <w:hideMark/>
          </w:tcPr>
          <w:p w14:paraId="1A76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485BB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-51,17</w:t>
            </w:r>
          </w:p>
        </w:tc>
        <w:tc>
          <w:tcPr>
            <w:tcW w:w="1049" w:type="dxa"/>
            <w:noWrap/>
            <w:hideMark/>
          </w:tcPr>
          <w:p w14:paraId="02BB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65B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64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EDC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A44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883B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78612A92" w14:textId="77777777" w:rsidTr="00C36F3B">
        <w:trPr>
          <w:divId w:val="1099721499"/>
          <w:trHeight w:val="300"/>
        </w:trPr>
        <w:tc>
          <w:tcPr>
            <w:tcW w:w="846" w:type="dxa"/>
            <w:noWrap/>
            <w:hideMark/>
          </w:tcPr>
          <w:p w14:paraId="0E3C0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30AC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-50,92</w:t>
            </w:r>
          </w:p>
        </w:tc>
        <w:tc>
          <w:tcPr>
            <w:tcW w:w="1049" w:type="dxa"/>
            <w:noWrap/>
            <w:hideMark/>
          </w:tcPr>
          <w:p w14:paraId="547251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0A13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2D2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F4C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134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C1F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3647DF4C" w14:textId="77777777" w:rsidTr="00C36F3B">
        <w:trPr>
          <w:divId w:val="1099721499"/>
          <w:trHeight w:val="300"/>
        </w:trPr>
        <w:tc>
          <w:tcPr>
            <w:tcW w:w="846" w:type="dxa"/>
            <w:noWrap/>
            <w:hideMark/>
          </w:tcPr>
          <w:p w14:paraId="42AB2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3AAD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-50,71</w:t>
            </w:r>
          </w:p>
        </w:tc>
        <w:tc>
          <w:tcPr>
            <w:tcW w:w="1049" w:type="dxa"/>
            <w:noWrap/>
            <w:hideMark/>
          </w:tcPr>
          <w:p w14:paraId="25FD2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B640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72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6F2E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8671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287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0BF0A878" w14:textId="77777777" w:rsidTr="00C36F3B">
        <w:trPr>
          <w:divId w:val="1099721499"/>
          <w:trHeight w:val="300"/>
        </w:trPr>
        <w:tc>
          <w:tcPr>
            <w:tcW w:w="846" w:type="dxa"/>
            <w:noWrap/>
            <w:hideMark/>
          </w:tcPr>
          <w:p w14:paraId="7E4E3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19F75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-50,44</w:t>
            </w:r>
          </w:p>
        </w:tc>
        <w:tc>
          <w:tcPr>
            <w:tcW w:w="1049" w:type="dxa"/>
            <w:noWrap/>
            <w:hideMark/>
          </w:tcPr>
          <w:p w14:paraId="413F5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F0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14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8B9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B0D6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AAA1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1C353F87" w14:textId="77777777" w:rsidTr="00C36F3B">
        <w:trPr>
          <w:divId w:val="1099721499"/>
          <w:trHeight w:val="300"/>
        </w:trPr>
        <w:tc>
          <w:tcPr>
            <w:tcW w:w="846" w:type="dxa"/>
            <w:noWrap/>
            <w:hideMark/>
          </w:tcPr>
          <w:p w14:paraId="2A7BC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68AC2D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-50,07</w:t>
            </w:r>
          </w:p>
        </w:tc>
        <w:tc>
          <w:tcPr>
            <w:tcW w:w="1049" w:type="dxa"/>
            <w:noWrap/>
            <w:hideMark/>
          </w:tcPr>
          <w:p w14:paraId="306901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65D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6DB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18A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37DD1D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C943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00041607" w14:textId="77777777" w:rsidTr="00C36F3B">
        <w:trPr>
          <w:divId w:val="1099721499"/>
          <w:trHeight w:val="300"/>
        </w:trPr>
        <w:tc>
          <w:tcPr>
            <w:tcW w:w="846" w:type="dxa"/>
            <w:noWrap/>
            <w:hideMark/>
          </w:tcPr>
          <w:p w14:paraId="41D2D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51045E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-49,62</w:t>
            </w:r>
          </w:p>
        </w:tc>
        <w:tc>
          <w:tcPr>
            <w:tcW w:w="1049" w:type="dxa"/>
            <w:noWrap/>
            <w:hideMark/>
          </w:tcPr>
          <w:p w14:paraId="2FA066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795F2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7DC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56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08FC1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5E6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1517F9B" w14:textId="77777777" w:rsidTr="00C36F3B">
        <w:trPr>
          <w:divId w:val="1099721499"/>
          <w:trHeight w:val="300"/>
        </w:trPr>
        <w:tc>
          <w:tcPr>
            <w:tcW w:w="846" w:type="dxa"/>
            <w:noWrap/>
            <w:hideMark/>
          </w:tcPr>
          <w:p w14:paraId="37CDA8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67D21C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-49,37</w:t>
            </w:r>
          </w:p>
        </w:tc>
        <w:tc>
          <w:tcPr>
            <w:tcW w:w="1049" w:type="dxa"/>
            <w:noWrap/>
            <w:hideMark/>
          </w:tcPr>
          <w:p w14:paraId="028C6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7BF8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4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E0A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BA5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F77B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C652DE3" w14:textId="77777777" w:rsidTr="00C36F3B">
        <w:trPr>
          <w:divId w:val="1099721499"/>
          <w:trHeight w:val="300"/>
        </w:trPr>
        <w:tc>
          <w:tcPr>
            <w:tcW w:w="846" w:type="dxa"/>
            <w:noWrap/>
            <w:hideMark/>
          </w:tcPr>
          <w:p w14:paraId="6E994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095D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-49,06</w:t>
            </w:r>
          </w:p>
        </w:tc>
        <w:tc>
          <w:tcPr>
            <w:tcW w:w="1049" w:type="dxa"/>
            <w:noWrap/>
            <w:hideMark/>
          </w:tcPr>
          <w:p w14:paraId="71B4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DAB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2087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7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F9E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6642E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F99071E" w14:textId="77777777" w:rsidTr="00C36F3B">
        <w:trPr>
          <w:divId w:val="1099721499"/>
          <w:trHeight w:val="300"/>
        </w:trPr>
        <w:tc>
          <w:tcPr>
            <w:tcW w:w="846" w:type="dxa"/>
            <w:noWrap/>
            <w:hideMark/>
          </w:tcPr>
          <w:p w14:paraId="509E6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686AA4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-48,56</w:t>
            </w:r>
          </w:p>
        </w:tc>
        <w:tc>
          <w:tcPr>
            <w:tcW w:w="1049" w:type="dxa"/>
            <w:noWrap/>
            <w:hideMark/>
          </w:tcPr>
          <w:p w14:paraId="5E3A5C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EFF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8B97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D520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1F937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F290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BE48E60" w14:textId="77777777" w:rsidTr="00C36F3B">
        <w:trPr>
          <w:divId w:val="1099721499"/>
          <w:trHeight w:val="300"/>
        </w:trPr>
        <w:tc>
          <w:tcPr>
            <w:tcW w:w="846" w:type="dxa"/>
            <w:noWrap/>
            <w:hideMark/>
          </w:tcPr>
          <w:p w14:paraId="1CB2E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564A0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-47,97</w:t>
            </w:r>
          </w:p>
        </w:tc>
        <w:tc>
          <w:tcPr>
            <w:tcW w:w="1049" w:type="dxa"/>
            <w:noWrap/>
            <w:hideMark/>
          </w:tcPr>
          <w:p w14:paraId="506E5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71C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FA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322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0447C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12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E12533D" w14:textId="77777777" w:rsidTr="00C36F3B">
        <w:trPr>
          <w:divId w:val="1099721499"/>
          <w:trHeight w:val="300"/>
        </w:trPr>
        <w:tc>
          <w:tcPr>
            <w:tcW w:w="846" w:type="dxa"/>
            <w:noWrap/>
            <w:hideMark/>
          </w:tcPr>
          <w:p w14:paraId="7A36C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3613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-47,47</w:t>
            </w:r>
          </w:p>
        </w:tc>
        <w:tc>
          <w:tcPr>
            <w:tcW w:w="1049" w:type="dxa"/>
            <w:noWrap/>
            <w:hideMark/>
          </w:tcPr>
          <w:p w14:paraId="62CC4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C21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239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C79C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4D85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A52F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EF3DD82" w14:textId="77777777" w:rsidTr="00C36F3B">
        <w:trPr>
          <w:divId w:val="1099721499"/>
          <w:trHeight w:val="300"/>
        </w:trPr>
        <w:tc>
          <w:tcPr>
            <w:tcW w:w="846" w:type="dxa"/>
            <w:noWrap/>
            <w:hideMark/>
          </w:tcPr>
          <w:p w14:paraId="40100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42B68D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-46,89</w:t>
            </w:r>
          </w:p>
        </w:tc>
        <w:tc>
          <w:tcPr>
            <w:tcW w:w="1049" w:type="dxa"/>
            <w:noWrap/>
            <w:hideMark/>
          </w:tcPr>
          <w:p w14:paraId="705483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2E1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B0B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1119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0514FC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1BB4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CB6560" w14:textId="77777777" w:rsidTr="00C36F3B">
        <w:trPr>
          <w:divId w:val="1099721499"/>
          <w:trHeight w:val="300"/>
        </w:trPr>
        <w:tc>
          <w:tcPr>
            <w:tcW w:w="846" w:type="dxa"/>
            <w:noWrap/>
            <w:hideMark/>
          </w:tcPr>
          <w:p w14:paraId="1C85B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25,45</w:t>
            </w:r>
          </w:p>
        </w:tc>
        <w:tc>
          <w:tcPr>
            <w:tcW w:w="940" w:type="dxa"/>
            <w:noWrap/>
            <w:hideMark/>
          </w:tcPr>
          <w:p w14:paraId="50DF17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-46,29</w:t>
            </w:r>
          </w:p>
        </w:tc>
        <w:tc>
          <w:tcPr>
            <w:tcW w:w="1049" w:type="dxa"/>
            <w:noWrap/>
            <w:hideMark/>
          </w:tcPr>
          <w:p w14:paraId="19A6B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EA8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8D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237A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017BF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13CD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706E2E" w14:textId="77777777" w:rsidTr="00C36F3B">
        <w:trPr>
          <w:divId w:val="1099721499"/>
          <w:trHeight w:val="300"/>
        </w:trPr>
        <w:tc>
          <w:tcPr>
            <w:tcW w:w="846" w:type="dxa"/>
            <w:noWrap/>
            <w:hideMark/>
          </w:tcPr>
          <w:p w14:paraId="49FCF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7E7A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-45,91</w:t>
            </w:r>
          </w:p>
        </w:tc>
        <w:tc>
          <w:tcPr>
            <w:tcW w:w="1049" w:type="dxa"/>
            <w:noWrap/>
            <w:hideMark/>
          </w:tcPr>
          <w:p w14:paraId="5E3B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D8F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2A5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65C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EAFB8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475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8130D4" w14:textId="77777777" w:rsidTr="00C36F3B">
        <w:trPr>
          <w:divId w:val="1099721499"/>
          <w:trHeight w:val="300"/>
        </w:trPr>
        <w:tc>
          <w:tcPr>
            <w:tcW w:w="846" w:type="dxa"/>
            <w:noWrap/>
            <w:hideMark/>
          </w:tcPr>
          <w:p w14:paraId="463FC8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17E9B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7BDED4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E78C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C27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435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BF0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BAE3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8AD6B4" w14:textId="77777777" w:rsidTr="00C36F3B">
        <w:trPr>
          <w:divId w:val="1099721499"/>
          <w:trHeight w:val="300"/>
        </w:trPr>
        <w:tc>
          <w:tcPr>
            <w:tcW w:w="846" w:type="dxa"/>
            <w:noWrap/>
            <w:hideMark/>
          </w:tcPr>
          <w:p w14:paraId="2B3B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12F52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61222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77A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4D2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080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6022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C3B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9EAEE62" w14:textId="77777777" w:rsidTr="00C36F3B">
        <w:trPr>
          <w:divId w:val="1099721499"/>
          <w:trHeight w:val="300"/>
        </w:trPr>
        <w:tc>
          <w:tcPr>
            <w:tcW w:w="846" w:type="dxa"/>
            <w:noWrap/>
            <w:hideMark/>
          </w:tcPr>
          <w:p w14:paraId="065B9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201D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-45,80</w:t>
            </w:r>
          </w:p>
        </w:tc>
        <w:tc>
          <w:tcPr>
            <w:tcW w:w="1049" w:type="dxa"/>
            <w:noWrap/>
            <w:hideMark/>
          </w:tcPr>
          <w:p w14:paraId="1B441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A1E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EEC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205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D52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49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EBDC3D" w14:textId="77777777" w:rsidTr="00C36F3B">
        <w:trPr>
          <w:divId w:val="1099721499"/>
          <w:trHeight w:val="300"/>
        </w:trPr>
        <w:tc>
          <w:tcPr>
            <w:tcW w:w="846" w:type="dxa"/>
            <w:noWrap/>
            <w:hideMark/>
          </w:tcPr>
          <w:p w14:paraId="74C818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3B5F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-45,84</w:t>
            </w:r>
          </w:p>
        </w:tc>
        <w:tc>
          <w:tcPr>
            <w:tcW w:w="1049" w:type="dxa"/>
            <w:noWrap/>
            <w:hideMark/>
          </w:tcPr>
          <w:p w14:paraId="589FB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1592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DB4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53B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9AE8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D769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D650647" w14:textId="77777777" w:rsidTr="00C36F3B">
        <w:trPr>
          <w:divId w:val="1099721499"/>
          <w:trHeight w:val="300"/>
        </w:trPr>
        <w:tc>
          <w:tcPr>
            <w:tcW w:w="846" w:type="dxa"/>
            <w:noWrap/>
            <w:hideMark/>
          </w:tcPr>
          <w:p w14:paraId="6C6CD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275A2A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-45,82</w:t>
            </w:r>
          </w:p>
        </w:tc>
        <w:tc>
          <w:tcPr>
            <w:tcW w:w="1049" w:type="dxa"/>
            <w:noWrap/>
            <w:hideMark/>
          </w:tcPr>
          <w:p w14:paraId="4924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0E09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8F9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E11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E284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2F23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EAA1DE" w14:textId="77777777" w:rsidTr="00C36F3B">
        <w:trPr>
          <w:divId w:val="1099721499"/>
          <w:trHeight w:val="300"/>
        </w:trPr>
        <w:tc>
          <w:tcPr>
            <w:tcW w:w="846" w:type="dxa"/>
            <w:noWrap/>
            <w:hideMark/>
          </w:tcPr>
          <w:p w14:paraId="57AED3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6905B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-45,77</w:t>
            </w:r>
          </w:p>
        </w:tc>
        <w:tc>
          <w:tcPr>
            <w:tcW w:w="1049" w:type="dxa"/>
            <w:noWrap/>
            <w:hideMark/>
          </w:tcPr>
          <w:p w14:paraId="1A8B5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DA1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D8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C145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C8740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CE3C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0345F3E" w14:textId="77777777" w:rsidTr="00C36F3B">
        <w:trPr>
          <w:divId w:val="1099721499"/>
          <w:trHeight w:val="300"/>
        </w:trPr>
        <w:tc>
          <w:tcPr>
            <w:tcW w:w="846" w:type="dxa"/>
            <w:noWrap/>
            <w:hideMark/>
          </w:tcPr>
          <w:p w14:paraId="61509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6CF3D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160C5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8FF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DCC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4A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6291F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99C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149D5CC" w14:textId="77777777" w:rsidTr="00C36F3B">
        <w:trPr>
          <w:divId w:val="1099721499"/>
          <w:trHeight w:val="300"/>
        </w:trPr>
        <w:tc>
          <w:tcPr>
            <w:tcW w:w="846" w:type="dxa"/>
            <w:noWrap/>
            <w:hideMark/>
          </w:tcPr>
          <w:p w14:paraId="64368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1C331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EC5E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732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F84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D89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ED8B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82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F4894C6" w14:textId="77777777" w:rsidTr="00C36F3B">
        <w:trPr>
          <w:divId w:val="1099721499"/>
          <w:trHeight w:val="300"/>
        </w:trPr>
        <w:tc>
          <w:tcPr>
            <w:tcW w:w="846" w:type="dxa"/>
            <w:noWrap/>
            <w:hideMark/>
          </w:tcPr>
          <w:p w14:paraId="389BD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4EC15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-45,71</w:t>
            </w:r>
          </w:p>
        </w:tc>
        <w:tc>
          <w:tcPr>
            <w:tcW w:w="1049" w:type="dxa"/>
            <w:noWrap/>
            <w:hideMark/>
          </w:tcPr>
          <w:p w14:paraId="6A877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A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9E1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FF4B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0FA66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142E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C42F6F1" w14:textId="77777777" w:rsidTr="00C36F3B">
        <w:trPr>
          <w:divId w:val="1099721499"/>
          <w:trHeight w:val="300"/>
        </w:trPr>
        <w:tc>
          <w:tcPr>
            <w:tcW w:w="846" w:type="dxa"/>
            <w:noWrap/>
            <w:hideMark/>
          </w:tcPr>
          <w:p w14:paraId="1E8060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25,57</w:t>
            </w:r>
          </w:p>
        </w:tc>
        <w:tc>
          <w:tcPr>
            <w:tcW w:w="940" w:type="dxa"/>
            <w:noWrap/>
            <w:hideMark/>
          </w:tcPr>
          <w:p w14:paraId="3E04C0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-45,65</w:t>
            </w:r>
          </w:p>
        </w:tc>
        <w:tc>
          <w:tcPr>
            <w:tcW w:w="1049" w:type="dxa"/>
            <w:noWrap/>
            <w:hideMark/>
          </w:tcPr>
          <w:p w14:paraId="575B3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F0E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131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04C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031F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7B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8000841" w14:textId="77777777" w:rsidTr="00C36F3B">
        <w:trPr>
          <w:divId w:val="1099721499"/>
          <w:trHeight w:val="300"/>
        </w:trPr>
        <w:tc>
          <w:tcPr>
            <w:tcW w:w="846" w:type="dxa"/>
            <w:noWrap/>
            <w:hideMark/>
          </w:tcPr>
          <w:p w14:paraId="70084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084E0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-45,58</w:t>
            </w:r>
          </w:p>
        </w:tc>
        <w:tc>
          <w:tcPr>
            <w:tcW w:w="1049" w:type="dxa"/>
            <w:noWrap/>
            <w:hideMark/>
          </w:tcPr>
          <w:p w14:paraId="3510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7CBA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05DA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AB78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1F4CFD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FC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C28AB4A" w14:textId="77777777" w:rsidTr="00C36F3B">
        <w:trPr>
          <w:divId w:val="1099721499"/>
          <w:trHeight w:val="300"/>
        </w:trPr>
        <w:tc>
          <w:tcPr>
            <w:tcW w:w="846" w:type="dxa"/>
            <w:noWrap/>
            <w:hideMark/>
          </w:tcPr>
          <w:p w14:paraId="3449B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0A0E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-45,50</w:t>
            </w:r>
          </w:p>
        </w:tc>
        <w:tc>
          <w:tcPr>
            <w:tcW w:w="1049" w:type="dxa"/>
            <w:noWrap/>
            <w:hideMark/>
          </w:tcPr>
          <w:p w14:paraId="732D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37E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D2E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53D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7D54D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CFDB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642D603" w14:textId="77777777" w:rsidTr="00C36F3B">
        <w:trPr>
          <w:divId w:val="1099721499"/>
          <w:trHeight w:val="300"/>
        </w:trPr>
        <w:tc>
          <w:tcPr>
            <w:tcW w:w="846" w:type="dxa"/>
            <w:noWrap/>
            <w:hideMark/>
          </w:tcPr>
          <w:p w14:paraId="3F4034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1D1C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-45,39</w:t>
            </w:r>
          </w:p>
        </w:tc>
        <w:tc>
          <w:tcPr>
            <w:tcW w:w="1049" w:type="dxa"/>
            <w:noWrap/>
            <w:hideMark/>
          </w:tcPr>
          <w:p w14:paraId="7C736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7BE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39C1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BB1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D0C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F55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5583928" w14:textId="77777777" w:rsidTr="00C36F3B">
        <w:trPr>
          <w:divId w:val="1099721499"/>
          <w:trHeight w:val="300"/>
        </w:trPr>
        <w:tc>
          <w:tcPr>
            <w:tcW w:w="846" w:type="dxa"/>
            <w:noWrap/>
            <w:hideMark/>
          </w:tcPr>
          <w:p w14:paraId="3D1909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04802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-45,24</w:t>
            </w:r>
          </w:p>
        </w:tc>
        <w:tc>
          <w:tcPr>
            <w:tcW w:w="1049" w:type="dxa"/>
            <w:noWrap/>
            <w:hideMark/>
          </w:tcPr>
          <w:p w14:paraId="4287E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36D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D7C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BF95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7DD55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2BB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2F4B69" w14:textId="77777777" w:rsidTr="00C36F3B">
        <w:trPr>
          <w:divId w:val="1099721499"/>
          <w:trHeight w:val="300"/>
        </w:trPr>
        <w:tc>
          <w:tcPr>
            <w:tcW w:w="846" w:type="dxa"/>
            <w:noWrap/>
            <w:hideMark/>
          </w:tcPr>
          <w:p w14:paraId="3495A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6C2E9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-44,96</w:t>
            </w:r>
          </w:p>
        </w:tc>
        <w:tc>
          <w:tcPr>
            <w:tcW w:w="1049" w:type="dxa"/>
            <w:noWrap/>
            <w:hideMark/>
          </w:tcPr>
          <w:p w14:paraId="530552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32B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4EDB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4AE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7281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C79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2CE2F47" w14:textId="77777777" w:rsidTr="00C36F3B">
        <w:trPr>
          <w:divId w:val="1099721499"/>
          <w:trHeight w:val="300"/>
        </w:trPr>
        <w:tc>
          <w:tcPr>
            <w:tcW w:w="846" w:type="dxa"/>
            <w:noWrap/>
            <w:hideMark/>
          </w:tcPr>
          <w:p w14:paraId="036CF5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61E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-44,60</w:t>
            </w:r>
          </w:p>
        </w:tc>
        <w:tc>
          <w:tcPr>
            <w:tcW w:w="1049" w:type="dxa"/>
            <w:noWrap/>
            <w:hideMark/>
          </w:tcPr>
          <w:p w14:paraId="6005D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C3DE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DC60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658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3539B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7E06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BFE457D" w14:textId="77777777" w:rsidTr="00C36F3B">
        <w:trPr>
          <w:divId w:val="1099721499"/>
          <w:trHeight w:val="300"/>
        </w:trPr>
        <w:tc>
          <w:tcPr>
            <w:tcW w:w="846" w:type="dxa"/>
            <w:noWrap/>
            <w:hideMark/>
          </w:tcPr>
          <w:p w14:paraId="6AF8B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CDA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-44,18</w:t>
            </w:r>
          </w:p>
        </w:tc>
        <w:tc>
          <w:tcPr>
            <w:tcW w:w="1049" w:type="dxa"/>
            <w:noWrap/>
            <w:hideMark/>
          </w:tcPr>
          <w:p w14:paraId="2AC63D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310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BD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1605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6CB26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A0F5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BB67D3" w14:textId="77777777" w:rsidTr="00C36F3B">
        <w:trPr>
          <w:divId w:val="1099721499"/>
          <w:trHeight w:val="300"/>
        </w:trPr>
        <w:tc>
          <w:tcPr>
            <w:tcW w:w="846" w:type="dxa"/>
            <w:noWrap/>
            <w:hideMark/>
          </w:tcPr>
          <w:p w14:paraId="44BCC3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18A3C4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-43,74</w:t>
            </w:r>
          </w:p>
        </w:tc>
        <w:tc>
          <w:tcPr>
            <w:tcW w:w="1049" w:type="dxa"/>
            <w:noWrap/>
            <w:hideMark/>
          </w:tcPr>
          <w:p w14:paraId="5DB5A6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CC0A9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43E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62C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0A300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990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B49D2" w14:textId="77777777" w:rsidTr="00C36F3B">
        <w:trPr>
          <w:divId w:val="1099721499"/>
          <w:trHeight w:val="300"/>
        </w:trPr>
        <w:tc>
          <w:tcPr>
            <w:tcW w:w="846" w:type="dxa"/>
            <w:noWrap/>
            <w:hideMark/>
          </w:tcPr>
          <w:p w14:paraId="768B03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4E0EB3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-43,25</w:t>
            </w:r>
          </w:p>
        </w:tc>
        <w:tc>
          <w:tcPr>
            <w:tcW w:w="1049" w:type="dxa"/>
            <w:noWrap/>
            <w:hideMark/>
          </w:tcPr>
          <w:p w14:paraId="250646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ED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8D7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BD9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50415B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5FE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49D88E" w14:textId="77777777" w:rsidTr="00C36F3B">
        <w:trPr>
          <w:divId w:val="1099721499"/>
          <w:trHeight w:val="300"/>
        </w:trPr>
        <w:tc>
          <w:tcPr>
            <w:tcW w:w="846" w:type="dxa"/>
            <w:noWrap/>
            <w:hideMark/>
          </w:tcPr>
          <w:p w14:paraId="0FBB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940" w:type="dxa"/>
            <w:noWrap/>
            <w:hideMark/>
          </w:tcPr>
          <w:p w14:paraId="366C4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-42,81</w:t>
            </w:r>
          </w:p>
        </w:tc>
        <w:tc>
          <w:tcPr>
            <w:tcW w:w="1049" w:type="dxa"/>
            <w:noWrap/>
            <w:hideMark/>
          </w:tcPr>
          <w:p w14:paraId="72ABE5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8A9E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021B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794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FFDF8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C67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039B53E0" w14:textId="77777777" w:rsidTr="00C36F3B">
        <w:trPr>
          <w:divId w:val="1099721499"/>
          <w:trHeight w:val="300"/>
        </w:trPr>
        <w:tc>
          <w:tcPr>
            <w:tcW w:w="846" w:type="dxa"/>
            <w:noWrap/>
            <w:hideMark/>
          </w:tcPr>
          <w:p w14:paraId="4905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73CDDF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3C01FA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E82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DF7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EC5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8E8B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378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6367B6" w14:textId="77777777" w:rsidTr="00C36F3B">
        <w:trPr>
          <w:divId w:val="1099721499"/>
          <w:trHeight w:val="300"/>
        </w:trPr>
        <w:tc>
          <w:tcPr>
            <w:tcW w:w="846" w:type="dxa"/>
            <w:noWrap/>
            <w:hideMark/>
          </w:tcPr>
          <w:p w14:paraId="78ED7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25,50</w:t>
            </w:r>
          </w:p>
        </w:tc>
        <w:tc>
          <w:tcPr>
            <w:tcW w:w="940" w:type="dxa"/>
            <w:noWrap/>
            <w:hideMark/>
          </w:tcPr>
          <w:p w14:paraId="48CAE1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-41,93</w:t>
            </w:r>
          </w:p>
        </w:tc>
        <w:tc>
          <w:tcPr>
            <w:tcW w:w="1049" w:type="dxa"/>
            <w:noWrap/>
            <w:hideMark/>
          </w:tcPr>
          <w:p w14:paraId="2A44E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C3F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C3C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614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2752BF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8737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CDE94A" w14:textId="77777777" w:rsidTr="00C36F3B">
        <w:trPr>
          <w:divId w:val="1099721499"/>
          <w:trHeight w:val="300"/>
        </w:trPr>
        <w:tc>
          <w:tcPr>
            <w:tcW w:w="846" w:type="dxa"/>
            <w:noWrap/>
            <w:hideMark/>
          </w:tcPr>
          <w:p w14:paraId="328EA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24A326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21F89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103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A69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F07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9DF1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575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AC8D874" w14:textId="77777777" w:rsidTr="00C36F3B">
        <w:trPr>
          <w:divId w:val="1099721499"/>
          <w:trHeight w:val="300"/>
        </w:trPr>
        <w:tc>
          <w:tcPr>
            <w:tcW w:w="846" w:type="dxa"/>
            <w:noWrap/>
            <w:hideMark/>
          </w:tcPr>
          <w:p w14:paraId="617BB0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3C3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-41,15</w:t>
            </w:r>
          </w:p>
        </w:tc>
        <w:tc>
          <w:tcPr>
            <w:tcW w:w="1049" w:type="dxa"/>
            <w:noWrap/>
            <w:hideMark/>
          </w:tcPr>
          <w:p w14:paraId="5EFF6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7F4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878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120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AFFAF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DF212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0AC5290" w14:textId="77777777" w:rsidTr="00C36F3B">
        <w:trPr>
          <w:divId w:val="1099721499"/>
          <w:trHeight w:val="300"/>
        </w:trPr>
        <w:tc>
          <w:tcPr>
            <w:tcW w:w="846" w:type="dxa"/>
            <w:noWrap/>
            <w:hideMark/>
          </w:tcPr>
          <w:p w14:paraId="3624D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E327B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-40,79</w:t>
            </w:r>
          </w:p>
        </w:tc>
        <w:tc>
          <w:tcPr>
            <w:tcW w:w="1049" w:type="dxa"/>
            <w:noWrap/>
            <w:hideMark/>
          </w:tcPr>
          <w:p w14:paraId="31ADD6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4FE7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1F7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1867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0,97</w:t>
            </w:r>
          </w:p>
        </w:tc>
        <w:tc>
          <w:tcPr>
            <w:tcW w:w="1230" w:type="dxa"/>
            <w:noWrap/>
            <w:hideMark/>
          </w:tcPr>
          <w:p w14:paraId="5C44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6BA5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B083776" w14:textId="77777777" w:rsidTr="00C36F3B">
        <w:trPr>
          <w:divId w:val="1099721499"/>
          <w:trHeight w:val="300"/>
        </w:trPr>
        <w:tc>
          <w:tcPr>
            <w:tcW w:w="846" w:type="dxa"/>
            <w:noWrap/>
            <w:hideMark/>
          </w:tcPr>
          <w:p w14:paraId="1DE84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72E129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-40,43</w:t>
            </w:r>
          </w:p>
        </w:tc>
        <w:tc>
          <w:tcPr>
            <w:tcW w:w="1049" w:type="dxa"/>
            <w:noWrap/>
            <w:hideMark/>
          </w:tcPr>
          <w:p w14:paraId="42FBE5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4A3BC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8DFF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D1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73014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87E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2D6EC9" w14:textId="77777777" w:rsidTr="00C36F3B">
        <w:trPr>
          <w:divId w:val="1099721499"/>
          <w:trHeight w:val="300"/>
        </w:trPr>
        <w:tc>
          <w:tcPr>
            <w:tcW w:w="846" w:type="dxa"/>
            <w:noWrap/>
            <w:hideMark/>
          </w:tcPr>
          <w:p w14:paraId="15448F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0254F3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-40,07</w:t>
            </w:r>
          </w:p>
        </w:tc>
        <w:tc>
          <w:tcPr>
            <w:tcW w:w="1049" w:type="dxa"/>
            <w:noWrap/>
            <w:hideMark/>
          </w:tcPr>
          <w:p w14:paraId="10036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7B97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BB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7E24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51C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CF9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6D593D8" w14:textId="77777777" w:rsidTr="00C36F3B">
        <w:trPr>
          <w:divId w:val="1099721499"/>
          <w:trHeight w:val="300"/>
        </w:trPr>
        <w:tc>
          <w:tcPr>
            <w:tcW w:w="846" w:type="dxa"/>
            <w:noWrap/>
            <w:hideMark/>
          </w:tcPr>
          <w:p w14:paraId="55000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7CCE19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-39,71</w:t>
            </w:r>
          </w:p>
        </w:tc>
        <w:tc>
          <w:tcPr>
            <w:tcW w:w="1049" w:type="dxa"/>
            <w:noWrap/>
            <w:hideMark/>
          </w:tcPr>
          <w:p w14:paraId="09ADF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9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CB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C16C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7A9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65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700B0" w14:textId="77777777" w:rsidTr="00C36F3B">
        <w:trPr>
          <w:divId w:val="1099721499"/>
          <w:trHeight w:val="300"/>
        </w:trPr>
        <w:tc>
          <w:tcPr>
            <w:tcW w:w="846" w:type="dxa"/>
            <w:noWrap/>
            <w:hideMark/>
          </w:tcPr>
          <w:p w14:paraId="7A95C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E65A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-39,36</w:t>
            </w:r>
          </w:p>
        </w:tc>
        <w:tc>
          <w:tcPr>
            <w:tcW w:w="1049" w:type="dxa"/>
            <w:noWrap/>
            <w:hideMark/>
          </w:tcPr>
          <w:p w14:paraId="7DCC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DA7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9755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7C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7413FE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8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09FEDDC" w14:textId="77777777" w:rsidTr="00C36F3B">
        <w:trPr>
          <w:divId w:val="1099721499"/>
          <w:trHeight w:val="300"/>
        </w:trPr>
        <w:tc>
          <w:tcPr>
            <w:tcW w:w="846" w:type="dxa"/>
            <w:noWrap/>
            <w:hideMark/>
          </w:tcPr>
          <w:p w14:paraId="6B52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4FFD5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-38,99</w:t>
            </w:r>
          </w:p>
        </w:tc>
        <w:tc>
          <w:tcPr>
            <w:tcW w:w="1049" w:type="dxa"/>
            <w:noWrap/>
            <w:hideMark/>
          </w:tcPr>
          <w:p w14:paraId="440F7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92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09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B3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1B05A4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74A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840F1E2" w14:textId="77777777" w:rsidTr="00C36F3B">
        <w:trPr>
          <w:divId w:val="1099721499"/>
          <w:trHeight w:val="300"/>
        </w:trPr>
        <w:tc>
          <w:tcPr>
            <w:tcW w:w="846" w:type="dxa"/>
            <w:noWrap/>
            <w:hideMark/>
          </w:tcPr>
          <w:p w14:paraId="6274C7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51AE9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-38,56</w:t>
            </w:r>
          </w:p>
        </w:tc>
        <w:tc>
          <w:tcPr>
            <w:tcW w:w="1049" w:type="dxa"/>
            <w:noWrap/>
            <w:hideMark/>
          </w:tcPr>
          <w:p w14:paraId="646FD8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C83A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71DC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31EC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475C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C1C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3C33FFA" w14:textId="77777777" w:rsidTr="00C36F3B">
        <w:trPr>
          <w:divId w:val="1099721499"/>
          <w:trHeight w:val="300"/>
        </w:trPr>
        <w:tc>
          <w:tcPr>
            <w:tcW w:w="846" w:type="dxa"/>
            <w:noWrap/>
            <w:hideMark/>
          </w:tcPr>
          <w:p w14:paraId="0E8C22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31249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-38,05</w:t>
            </w:r>
          </w:p>
        </w:tc>
        <w:tc>
          <w:tcPr>
            <w:tcW w:w="1049" w:type="dxa"/>
            <w:noWrap/>
            <w:hideMark/>
          </w:tcPr>
          <w:p w14:paraId="64CBD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13A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DF79C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C1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5F4AD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B1F2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6D8DB78" w14:textId="77777777" w:rsidTr="00C36F3B">
        <w:trPr>
          <w:divId w:val="1099721499"/>
          <w:trHeight w:val="300"/>
        </w:trPr>
        <w:tc>
          <w:tcPr>
            <w:tcW w:w="846" w:type="dxa"/>
            <w:noWrap/>
            <w:hideMark/>
          </w:tcPr>
          <w:p w14:paraId="547A4D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730AB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-37,48</w:t>
            </w:r>
          </w:p>
        </w:tc>
        <w:tc>
          <w:tcPr>
            <w:tcW w:w="1049" w:type="dxa"/>
            <w:noWrap/>
            <w:hideMark/>
          </w:tcPr>
          <w:p w14:paraId="7E46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8CE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6ACD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64A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0,16</w:t>
            </w:r>
          </w:p>
        </w:tc>
        <w:tc>
          <w:tcPr>
            <w:tcW w:w="1230" w:type="dxa"/>
            <w:noWrap/>
            <w:hideMark/>
          </w:tcPr>
          <w:p w14:paraId="707CB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0C6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3244FE" w14:textId="77777777" w:rsidTr="00C36F3B">
        <w:trPr>
          <w:divId w:val="1099721499"/>
          <w:trHeight w:val="300"/>
        </w:trPr>
        <w:tc>
          <w:tcPr>
            <w:tcW w:w="846" w:type="dxa"/>
            <w:noWrap/>
            <w:hideMark/>
          </w:tcPr>
          <w:p w14:paraId="68685F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0712D1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-36,95</w:t>
            </w:r>
          </w:p>
        </w:tc>
        <w:tc>
          <w:tcPr>
            <w:tcW w:w="1049" w:type="dxa"/>
            <w:noWrap/>
            <w:hideMark/>
          </w:tcPr>
          <w:p w14:paraId="77F49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45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1A63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71A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1230" w:type="dxa"/>
            <w:noWrap/>
            <w:hideMark/>
          </w:tcPr>
          <w:p w14:paraId="3376D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DC72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E56655" w14:textId="77777777" w:rsidTr="00C36F3B">
        <w:trPr>
          <w:divId w:val="1099721499"/>
          <w:trHeight w:val="300"/>
        </w:trPr>
        <w:tc>
          <w:tcPr>
            <w:tcW w:w="846" w:type="dxa"/>
            <w:noWrap/>
            <w:hideMark/>
          </w:tcPr>
          <w:p w14:paraId="708D9C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3A71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-36,39</w:t>
            </w:r>
          </w:p>
        </w:tc>
        <w:tc>
          <w:tcPr>
            <w:tcW w:w="1049" w:type="dxa"/>
            <w:noWrap/>
            <w:hideMark/>
          </w:tcPr>
          <w:p w14:paraId="3BB085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0BF4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554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B3F0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122F9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351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955323" w14:textId="77777777" w:rsidTr="00C36F3B">
        <w:trPr>
          <w:divId w:val="1099721499"/>
          <w:trHeight w:val="300"/>
        </w:trPr>
        <w:tc>
          <w:tcPr>
            <w:tcW w:w="846" w:type="dxa"/>
            <w:noWrap/>
            <w:hideMark/>
          </w:tcPr>
          <w:p w14:paraId="4193D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5EC00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-35,80</w:t>
            </w:r>
          </w:p>
        </w:tc>
        <w:tc>
          <w:tcPr>
            <w:tcW w:w="1049" w:type="dxa"/>
            <w:noWrap/>
            <w:hideMark/>
          </w:tcPr>
          <w:p w14:paraId="08A65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FBB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3355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A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w:t>
            </w:r>
          </w:p>
        </w:tc>
        <w:tc>
          <w:tcPr>
            <w:tcW w:w="1230" w:type="dxa"/>
            <w:noWrap/>
            <w:hideMark/>
          </w:tcPr>
          <w:p w14:paraId="6B69B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254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76155F" w14:textId="77777777" w:rsidTr="00C36F3B">
        <w:trPr>
          <w:divId w:val="1099721499"/>
          <w:trHeight w:val="300"/>
        </w:trPr>
        <w:tc>
          <w:tcPr>
            <w:tcW w:w="846" w:type="dxa"/>
            <w:noWrap/>
            <w:hideMark/>
          </w:tcPr>
          <w:p w14:paraId="73A356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36B4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-35,39</w:t>
            </w:r>
          </w:p>
        </w:tc>
        <w:tc>
          <w:tcPr>
            <w:tcW w:w="1049" w:type="dxa"/>
            <w:noWrap/>
            <w:hideMark/>
          </w:tcPr>
          <w:p w14:paraId="39C372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FCD7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D45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D01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876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047E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772D5A5" w14:textId="77777777" w:rsidTr="00C36F3B">
        <w:trPr>
          <w:divId w:val="1099721499"/>
          <w:trHeight w:val="300"/>
        </w:trPr>
        <w:tc>
          <w:tcPr>
            <w:tcW w:w="846" w:type="dxa"/>
            <w:noWrap/>
            <w:hideMark/>
          </w:tcPr>
          <w:p w14:paraId="1A1EB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755C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-35,06</w:t>
            </w:r>
          </w:p>
        </w:tc>
        <w:tc>
          <w:tcPr>
            <w:tcW w:w="1049" w:type="dxa"/>
            <w:noWrap/>
            <w:hideMark/>
          </w:tcPr>
          <w:p w14:paraId="2142A5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D09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2667A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6BB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EE80E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C9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ABCEB56" w14:textId="77777777" w:rsidTr="00C36F3B">
        <w:trPr>
          <w:divId w:val="1099721499"/>
          <w:trHeight w:val="300"/>
        </w:trPr>
        <w:tc>
          <w:tcPr>
            <w:tcW w:w="846" w:type="dxa"/>
            <w:noWrap/>
            <w:hideMark/>
          </w:tcPr>
          <w:p w14:paraId="7B7AE7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351C2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-34,66</w:t>
            </w:r>
          </w:p>
        </w:tc>
        <w:tc>
          <w:tcPr>
            <w:tcW w:w="1049" w:type="dxa"/>
            <w:noWrap/>
            <w:hideMark/>
          </w:tcPr>
          <w:p w14:paraId="13B8D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518F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C77D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148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-1,94</w:t>
            </w:r>
          </w:p>
        </w:tc>
        <w:tc>
          <w:tcPr>
            <w:tcW w:w="1230" w:type="dxa"/>
            <w:noWrap/>
            <w:hideMark/>
          </w:tcPr>
          <w:p w14:paraId="073A6C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5E61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3F757EB" w14:textId="77777777" w:rsidTr="00C36F3B">
        <w:trPr>
          <w:divId w:val="1099721499"/>
          <w:trHeight w:val="300"/>
        </w:trPr>
        <w:tc>
          <w:tcPr>
            <w:tcW w:w="846" w:type="dxa"/>
            <w:noWrap/>
            <w:hideMark/>
          </w:tcPr>
          <w:p w14:paraId="2C9D19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21D5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-34,23</w:t>
            </w:r>
          </w:p>
        </w:tc>
        <w:tc>
          <w:tcPr>
            <w:tcW w:w="1049" w:type="dxa"/>
            <w:noWrap/>
            <w:hideMark/>
          </w:tcPr>
          <w:p w14:paraId="0E4F24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455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23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53A9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A920F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B44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A434A9" w14:textId="77777777" w:rsidTr="00C36F3B">
        <w:trPr>
          <w:divId w:val="1099721499"/>
          <w:trHeight w:val="300"/>
        </w:trPr>
        <w:tc>
          <w:tcPr>
            <w:tcW w:w="846" w:type="dxa"/>
            <w:noWrap/>
            <w:hideMark/>
          </w:tcPr>
          <w:p w14:paraId="72F4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2FA7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-33,75</w:t>
            </w:r>
          </w:p>
        </w:tc>
        <w:tc>
          <w:tcPr>
            <w:tcW w:w="1049" w:type="dxa"/>
            <w:noWrap/>
            <w:hideMark/>
          </w:tcPr>
          <w:p w14:paraId="4EA4BB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33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627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D37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0BD98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29D61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F5AF48E" w14:textId="77777777" w:rsidTr="00C36F3B">
        <w:trPr>
          <w:divId w:val="1099721499"/>
          <w:trHeight w:val="300"/>
        </w:trPr>
        <w:tc>
          <w:tcPr>
            <w:tcW w:w="846" w:type="dxa"/>
            <w:noWrap/>
            <w:hideMark/>
          </w:tcPr>
          <w:p w14:paraId="6885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5437F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-33,27</w:t>
            </w:r>
          </w:p>
        </w:tc>
        <w:tc>
          <w:tcPr>
            <w:tcW w:w="1049" w:type="dxa"/>
            <w:noWrap/>
            <w:hideMark/>
          </w:tcPr>
          <w:p w14:paraId="02664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D8F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7AB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935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062F3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154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B21C3E9" w14:textId="77777777" w:rsidTr="00C36F3B">
        <w:trPr>
          <w:divId w:val="1099721499"/>
          <w:trHeight w:val="300"/>
        </w:trPr>
        <w:tc>
          <w:tcPr>
            <w:tcW w:w="846" w:type="dxa"/>
            <w:noWrap/>
            <w:hideMark/>
          </w:tcPr>
          <w:p w14:paraId="0F64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9ABA4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-32,81</w:t>
            </w:r>
          </w:p>
        </w:tc>
        <w:tc>
          <w:tcPr>
            <w:tcW w:w="1049" w:type="dxa"/>
            <w:noWrap/>
            <w:hideMark/>
          </w:tcPr>
          <w:p w14:paraId="38D9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CF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F487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1158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576C3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046E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44F2F33" w14:textId="77777777" w:rsidTr="00C36F3B">
        <w:trPr>
          <w:divId w:val="1099721499"/>
          <w:trHeight w:val="300"/>
        </w:trPr>
        <w:tc>
          <w:tcPr>
            <w:tcW w:w="846" w:type="dxa"/>
            <w:noWrap/>
            <w:hideMark/>
          </w:tcPr>
          <w:p w14:paraId="19659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690DC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4FB5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9A9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0D1A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CF7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D5DE9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D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0326526" w14:textId="77777777" w:rsidTr="00C36F3B">
        <w:trPr>
          <w:divId w:val="1099721499"/>
          <w:trHeight w:val="300"/>
        </w:trPr>
        <w:tc>
          <w:tcPr>
            <w:tcW w:w="846" w:type="dxa"/>
            <w:noWrap/>
            <w:hideMark/>
          </w:tcPr>
          <w:p w14:paraId="7CD29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5E02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-31,83</w:t>
            </w:r>
          </w:p>
        </w:tc>
        <w:tc>
          <w:tcPr>
            <w:tcW w:w="1049" w:type="dxa"/>
            <w:noWrap/>
            <w:hideMark/>
          </w:tcPr>
          <w:p w14:paraId="740AC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515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D896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16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D64BC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92A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4072B7" w14:textId="77777777" w:rsidTr="00C36F3B">
        <w:trPr>
          <w:divId w:val="1099721499"/>
          <w:trHeight w:val="300"/>
        </w:trPr>
        <w:tc>
          <w:tcPr>
            <w:tcW w:w="846" w:type="dxa"/>
            <w:noWrap/>
            <w:hideMark/>
          </w:tcPr>
          <w:p w14:paraId="085F5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B9A5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-31,25</w:t>
            </w:r>
          </w:p>
        </w:tc>
        <w:tc>
          <w:tcPr>
            <w:tcW w:w="1049" w:type="dxa"/>
            <w:noWrap/>
            <w:hideMark/>
          </w:tcPr>
          <w:p w14:paraId="7AD2C4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CFB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D876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7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CB6E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0D36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296377" w14:textId="77777777" w:rsidTr="00C36F3B">
        <w:trPr>
          <w:divId w:val="1099721499"/>
          <w:trHeight w:val="300"/>
        </w:trPr>
        <w:tc>
          <w:tcPr>
            <w:tcW w:w="846" w:type="dxa"/>
            <w:noWrap/>
            <w:hideMark/>
          </w:tcPr>
          <w:p w14:paraId="3B7DBB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619417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-30,63</w:t>
            </w:r>
          </w:p>
        </w:tc>
        <w:tc>
          <w:tcPr>
            <w:tcW w:w="1049" w:type="dxa"/>
            <w:noWrap/>
            <w:hideMark/>
          </w:tcPr>
          <w:p w14:paraId="0966FC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FB0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014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41DF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26333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7F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A1E4EF" w14:textId="77777777" w:rsidTr="00C36F3B">
        <w:trPr>
          <w:divId w:val="1099721499"/>
          <w:trHeight w:val="300"/>
        </w:trPr>
        <w:tc>
          <w:tcPr>
            <w:tcW w:w="846" w:type="dxa"/>
            <w:noWrap/>
            <w:hideMark/>
          </w:tcPr>
          <w:p w14:paraId="14D9B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7F87F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-30,03</w:t>
            </w:r>
          </w:p>
        </w:tc>
        <w:tc>
          <w:tcPr>
            <w:tcW w:w="1049" w:type="dxa"/>
            <w:noWrap/>
            <w:hideMark/>
          </w:tcPr>
          <w:p w14:paraId="1D6DDB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9D05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F166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F10E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39B3C8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F46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74ACAD4" w14:textId="77777777" w:rsidTr="00C36F3B">
        <w:trPr>
          <w:divId w:val="1099721499"/>
          <w:trHeight w:val="300"/>
        </w:trPr>
        <w:tc>
          <w:tcPr>
            <w:tcW w:w="846" w:type="dxa"/>
            <w:noWrap/>
            <w:hideMark/>
          </w:tcPr>
          <w:p w14:paraId="56D87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A6ED2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-29,46</w:t>
            </w:r>
          </w:p>
        </w:tc>
        <w:tc>
          <w:tcPr>
            <w:tcW w:w="1049" w:type="dxa"/>
            <w:noWrap/>
            <w:hideMark/>
          </w:tcPr>
          <w:p w14:paraId="188307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B0A3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851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F47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71B9E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B16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73FC5B7" w14:textId="77777777" w:rsidTr="00C36F3B">
        <w:trPr>
          <w:divId w:val="1099721499"/>
          <w:trHeight w:val="300"/>
        </w:trPr>
        <w:tc>
          <w:tcPr>
            <w:tcW w:w="846" w:type="dxa"/>
            <w:noWrap/>
            <w:hideMark/>
          </w:tcPr>
          <w:p w14:paraId="1B540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02133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-28,99</w:t>
            </w:r>
          </w:p>
        </w:tc>
        <w:tc>
          <w:tcPr>
            <w:tcW w:w="1049" w:type="dxa"/>
            <w:noWrap/>
            <w:hideMark/>
          </w:tcPr>
          <w:p w14:paraId="35A4C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A7E0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68A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303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EE95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A41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3926EFA" w14:textId="77777777" w:rsidTr="00C36F3B">
        <w:trPr>
          <w:divId w:val="1099721499"/>
          <w:trHeight w:val="300"/>
        </w:trPr>
        <w:tc>
          <w:tcPr>
            <w:tcW w:w="846" w:type="dxa"/>
            <w:noWrap/>
            <w:hideMark/>
          </w:tcPr>
          <w:p w14:paraId="64910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25,58</w:t>
            </w:r>
          </w:p>
        </w:tc>
        <w:tc>
          <w:tcPr>
            <w:tcW w:w="940" w:type="dxa"/>
            <w:noWrap/>
            <w:hideMark/>
          </w:tcPr>
          <w:p w14:paraId="2A0A8C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-28,50</w:t>
            </w:r>
          </w:p>
        </w:tc>
        <w:tc>
          <w:tcPr>
            <w:tcW w:w="1049" w:type="dxa"/>
            <w:noWrap/>
            <w:hideMark/>
          </w:tcPr>
          <w:p w14:paraId="71C71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9337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F1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AB4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68E31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AF712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2E0D9BD" w14:textId="77777777" w:rsidTr="00C36F3B">
        <w:trPr>
          <w:divId w:val="1099721499"/>
          <w:trHeight w:val="300"/>
        </w:trPr>
        <w:tc>
          <w:tcPr>
            <w:tcW w:w="846" w:type="dxa"/>
            <w:noWrap/>
            <w:hideMark/>
          </w:tcPr>
          <w:p w14:paraId="43B82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9DE53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-28,02</w:t>
            </w:r>
          </w:p>
        </w:tc>
        <w:tc>
          <w:tcPr>
            <w:tcW w:w="1049" w:type="dxa"/>
            <w:noWrap/>
            <w:hideMark/>
          </w:tcPr>
          <w:p w14:paraId="313EF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38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AF5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FC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F80F1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0BE62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0FA643D7" w14:textId="77777777" w:rsidTr="00C36F3B">
        <w:trPr>
          <w:divId w:val="1099721499"/>
          <w:trHeight w:val="300"/>
        </w:trPr>
        <w:tc>
          <w:tcPr>
            <w:tcW w:w="846" w:type="dxa"/>
            <w:noWrap/>
            <w:hideMark/>
          </w:tcPr>
          <w:p w14:paraId="370E1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32EB94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-27,58</w:t>
            </w:r>
          </w:p>
        </w:tc>
        <w:tc>
          <w:tcPr>
            <w:tcW w:w="1049" w:type="dxa"/>
            <w:noWrap/>
            <w:hideMark/>
          </w:tcPr>
          <w:p w14:paraId="12A059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9E93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88B8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0E3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1D9B1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F5E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327173A2" w14:textId="77777777" w:rsidTr="00C36F3B">
        <w:trPr>
          <w:divId w:val="1099721499"/>
          <w:trHeight w:val="300"/>
        </w:trPr>
        <w:tc>
          <w:tcPr>
            <w:tcW w:w="846" w:type="dxa"/>
            <w:noWrap/>
            <w:hideMark/>
          </w:tcPr>
          <w:p w14:paraId="78854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639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-27,26</w:t>
            </w:r>
          </w:p>
        </w:tc>
        <w:tc>
          <w:tcPr>
            <w:tcW w:w="1049" w:type="dxa"/>
            <w:noWrap/>
            <w:hideMark/>
          </w:tcPr>
          <w:p w14:paraId="27E27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D1F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19CE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17B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3ED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F5D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6A95EA80" w14:textId="77777777" w:rsidTr="00C36F3B">
        <w:trPr>
          <w:divId w:val="1099721499"/>
          <w:trHeight w:val="300"/>
        </w:trPr>
        <w:tc>
          <w:tcPr>
            <w:tcW w:w="846" w:type="dxa"/>
            <w:noWrap/>
            <w:hideMark/>
          </w:tcPr>
          <w:p w14:paraId="456DDB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27E3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-27,16</w:t>
            </w:r>
          </w:p>
        </w:tc>
        <w:tc>
          <w:tcPr>
            <w:tcW w:w="1049" w:type="dxa"/>
            <w:noWrap/>
            <w:hideMark/>
          </w:tcPr>
          <w:p w14:paraId="5F4D1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6FB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FA2E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D9CA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03A1E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B9FF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2FABC601" w14:textId="77777777" w:rsidTr="00C36F3B">
        <w:trPr>
          <w:divId w:val="1099721499"/>
          <w:trHeight w:val="300"/>
        </w:trPr>
        <w:tc>
          <w:tcPr>
            <w:tcW w:w="846" w:type="dxa"/>
            <w:noWrap/>
            <w:hideMark/>
          </w:tcPr>
          <w:p w14:paraId="14522A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3D45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5C9C96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57BE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433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9A5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76D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16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2FDF0AFC" w14:textId="77777777" w:rsidTr="00C36F3B">
        <w:trPr>
          <w:divId w:val="1099721499"/>
          <w:trHeight w:val="300"/>
        </w:trPr>
        <w:tc>
          <w:tcPr>
            <w:tcW w:w="846" w:type="dxa"/>
            <w:noWrap/>
            <w:hideMark/>
          </w:tcPr>
          <w:p w14:paraId="6BD7E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5CE9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-27,82</w:t>
            </w:r>
          </w:p>
        </w:tc>
        <w:tc>
          <w:tcPr>
            <w:tcW w:w="1049" w:type="dxa"/>
            <w:noWrap/>
            <w:hideMark/>
          </w:tcPr>
          <w:p w14:paraId="70ED5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2E01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E2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8EF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3F30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E4F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32B0ACB7" w14:textId="77777777" w:rsidTr="00C36F3B">
        <w:trPr>
          <w:divId w:val="1099721499"/>
          <w:trHeight w:val="300"/>
        </w:trPr>
        <w:tc>
          <w:tcPr>
            <w:tcW w:w="846" w:type="dxa"/>
            <w:noWrap/>
            <w:hideMark/>
          </w:tcPr>
          <w:p w14:paraId="1AB5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3445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-27,90</w:t>
            </w:r>
          </w:p>
        </w:tc>
        <w:tc>
          <w:tcPr>
            <w:tcW w:w="1049" w:type="dxa"/>
            <w:noWrap/>
            <w:hideMark/>
          </w:tcPr>
          <w:p w14:paraId="60038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E11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F59D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B109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7C9E3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3B2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36508457" w14:textId="77777777" w:rsidTr="00C36F3B">
        <w:trPr>
          <w:divId w:val="1099721499"/>
          <w:trHeight w:val="300"/>
        </w:trPr>
        <w:tc>
          <w:tcPr>
            <w:tcW w:w="846" w:type="dxa"/>
            <w:noWrap/>
            <w:hideMark/>
          </w:tcPr>
          <w:p w14:paraId="3EDEAC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7F847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8820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48F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EB7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DBA6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38845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DCDAC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9C31196" w14:textId="77777777" w:rsidTr="00C36F3B">
        <w:trPr>
          <w:divId w:val="1099721499"/>
          <w:trHeight w:val="300"/>
        </w:trPr>
        <w:tc>
          <w:tcPr>
            <w:tcW w:w="846" w:type="dxa"/>
            <w:noWrap/>
            <w:hideMark/>
          </w:tcPr>
          <w:p w14:paraId="49F1D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D3C4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-27,54</w:t>
            </w:r>
          </w:p>
        </w:tc>
        <w:tc>
          <w:tcPr>
            <w:tcW w:w="1049" w:type="dxa"/>
            <w:noWrap/>
            <w:hideMark/>
          </w:tcPr>
          <w:p w14:paraId="6CDF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3E35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434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CEB8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390FD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4E7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414644F8" w14:textId="77777777" w:rsidTr="00C36F3B">
        <w:trPr>
          <w:divId w:val="1099721499"/>
          <w:trHeight w:val="300"/>
        </w:trPr>
        <w:tc>
          <w:tcPr>
            <w:tcW w:w="846" w:type="dxa"/>
            <w:noWrap/>
            <w:hideMark/>
          </w:tcPr>
          <w:p w14:paraId="0B866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3E8D34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4A25B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467D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2268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14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81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F8E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6B41BEE3" w14:textId="77777777" w:rsidTr="00C36F3B">
        <w:trPr>
          <w:divId w:val="1099721499"/>
          <w:trHeight w:val="300"/>
        </w:trPr>
        <w:tc>
          <w:tcPr>
            <w:tcW w:w="846" w:type="dxa"/>
            <w:noWrap/>
            <w:hideMark/>
          </w:tcPr>
          <w:p w14:paraId="3FD0C0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4674CE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-27,57</w:t>
            </w:r>
          </w:p>
        </w:tc>
        <w:tc>
          <w:tcPr>
            <w:tcW w:w="1049" w:type="dxa"/>
            <w:noWrap/>
            <w:hideMark/>
          </w:tcPr>
          <w:p w14:paraId="0A2C92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EC4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BB8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58C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F12A0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8937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7C3935AE" w14:textId="77777777" w:rsidTr="00C36F3B">
        <w:trPr>
          <w:divId w:val="1099721499"/>
          <w:trHeight w:val="300"/>
        </w:trPr>
        <w:tc>
          <w:tcPr>
            <w:tcW w:w="846" w:type="dxa"/>
            <w:noWrap/>
            <w:hideMark/>
          </w:tcPr>
          <w:p w14:paraId="5444F1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027E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-27,94</w:t>
            </w:r>
          </w:p>
        </w:tc>
        <w:tc>
          <w:tcPr>
            <w:tcW w:w="1049" w:type="dxa"/>
            <w:noWrap/>
            <w:hideMark/>
          </w:tcPr>
          <w:p w14:paraId="1EBD8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B40F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D3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250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B99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4A9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4D135EC2" w14:textId="77777777" w:rsidTr="00C36F3B">
        <w:trPr>
          <w:divId w:val="1099721499"/>
          <w:trHeight w:val="300"/>
        </w:trPr>
        <w:tc>
          <w:tcPr>
            <w:tcW w:w="846" w:type="dxa"/>
            <w:noWrap/>
            <w:hideMark/>
          </w:tcPr>
          <w:p w14:paraId="39CD42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128E8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-28,37</w:t>
            </w:r>
          </w:p>
        </w:tc>
        <w:tc>
          <w:tcPr>
            <w:tcW w:w="1049" w:type="dxa"/>
            <w:noWrap/>
            <w:hideMark/>
          </w:tcPr>
          <w:p w14:paraId="01D30D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C318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958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4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1207A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5F899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10F514D1" w14:textId="77777777" w:rsidTr="00C36F3B">
        <w:trPr>
          <w:divId w:val="1099721499"/>
          <w:trHeight w:val="300"/>
        </w:trPr>
        <w:tc>
          <w:tcPr>
            <w:tcW w:w="846" w:type="dxa"/>
            <w:noWrap/>
            <w:hideMark/>
          </w:tcPr>
          <w:p w14:paraId="7B272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2743C4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-28,84</w:t>
            </w:r>
          </w:p>
        </w:tc>
        <w:tc>
          <w:tcPr>
            <w:tcW w:w="1049" w:type="dxa"/>
            <w:noWrap/>
            <w:hideMark/>
          </w:tcPr>
          <w:p w14:paraId="6DD9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21F8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BB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3F0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466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ED809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0AF2FAA9" w14:textId="77777777" w:rsidTr="00C36F3B">
        <w:trPr>
          <w:divId w:val="1099721499"/>
          <w:trHeight w:val="300"/>
        </w:trPr>
        <w:tc>
          <w:tcPr>
            <w:tcW w:w="846" w:type="dxa"/>
            <w:noWrap/>
            <w:hideMark/>
          </w:tcPr>
          <w:p w14:paraId="252C4E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C95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-29,28</w:t>
            </w:r>
          </w:p>
        </w:tc>
        <w:tc>
          <w:tcPr>
            <w:tcW w:w="1049" w:type="dxa"/>
            <w:noWrap/>
            <w:hideMark/>
          </w:tcPr>
          <w:p w14:paraId="5B11F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A4120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7D0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091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5BB2D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8D33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DA7997" w14:textId="77777777" w:rsidTr="00C36F3B">
        <w:trPr>
          <w:divId w:val="1099721499"/>
          <w:trHeight w:val="300"/>
        </w:trPr>
        <w:tc>
          <w:tcPr>
            <w:tcW w:w="846" w:type="dxa"/>
            <w:noWrap/>
            <w:hideMark/>
          </w:tcPr>
          <w:p w14:paraId="2686D7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1E1276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4558A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DE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414E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70D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3EEC3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DA9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54FE81F8" w14:textId="77777777" w:rsidTr="00C36F3B">
        <w:trPr>
          <w:divId w:val="1099721499"/>
          <w:trHeight w:val="300"/>
        </w:trPr>
        <w:tc>
          <w:tcPr>
            <w:tcW w:w="846" w:type="dxa"/>
            <w:noWrap/>
            <w:hideMark/>
          </w:tcPr>
          <w:p w14:paraId="42779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016E27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79F39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3F3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02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4078B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706ECB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890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4B0FF310" w14:textId="77777777" w:rsidTr="00C36F3B">
        <w:trPr>
          <w:divId w:val="1099721499"/>
          <w:trHeight w:val="300"/>
        </w:trPr>
        <w:tc>
          <w:tcPr>
            <w:tcW w:w="846" w:type="dxa"/>
            <w:noWrap/>
            <w:hideMark/>
          </w:tcPr>
          <w:p w14:paraId="42CCF0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940" w:type="dxa"/>
            <w:noWrap/>
            <w:hideMark/>
          </w:tcPr>
          <w:p w14:paraId="4B2588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-29,47</w:t>
            </w:r>
          </w:p>
        </w:tc>
        <w:tc>
          <w:tcPr>
            <w:tcW w:w="1049" w:type="dxa"/>
            <w:noWrap/>
            <w:hideMark/>
          </w:tcPr>
          <w:p w14:paraId="79E89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8F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2E2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C3A4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07CF8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62D1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6EDAA1EB" w14:textId="77777777" w:rsidTr="00C36F3B">
        <w:trPr>
          <w:divId w:val="1099721499"/>
          <w:trHeight w:val="300"/>
        </w:trPr>
        <w:tc>
          <w:tcPr>
            <w:tcW w:w="846" w:type="dxa"/>
            <w:noWrap/>
            <w:hideMark/>
          </w:tcPr>
          <w:p w14:paraId="3DEC84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359A8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-29,63</w:t>
            </w:r>
          </w:p>
        </w:tc>
        <w:tc>
          <w:tcPr>
            <w:tcW w:w="1049" w:type="dxa"/>
            <w:noWrap/>
            <w:hideMark/>
          </w:tcPr>
          <w:p w14:paraId="04BF5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B194E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E082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0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B7ED9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C6F2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6A2E0D23" w14:textId="77777777" w:rsidTr="00C36F3B">
        <w:trPr>
          <w:divId w:val="1099721499"/>
          <w:trHeight w:val="300"/>
        </w:trPr>
        <w:tc>
          <w:tcPr>
            <w:tcW w:w="846" w:type="dxa"/>
            <w:noWrap/>
            <w:hideMark/>
          </w:tcPr>
          <w:p w14:paraId="5482AD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25,67</w:t>
            </w:r>
          </w:p>
        </w:tc>
        <w:tc>
          <w:tcPr>
            <w:tcW w:w="940" w:type="dxa"/>
            <w:noWrap/>
            <w:hideMark/>
          </w:tcPr>
          <w:p w14:paraId="3433E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-29,99</w:t>
            </w:r>
          </w:p>
        </w:tc>
        <w:tc>
          <w:tcPr>
            <w:tcW w:w="1049" w:type="dxa"/>
            <w:noWrap/>
            <w:hideMark/>
          </w:tcPr>
          <w:p w14:paraId="46AFD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67C9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48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CC5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549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DCA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0093AA15" w14:textId="77777777" w:rsidTr="00C36F3B">
        <w:trPr>
          <w:divId w:val="1099721499"/>
          <w:trHeight w:val="300"/>
        </w:trPr>
        <w:tc>
          <w:tcPr>
            <w:tcW w:w="846" w:type="dxa"/>
            <w:noWrap/>
            <w:hideMark/>
          </w:tcPr>
          <w:p w14:paraId="03BAE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34645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-30,40</w:t>
            </w:r>
          </w:p>
        </w:tc>
        <w:tc>
          <w:tcPr>
            <w:tcW w:w="1049" w:type="dxa"/>
            <w:noWrap/>
            <w:hideMark/>
          </w:tcPr>
          <w:p w14:paraId="09AF0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0240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65E8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8EA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66C0D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4CD4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8768CB" w14:textId="77777777" w:rsidTr="00C36F3B">
        <w:trPr>
          <w:divId w:val="1099721499"/>
          <w:trHeight w:val="300"/>
        </w:trPr>
        <w:tc>
          <w:tcPr>
            <w:tcW w:w="846" w:type="dxa"/>
            <w:noWrap/>
            <w:hideMark/>
          </w:tcPr>
          <w:p w14:paraId="3BF095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25,70</w:t>
            </w:r>
          </w:p>
        </w:tc>
        <w:tc>
          <w:tcPr>
            <w:tcW w:w="940" w:type="dxa"/>
            <w:noWrap/>
            <w:hideMark/>
          </w:tcPr>
          <w:p w14:paraId="17A95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-31,21</w:t>
            </w:r>
          </w:p>
        </w:tc>
        <w:tc>
          <w:tcPr>
            <w:tcW w:w="1049" w:type="dxa"/>
            <w:noWrap/>
            <w:hideMark/>
          </w:tcPr>
          <w:p w14:paraId="56521D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4348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42AC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D03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A950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AFE8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C930ED" w14:textId="77777777" w:rsidTr="00C36F3B">
        <w:trPr>
          <w:divId w:val="1099721499"/>
          <w:trHeight w:val="300"/>
        </w:trPr>
        <w:tc>
          <w:tcPr>
            <w:tcW w:w="846" w:type="dxa"/>
            <w:noWrap/>
            <w:hideMark/>
          </w:tcPr>
          <w:p w14:paraId="72CC23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1C767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090D13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5B78E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D69A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FEBD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43BC0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3FE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51E4884" w14:textId="77777777" w:rsidTr="00C36F3B">
        <w:trPr>
          <w:divId w:val="1099721499"/>
          <w:trHeight w:val="300"/>
        </w:trPr>
        <w:tc>
          <w:tcPr>
            <w:tcW w:w="846" w:type="dxa"/>
            <w:noWrap/>
            <w:hideMark/>
          </w:tcPr>
          <w:p w14:paraId="4E66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25,97</w:t>
            </w:r>
          </w:p>
        </w:tc>
        <w:tc>
          <w:tcPr>
            <w:tcW w:w="940" w:type="dxa"/>
            <w:noWrap/>
            <w:hideMark/>
          </w:tcPr>
          <w:p w14:paraId="5DBCE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-32,42</w:t>
            </w:r>
          </w:p>
        </w:tc>
        <w:tc>
          <w:tcPr>
            <w:tcW w:w="1049" w:type="dxa"/>
            <w:noWrap/>
            <w:hideMark/>
          </w:tcPr>
          <w:p w14:paraId="338C39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93E7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238B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A9E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E53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F236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9CB6CD" w14:textId="77777777" w:rsidTr="00C36F3B">
        <w:trPr>
          <w:divId w:val="1099721499"/>
          <w:trHeight w:val="300"/>
        </w:trPr>
        <w:tc>
          <w:tcPr>
            <w:tcW w:w="846" w:type="dxa"/>
            <w:noWrap/>
            <w:hideMark/>
          </w:tcPr>
          <w:p w14:paraId="45D0B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26,05</w:t>
            </w:r>
          </w:p>
        </w:tc>
        <w:tc>
          <w:tcPr>
            <w:tcW w:w="940" w:type="dxa"/>
            <w:noWrap/>
            <w:hideMark/>
          </w:tcPr>
          <w:p w14:paraId="734DBF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-32,56</w:t>
            </w:r>
          </w:p>
        </w:tc>
        <w:tc>
          <w:tcPr>
            <w:tcW w:w="1049" w:type="dxa"/>
            <w:noWrap/>
            <w:hideMark/>
          </w:tcPr>
          <w:p w14:paraId="08C2F7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DA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4081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159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ED4E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31B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A99E0B9" w14:textId="77777777" w:rsidTr="00C36F3B">
        <w:trPr>
          <w:divId w:val="1099721499"/>
          <w:trHeight w:val="300"/>
        </w:trPr>
        <w:tc>
          <w:tcPr>
            <w:tcW w:w="846" w:type="dxa"/>
            <w:noWrap/>
            <w:hideMark/>
          </w:tcPr>
          <w:p w14:paraId="1E1D95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6FF12D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-32,39</w:t>
            </w:r>
          </w:p>
        </w:tc>
        <w:tc>
          <w:tcPr>
            <w:tcW w:w="1049" w:type="dxa"/>
            <w:noWrap/>
            <w:hideMark/>
          </w:tcPr>
          <w:p w14:paraId="126D4F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686C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13C4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EB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D7ED8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41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89145E5" w14:textId="77777777" w:rsidTr="00C36F3B">
        <w:trPr>
          <w:divId w:val="1099721499"/>
          <w:trHeight w:val="300"/>
        </w:trPr>
        <w:tc>
          <w:tcPr>
            <w:tcW w:w="846" w:type="dxa"/>
            <w:noWrap/>
            <w:hideMark/>
          </w:tcPr>
          <w:p w14:paraId="6C4ED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7C133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39E9E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E321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894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FBE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09C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BBF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E48AF6D" w14:textId="77777777" w:rsidTr="00C36F3B">
        <w:trPr>
          <w:divId w:val="1099721499"/>
          <w:trHeight w:val="300"/>
        </w:trPr>
        <w:tc>
          <w:tcPr>
            <w:tcW w:w="846" w:type="dxa"/>
            <w:noWrap/>
            <w:hideMark/>
          </w:tcPr>
          <w:p w14:paraId="18331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B124F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0891E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9A2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762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AC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2756E9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6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649B539" w14:textId="77777777" w:rsidTr="00C36F3B">
        <w:trPr>
          <w:divId w:val="1099721499"/>
          <w:trHeight w:val="300"/>
        </w:trPr>
        <w:tc>
          <w:tcPr>
            <w:tcW w:w="846" w:type="dxa"/>
            <w:noWrap/>
            <w:hideMark/>
          </w:tcPr>
          <w:p w14:paraId="257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25,91</w:t>
            </w:r>
          </w:p>
        </w:tc>
        <w:tc>
          <w:tcPr>
            <w:tcW w:w="940" w:type="dxa"/>
            <w:noWrap/>
            <w:hideMark/>
          </w:tcPr>
          <w:p w14:paraId="0B29D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-31,77</w:t>
            </w:r>
          </w:p>
        </w:tc>
        <w:tc>
          <w:tcPr>
            <w:tcW w:w="1049" w:type="dxa"/>
            <w:noWrap/>
            <w:hideMark/>
          </w:tcPr>
          <w:p w14:paraId="5E6B5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3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5B40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0E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ED48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70D9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C5D2067" w14:textId="77777777" w:rsidTr="00C36F3B">
        <w:trPr>
          <w:divId w:val="1099721499"/>
          <w:trHeight w:val="300"/>
        </w:trPr>
        <w:tc>
          <w:tcPr>
            <w:tcW w:w="846" w:type="dxa"/>
            <w:noWrap/>
            <w:hideMark/>
          </w:tcPr>
          <w:p w14:paraId="64BA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54507C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-31,80</w:t>
            </w:r>
          </w:p>
        </w:tc>
        <w:tc>
          <w:tcPr>
            <w:tcW w:w="1049" w:type="dxa"/>
            <w:noWrap/>
            <w:hideMark/>
          </w:tcPr>
          <w:p w14:paraId="2ECED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533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AD56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11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4BAF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29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E1E5FCC" w14:textId="77777777" w:rsidTr="00C36F3B">
        <w:trPr>
          <w:divId w:val="1099721499"/>
          <w:trHeight w:val="300"/>
        </w:trPr>
        <w:tc>
          <w:tcPr>
            <w:tcW w:w="846" w:type="dxa"/>
            <w:noWrap/>
            <w:hideMark/>
          </w:tcPr>
          <w:p w14:paraId="4BB11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6336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4A4437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1AE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38C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38D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8EA46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A2F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2319094" w14:textId="77777777" w:rsidTr="00C36F3B">
        <w:trPr>
          <w:divId w:val="1099721499"/>
          <w:trHeight w:val="300"/>
        </w:trPr>
        <w:tc>
          <w:tcPr>
            <w:tcW w:w="846" w:type="dxa"/>
            <w:noWrap/>
            <w:hideMark/>
          </w:tcPr>
          <w:p w14:paraId="2E4DEE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25,92</w:t>
            </w:r>
          </w:p>
        </w:tc>
        <w:tc>
          <w:tcPr>
            <w:tcW w:w="940" w:type="dxa"/>
            <w:noWrap/>
            <w:hideMark/>
          </w:tcPr>
          <w:p w14:paraId="7EB23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156E9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15FB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0EF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A1E6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A27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97680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5A9961D" w14:textId="77777777" w:rsidTr="00C36F3B">
        <w:trPr>
          <w:divId w:val="1099721499"/>
          <w:trHeight w:val="300"/>
        </w:trPr>
        <w:tc>
          <w:tcPr>
            <w:tcW w:w="846" w:type="dxa"/>
            <w:noWrap/>
            <w:hideMark/>
          </w:tcPr>
          <w:p w14:paraId="728473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5E5A76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4F7E2B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541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4E3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B04F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F5D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D530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7BDC912" w14:textId="77777777" w:rsidTr="00C36F3B">
        <w:trPr>
          <w:divId w:val="1099721499"/>
          <w:trHeight w:val="300"/>
        </w:trPr>
        <w:tc>
          <w:tcPr>
            <w:tcW w:w="846" w:type="dxa"/>
            <w:noWrap/>
            <w:hideMark/>
          </w:tcPr>
          <w:p w14:paraId="35F0C8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14B9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7C7D82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614D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BAA9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FF0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AF9FD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3762D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AF83A99" w14:textId="77777777" w:rsidTr="00C36F3B">
        <w:trPr>
          <w:divId w:val="1099721499"/>
          <w:trHeight w:val="300"/>
        </w:trPr>
        <w:tc>
          <w:tcPr>
            <w:tcW w:w="846" w:type="dxa"/>
            <w:noWrap/>
            <w:hideMark/>
          </w:tcPr>
          <w:p w14:paraId="36D78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060B12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71C83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10C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2CB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A9D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9E7F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415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B842CFC" w14:textId="77777777" w:rsidTr="00C36F3B">
        <w:trPr>
          <w:divId w:val="1099721499"/>
          <w:trHeight w:val="300"/>
        </w:trPr>
        <w:tc>
          <w:tcPr>
            <w:tcW w:w="846" w:type="dxa"/>
            <w:noWrap/>
            <w:hideMark/>
          </w:tcPr>
          <w:p w14:paraId="1FED0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62992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29914F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6AC8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F7C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949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811F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9BB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nova" w:date="2019-09-02T07:17:00Z" w:initials="n">
    <w:p w14:paraId="42EF9D1D" w14:textId="2CE17E66" w:rsidR="000B6C7D" w:rsidRPr="006841FF" w:rsidRDefault="000B6C7D">
      <w:pPr>
        <w:pStyle w:val="CommentText"/>
      </w:pPr>
      <w:r>
        <w:rPr>
          <w:rStyle w:val="CommentReference"/>
        </w:rPr>
        <w:annotationRef/>
      </w:r>
      <w:r>
        <w:t xml:space="preserve">Cari </w:t>
      </w:r>
      <w:r w:rsidRPr="00EC75C6">
        <w:rPr>
          <w:rFonts w:eastAsia="Times New Roman" w:cs="Times New Roman"/>
          <w:szCs w:val="24"/>
          <w:lang w:val="id-ID" w:eastAsia="id-ID"/>
        </w:rPr>
        <w:t>p</w:t>
      </w:r>
      <w:r>
        <w:t xml:space="preserve">adanan dalam Bahasa Indonesia atau bisa dicetak miring. </w:t>
      </w:r>
      <w:r w:rsidRPr="00EC75C6">
        <w:rPr>
          <w:rFonts w:eastAsia="Times New Roman" w:cs="Times New Roman"/>
          <w:szCs w:val="24"/>
          <w:lang w:val="id-ID" w:eastAsia="id-ID"/>
        </w:rPr>
        <w:t>P</w:t>
      </w:r>
      <w:r>
        <w:rPr>
          <w:rFonts w:eastAsia="Times New Roman" w:cs="Times New Roman"/>
          <w:szCs w:val="24"/>
          <w:lang w:eastAsia="id-ID"/>
        </w:rPr>
        <w:t xml:space="preserve">erbaiki untuk </w:t>
      </w:r>
      <w:r w:rsidRPr="00EC75C6">
        <w:rPr>
          <w:rFonts w:eastAsia="Times New Roman" w:cs="Times New Roman"/>
          <w:szCs w:val="24"/>
          <w:lang w:val="id-ID" w:eastAsia="id-ID"/>
        </w:rPr>
        <w:t>p</w:t>
      </w:r>
      <w:r>
        <w:rPr>
          <w:rFonts w:eastAsia="Times New Roman" w:cs="Times New Roman"/>
          <w:szCs w:val="24"/>
          <w:lang w:eastAsia="id-ID"/>
        </w:rPr>
        <w:t>ermasalahan lain yang seru</w:t>
      </w:r>
      <w:r w:rsidRPr="00EC75C6">
        <w:rPr>
          <w:rFonts w:eastAsia="Times New Roman" w:cs="Times New Roman"/>
          <w:szCs w:val="24"/>
          <w:lang w:val="id-ID" w:eastAsia="id-ID"/>
        </w:rPr>
        <w:t>p</w:t>
      </w:r>
      <w:r>
        <w:rPr>
          <w:rFonts w:eastAsia="Times New Roman" w:cs="Times New Roman"/>
          <w:szCs w:val="24"/>
          <w:lang w:eastAsia="id-ID"/>
        </w:rPr>
        <w:t>a</w:t>
      </w:r>
    </w:p>
  </w:comment>
  <w:comment w:id="58" w:author="nova" w:date="2019-09-02T07:21:00Z" w:initials="n">
    <w:p w14:paraId="10B0ADA2" w14:textId="7BAA4EAE" w:rsidR="000B6C7D" w:rsidRPr="006841FF" w:rsidRDefault="000B6C7D">
      <w:pPr>
        <w:pStyle w:val="CommentText"/>
      </w:pPr>
      <w:r>
        <w:rPr>
          <w:rStyle w:val="CommentReference"/>
        </w:rPr>
        <w:annotationRef/>
      </w:r>
      <w:r>
        <w:t xml:space="preserve">Konsistensi cara </w:t>
      </w:r>
      <w:r w:rsidRPr="00EC75C6">
        <w:rPr>
          <w:rFonts w:eastAsia="Times New Roman" w:cs="Times New Roman"/>
          <w:szCs w:val="24"/>
          <w:lang w:val="id-ID" w:eastAsia="id-ID"/>
        </w:rPr>
        <w:t>p</w:t>
      </w:r>
      <w:r>
        <w:rPr>
          <w:rFonts w:eastAsia="Times New Roman" w:cs="Times New Roman"/>
          <w:szCs w:val="24"/>
          <w:lang w:eastAsia="id-ID"/>
        </w:rPr>
        <w:t>enulisan Fuzzynya ya, jika F dituliskan dengan huruf ka</w:t>
      </w:r>
      <w:r w:rsidRPr="00EC75C6">
        <w:rPr>
          <w:rFonts w:eastAsia="Times New Roman" w:cs="Times New Roman"/>
          <w:szCs w:val="24"/>
          <w:lang w:val="id-ID" w:eastAsia="id-ID"/>
        </w:rPr>
        <w:t>p</w:t>
      </w:r>
      <w:r>
        <w:rPr>
          <w:rFonts w:eastAsia="Times New Roman" w:cs="Times New Roman"/>
          <w:szCs w:val="24"/>
          <w:lang w:eastAsia="id-ID"/>
        </w:rPr>
        <w:t>ital lakukan hal yang sama untuk semua kata fuzzy</w:t>
      </w:r>
    </w:p>
  </w:comment>
  <w:comment w:id="61" w:author="nova" w:date="2019-09-02T07:24:00Z" w:initials="n">
    <w:p w14:paraId="61694FA8" w14:textId="1381A08F" w:rsidR="000B6C7D" w:rsidRDefault="000B6C7D">
      <w:pPr>
        <w:pStyle w:val="CommentText"/>
      </w:pPr>
      <w:r>
        <w:rPr>
          <w:rStyle w:val="CommentReference"/>
        </w:rPr>
        <w:annotationRef/>
      </w:r>
      <w:r>
        <w:t xml:space="preserve">Muncul </w:t>
      </w:r>
      <w:r>
        <w:rPr>
          <w:rFonts w:eastAsia="Times New Roman" w:cs="Times New Roman"/>
          <w:szCs w:val="24"/>
          <w:lang w:val="en-ID" w:eastAsia="id-ID"/>
        </w:rPr>
        <w:t>p</w:t>
      </w:r>
      <w:r>
        <w:t xml:space="preserve">ertama kali dituliskan versi </w:t>
      </w:r>
      <w:r>
        <w:rPr>
          <w:rFonts w:eastAsia="Times New Roman" w:cs="Times New Roman"/>
          <w:szCs w:val="24"/>
          <w:lang w:val="en-ID" w:eastAsia="id-ID"/>
        </w:rPr>
        <w:t>panjang/aslinya</w:t>
      </w:r>
    </w:p>
  </w:comment>
  <w:comment w:id="66" w:author="nova" w:date="2019-09-02T07:27:00Z" w:initials="n">
    <w:p w14:paraId="5D1E68B5" w14:textId="29AC9C2F" w:rsidR="000B6C7D" w:rsidRDefault="000B6C7D">
      <w:pPr>
        <w:pStyle w:val="CommentText"/>
      </w:pPr>
      <w:r>
        <w:rPr>
          <w:rStyle w:val="CommentReference"/>
        </w:rPr>
        <w:annotationRef/>
      </w:r>
      <w:r>
        <w:t xml:space="preserve">Dituliskan di gambaran umum sistem, tidak </w:t>
      </w:r>
      <w:r>
        <w:rPr>
          <w:rFonts w:eastAsia="Times New Roman" w:cs="Times New Roman"/>
          <w:szCs w:val="24"/>
          <w:lang w:val="en-ID" w:eastAsia="id-ID"/>
        </w:rPr>
        <w:t>perlu ditulis di latar belakang</w:t>
      </w:r>
    </w:p>
  </w:comment>
  <w:comment w:id="67" w:author="Windows User" w:date="2019-09-25T19:48:00Z" w:initials="WU">
    <w:p w14:paraId="3A223D3C" w14:textId="4E93FBEA" w:rsidR="000B6C7D" w:rsidRDefault="000B6C7D">
      <w:pPr>
        <w:pStyle w:val="CommentText"/>
      </w:pPr>
      <w:r>
        <w:rPr>
          <w:rStyle w:val="CommentReference"/>
        </w:rPr>
        <w:annotationRef/>
      </w:r>
    </w:p>
  </w:comment>
  <w:comment w:id="159" w:author="nova" w:date="2019-09-02T07:37:00Z" w:initials="n">
    <w:p w14:paraId="3501DE6F" w14:textId="5FDA6CBA" w:rsidR="000B6C7D" w:rsidRDefault="000B6C7D">
      <w:pPr>
        <w:pStyle w:val="CommentText"/>
      </w:pPr>
      <w:r>
        <w:rPr>
          <w:rStyle w:val="CommentReference"/>
        </w:rPr>
        <w:annotationRef/>
      </w:r>
      <w:r>
        <w:t>Belum di</w:t>
      </w:r>
      <w:r w:rsidRPr="00EC75C6">
        <w:rPr>
          <w:rFonts w:cs="Times New Roman"/>
        </w:rPr>
        <w:t>p</w:t>
      </w:r>
      <w:r>
        <w:t xml:space="preserve">erbaiki </w:t>
      </w:r>
      <w:r w:rsidRPr="00EC75C6">
        <w:rPr>
          <w:rFonts w:cs="Times New Roman"/>
        </w:rPr>
        <w:t>p</w:t>
      </w:r>
      <w:r>
        <w:t xml:space="preserve">enomorannya. Lakukan </w:t>
      </w:r>
      <w:r w:rsidRPr="00EC75C6">
        <w:rPr>
          <w:rFonts w:cs="Times New Roman"/>
        </w:rPr>
        <w:t>p</w:t>
      </w:r>
      <w:r>
        <w:rPr>
          <w:rFonts w:cs="Times New Roman"/>
        </w:rPr>
        <w:t>erbaikan untuk masalah lain yang seru</w:t>
      </w:r>
      <w:r w:rsidRPr="00EC75C6">
        <w:rPr>
          <w:rFonts w:cs="Times New Roman"/>
        </w:rPr>
        <w:t>p</w:t>
      </w:r>
      <w:r>
        <w:rPr>
          <w:rFonts w:cs="Times New Roman"/>
        </w:rPr>
        <w:t>a</w:t>
      </w:r>
    </w:p>
  </w:comment>
  <w:comment w:id="197" w:author="nova" w:date="2019-09-02T07:41:00Z" w:initials="n">
    <w:p w14:paraId="454DCC40" w14:textId="54EDBA2E" w:rsidR="000B6C7D" w:rsidRDefault="000B6C7D">
      <w:pPr>
        <w:pStyle w:val="CommentText"/>
      </w:pPr>
      <w:r>
        <w:rPr>
          <w:rStyle w:val="CommentReference"/>
        </w:rPr>
        <w:annotationRef/>
      </w:r>
      <w:r>
        <w:t>?</w:t>
      </w:r>
    </w:p>
  </w:comment>
  <w:comment w:id="259" w:author="nova" w:date="2019-09-02T07:43:00Z" w:initials="n">
    <w:p w14:paraId="7E4336F5" w14:textId="3056B0C2" w:rsidR="000B6C7D" w:rsidRDefault="000B6C7D">
      <w:pPr>
        <w:pStyle w:val="CommentText"/>
      </w:pPr>
      <w:r>
        <w:rPr>
          <w:rStyle w:val="CommentReference"/>
        </w:rPr>
        <w:annotationRef/>
      </w:r>
      <w:r>
        <w:rPr>
          <w:rFonts w:cs="Times New Roman"/>
          <w:lang w:val="en-ID"/>
        </w:rPr>
        <w:t>Prosesnya dituliskan, tidak hanya menunjuk ke gambar. Gambar hanya membantu pemahaman.</w:t>
      </w:r>
    </w:p>
  </w:comment>
  <w:comment w:id="515" w:author="nova" w:date="2019-09-02T07:56:00Z" w:initials="n">
    <w:p w14:paraId="6762A6F9" w14:textId="77777777" w:rsidR="000B6C7D" w:rsidRDefault="000B6C7D" w:rsidP="00E14759">
      <w:pPr>
        <w:pStyle w:val="CommentText"/>
      </w:pPr>
      <w:r>
        <w:rPr>
          <w:rStyle w:val="CommentReference"/>
        </w:rPr>
        <w:annotationRef/>
      </w:r>
      <w:r>
        <w:t>Gambar dituliskan berututan ke bawah</w:t>
      </w:r>
    </w:p>
  </w:comment>
  <w:comment w:id="1302" w:author="nova" w:date="2019-09-02T07:46:00Z" w:initials="n">
    <w:p w14:paraId="21D889C2" w14:textId="77777777" w:rsidR="000B6C7D" w:rsidRDefault="000B6C7D" w:rsidP="0013708C">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165" w:author="nova" w:date="2019-09-02T07:46:00Z" w:initials="n">
    <w:p w14:paraId="60EFE965" w14:textId="6D3D4240" w:rsidR="000B6C7D" w:rsidRDefault="000B6C7D">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297" w:author="nova" w:date="2019-09-02T07:48:00Z" w:initials="n">
    <w:p w14:paraId="04C4780A" w14:textId="22784694" w:rsidR="000B6C7D" w:rsidRDefault="000B6C7D">
      <w:pPr>
        <w:pStyle w:val="CommentText"/>
      </w:pPr>
      <w:r>
        <w:rPr>
          <w:rStyle w:val="CommentReference"/>
        </w:rPr>
        <w:annotationRef/>
      </w:r>
      <w:r>
        <w:t xml:space="preserve">Jangan menggunakan kata hubung, </w:t>
      </w:r>
      <w:r>
        <w:rPr>
          <w:rFonts w:cs="Times New Roman"/>
          <w:lang w:val="en-ID"/>
        </w:rPr>
        <w:t>preposisi di awal paragraf. Perbaiki untuk masalah lain yang serupa</w:t>
      </w:r>
    </w:p>
  </w:comment>
  <w:comment w:id="3750" w:author="nova" w:date="2019-09-02T07:52:00Z" w:initials="n">
    <w:p w14:paraId="33DD833F" w14:textId="3B807F98" w:rsidR="000B6C7D" w:rsidRDefault="000B6C7D">
      <w:pPr>
        <w:pStyle w:val="CommentText"/>
      </w:pPr>
      <w:r>
        <w:rPr>
          <w:rStyle w:val="CommentReference"/>
        </w:rPr>
        <w:annotationRef/>
      </w:r>
      <w:r>
        <w:t>Setia</w:t>
      </w:r>
      <w:r>
        <w:rPr>
          <w:rFonts w:cs="Times New Roman"/>
          <w:lang w:val="en-ID"/>
        </w:rPr>
        <w:t>p bagian scenario Anda tulis menjelaskan namun tidak ada penjelasannya</w:t>
      </w:r>
    </w:p>
  </w:comment>
  <w:comment w:id="3776" w:author="nova" w:date="2019-09-02T07:51:00Z" w:initials="n">
    <w:p w14:paraId="6B0F824D" w14:textId="502844A0" w:rsidR="000B6C7D" w:rsidRDefault="000B6C7D">
      <w:pPr>
        <w:pStyle w:val="CommentText"/>
      </w:pPr>
      <w:r>
        <w:rPr>
          <w:rStyle w:val="CommentReference"/>
        </w:rPr>
        <w:annotationRef/>
      </w:r>
      <w:r>
        <w:t xml:space="preserve">Hindari tabel bersambung </w:t>
      </w:r>
      <w:r>
        <w:rPr>
          <w:rFonts w:cs="Times New Roman"/>
          <w:lang w:val="en-ID"/>
        </w:rPr>
        <w:t>pada halaman yang berbeda</w:t>
      </w:r>
    </w:p>
  </w:comment>
  <w:comment w:id="8619" w:author="nova" w:date="2019-09-02T07:56:00Z" w:initials="n">
    <w:p w14:paraId="18B965A7" w14:textId="4C1DB719" w:rsidR="000B6C7D" w:rsidRDefault="000B6C7D">
      <w:pPr>
        <w:pStyle w:val="CommentText"/>
      </w:pPr>
      <w:r>
        <w:rPr>
          <w:rStyle w:val="CommentReference"/>
        </w:rPr>
        <w:annotationRef/>
      </w:r>
      <w:r>
        <w:t>Gambar dituliskan berututan ke bawah</w:t>
      </w:r>
    </w:p>
  </w:comment>
  <w:comment w:id="9655" w:author="nova" w:date="2019-09-02T08:01:00Z" w:initials="n">
    <w:p w14:paraId="337E29EB" w14:textId="11CFDC79" w:rsidR="000B6C7D" w:rsidRDefault="000B6C7D">
      <w:pPr>
        <w:pStyle w:val="CommentText"/>
      </w:pPr>
      <w:r>
        <w:rPr>
          <w:rStyle w:val="CommentReference"/>
        </w:rPr>
        <w:annotationRef/>
      </w:r>
      <w:r>
        <w:t xml:space="preserve">Hasil </w:t>
      </w:r>
      <w:r>
        <w:rPr>
          <w:rFonts w:cs="Times New Roman"/>
          <w:lang w:val="en-ID"/>
        </w:rPr>
        <w:t>p</w:t>
      </w:r>
      <w:r>
        <w:t xml:space="preserve">engujiannya ditunjukkan </w:t>
      </w:r>
      <w:r>
        <w:rPr>
          <w:rFonts w:cs="Times New Roman"/>
          <w:lang w:val="en-ID"/>
        </w:rPr>
        <w:t>pada bagian ini</w:t>
      </w:r>
    </w:p>
  </w:comment>
  <w:comment w:id="9671" w:author="nova" w:date="2019-09-02T08:03:00Z" w:initials="n">
    <w:p w14:paraId="09E17E20" w14:textId="5CAE11B7" w:rsidR="000B6C7D" w:rsidRDefault="000B6C7D">
      <w:pPr>
        <w:pStyle w:val="CommentText"/>
      </w:pPr>
      <w:r>
        <w:rPr>
          <w:rStyle w:val="CommentReference"/>
        </w:rPr>
        <w:annotationRef/>
      </w:r>
      <w:r>
        <w:t>Belum ada</w:t>
      </w:r>
      <w:r>
        <w:rPr>
          <w:rFonts w:cs="Times New Roman"/>
          <w:lang w:val="en-ID"/>
        </w:rPr>
        <w:t xml:space="preserve"> pembahasannya</w:t>
      </w:r>
    </w:p>
  </w:comment>
  <w:comment w:id="9948" w:author="nova" w:date="2019-09-02T08:02:00Z" w:initials="n">
    <w:p w14:paraId="2248E610" w14:textId="468F7DFF" w:rsidR="000B6C7D" w:rsidRDefault="000B6C7D">
      <w:pPr>
        <w:pStyle w:val="CommentText"/>
      </w:pPr>
      <w:r>
        <w:rPr>
          <w:rStyle w:val="CommentReference"/>
        </w:rPr>
        <w:annotationRef/>
      </w:r>
      <w:r>
        <w:t xml:space="preserve">Hasil </w:t>
      </w:r>
      <w:r>
        <w:rPr>
          <w:rFonts w:cs="Times New Roman"/>
          <w:lang w:val="en-ID"/>
        </w:rPr>
        <w:t>pengujian diletakan di bab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EF9D1D" w15:done="0"/>
  <w15:commentEx w15:paraId="10B0ADA2" w15:done="0"/>
  <w15:commentEx w15:paraId="61694FA8" w15:done="0"/>
  <w15:commentEx w15:paraId="5D1E68B5" w15:done="0"/>
  <w15:commentEx w15:paraId="3A223D3C" w15:paraIdParent="5D1E68B5" w15:done="0"/>
  <w15:commentEx w15:paraId="3501DE6F" w15:done="0"/>
  <w15:commentEx w15:paraId="454DCC40" w15:done="0"/>
  <w15:commentEx w15:paraId="7E4336F5" w15:done="0"/>
  <w15:commentEx w15:paraId="6762A6F9" w15:done="0"/>
  <w15:commentEx w15:paraId="21D889C2" w15:done="0"/>
  <w15:commentEx w15:paraId="60EFE965" w15:done="0"/>
  <w15:commentEx w15:paraId="04C4780A" w15:done="0"/>
  <w15:commentEx w15:paraId="33DD833F" w15:done="0"/>
  <w15:commentEx w15:paraId="6B0F824D" w15:done="0"/>
  <w15:commentEx w15:paraId="18B965A7" w15:done="0"/>
  <w15:commentEx w15:paraId="337E29EB" w15:done="0"/>
  <w15:commentEx w15:paraId="09E17E20" w15:done="0"/>
  <w15:commentEx w15:paraId="2248E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F9D1D" w16cid:durableId="21399D4A"/>
  <w16cid:commentId w16cid:paraId="10B0ADA2" w16cid:durableId="21399D4B"/>
  <w16cid:commentId w16cid:paraId="61694FA8" w16cid:durableId="21399D4C"/>
  <w16cid:commentId w16cid:paraId="5D1E68B5" w16cid:durableId="21399D4D"/>
  <w16cid:commentId w16cid:paraId="3A223D3C" w16cid:durableId="21399D4E"/>
  <w16cid:commentId w16cid:paraId="34352BBE" w16cid:durableId="21399D4F"/>
  <w16cid:commentId w16cid:paraId="3501DE6F" w16cid:durableId="21399D50"/>
  <w16cid:commentId w16cid:paraId="454DCC40" w16cid:durableId="21399D51"/>
  <w16cid:commentId w16cid:paraId="7E4336F5" w16cid:durableId="21399D52"/>
  <w16cid:commentId w16cid:paraId="21D889C2" w16cid:durableId="216812FF"/>
  <w16cid:commentId w16cid:paraId="60EFE965" w16cid:durableId="21399D54"/>
  <w16cid:commentId w16cid:paraId="04C4780A" w16cid:durableId="21399D55"/>
  <w16cid:commentId w16cid:paraId="33DD833F" w16cid:durableId="21399D56"/>
  <w16cid:commentId w16cid:paraId="6B0F824D" w16cid:durableId="21399D57"/>
  <w16cid:commentId w16cid:paraId="18B965A7" w16cid:durableId="21399D58"/>
  <w16cid:commentId w16cid:paraId="337E29EB" w16cid:durableId="21399D59"/>
  <w16cid:commentId w16cid:paraId="09E17E20" w16cid:durableId="21399D5A"/>
  <w16cid:commentId w16cid:paraId="2248E610" w16cid:durableId="21399D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8845BE" w14:textId="77777777" w:rsidR="00A62EA6" w:rsidRDefault="00A62EA6" w:rsidP="00C73762">
      <w:pPr>
        <w:spacing w:after="0" w:line="240" w:lineRule="auto"/>
      </w:pPr>
      <w:r>
        <w:separator/>
      </w:r>
    </w:p>
  </w:endnote>
  <w:endnote w:type="continuationSeparator" w:id="0">
    <w:p w14:paraId="700DAEDC" w14:textId="77777777" w:rsidR="00A62EA6" w:rsidRDefault="00A62EA6"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2167B1D" w:rsidR="000B6C7D" w:rsidRDefault="000B6C7D">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0B6C7D" w:rsidRDefault="000B6C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549657"/>
      <w:docPartObj>
        <w:docPartGallery w:val="Page Numbers (Bottom of Page)"/>
        <w:docPartUnique/>
      </w:docPartObj>
    </w:sdtPr>
    <w:sdtContent>
      <w:p w14:paraId="763398B6" w14:textId="4FA85286" w:rsidR="000B6C7D" w:rsidRDefault="000B6C7D">
        <w:pPr>
          <w:pStyle w:val="Footer"/>
          <w:jc w:val="center"/>
        </w:pPr>
        <w:r>
          <w:fldChar w:fldCharType="begin"/>
        </w:r>
        <w:r>
          <w:instrText>PAGE   \* MERGEFORMAT</w:instrText>
        </w:r>
        <w:r>
          <w:fldChar w:fldCharType="separate"/>
        </w:r>
        <w:r w:rsidR="00F536EF" w:rsidRPr="00F536EF">
          <w:rPr>
            <w:noProof/>
            <w:lang w:val="id-ID"/>
          </w:rPr>
          <w:t>3</w:t>
        </w:r>
        <w:r>
          <w:fldChar w:fldCharType="end"/>
        </w:r>
      </w:p>
    </w:sdtContent>
  </w:sdt>
  <w:p w14:paraId="24BA2843" w14:textId="77777777" w:rsidR="000B6C7D" w:rsidRDefault="000B6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9E4F4F" w14:textId="77777777" w:rsidR="00A62EA6" w:rsidRDefault="00A62EA6" w:rsidP="00C73762">
      <w:pPr>
        <w:spacing w:after="0" w:line="240" w:lineRule="auto"/>
      </w:pPr>
      <w:r>
        <w:separator/>
      </w:r>
    </w:p>
  </w:footnote>
  <w:footnote w:type="continuationSeparator" w:id="0">
    <w:p w14:paraId="3BFA72B9" w14:textId="77777777" w:rsidR="00A62EA6" w:rsidRDefault="00A62EA6"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0B6C7D" w:rsidRDefault="000B6C7D">
    <w:pPr>
      <w:pStyle w:val="Header"/>
      <w:jc w:val="right"/>
    </w:pPr>
  </w:p>
  <w:p w14:paraId="2A86C341" w14:textId="77777777" w:rsidR="000B6C7D" w:rsidRDefault="000B6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71212"/>
      <w:docPartObj>
        <w:docPartGallery w:val="Page Numbers (Top of Page)"/>
        <w:docPartUnique/>
      </w:docPartObj>
    </w:sdtPr>
    <w:sdtContent>
      <w:p w14:paraId="0EAB4976" w14:textId="75BC1B69" w:rsidR="000B6C7D" w:rsidRDefault="000B6C7D">
        <w:pPr>
          <w:pStyle w:val="Header"/>
          <w:jc w:val="right"/>
        </w:pPr>
        <w:r>
          <w:fldChar w:fldCharType="begin"/>
        </w:r>
        <w:r>
          <w:instrText>PAGE   \* MERGEFORMAT</w:instrText>
        </w:r>
        <w:r>
          <w:fldChar w:fldCharType="separate"/>
        </w:r>
        <w:r w:rsidR="00882BE8" w:rsidRPr="00882BE8">
          <w:rPr>
            <w:noProof/>
            <w:lang w:val="id-ID"/>
          </w:rPr>
          <w:t>1</w:t>
        </w:r>
        <w:r>
          <w:fldChar w:fldCharType="end"/>
        </w:r>
      </w:p>
    </w:sdtContent>
  </w:sdt>
  <w:p w14:paraId="3F508280" w14:textId="77777777" w:rsidR="000B6C7D" w:rsidRDefault="000B6C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9"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0"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5"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6"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6"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9"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1"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2"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8"/>
  </w:num>
  <w:num w:numId="2">
    <w:abstractNumId w:val="20"/>
  </w:num>
  <w:num w:numId="3">
    <w:abstractNumId w:val="39"/>
  </w:num>
  <w:num w:numId="4">
    <w:abstractNumId w:val="44"/>
  </w:num>
  <w:num w:numId="5">
    <w:abstractNumId w:val="23"/>
  </w:num>
  <w:num w:numId="6">
    <w:abstractNumId w:val="32"/>
  </w:num>
  <w:num w:numId="7">
    <w:abstractNumId w:val="37"/>
  </w:num>
  <w:num w:numId="8">
    <w:abstractNumId w:val="11"/>
  </w:num>
  <w:num w:numId="9">
    <w:abstractNumId w:val="15"/>
  </w:num>
  <w:num w:numId="10">
    <w:abstractNumId w:val="61"/>
  </w:num>
  <w:num w:numId="11">
    <w:abstractNumId w:val="2"/>
  </w:num>
  <w:num w:numId="12">
    <w:abstractNumId w:val="51"/>
  </w:num>
  <w:num w:numId="13">
    <w:abstractNumId w:val="43"/>
  </w:num>
  <w:num w:numId="14">
    <w:abstractNumId w:val="28"/>
  </w:num>
  <w:num w:numId="15">
    <w:abstractNumId w:val="29"/>
  </w:num>
  <w:num w:numId="16">
    <w:abstractNumId w:val="35"/>
  </w:num>
  <w:num w:numId="17">
    <w:abstractNumId w:val="46"/>
  </w:num>
  <w:num w:numId="18">
    <w:abstractNumId w:val="18"/>
  </w:num>
  <w:num w:numId="19">
    <w:abstractNumId w:val="22"/>
  </w:num>
  <w:num w:numId="20">
    <w:abstractNumId w:val="31"/>
  </w:num>
  <w:num w:numId="21">
    <w:abstractNumId w:val="8"/>
  </w:num>
  <w:num w:numId="22">
    <w:abstractNumId w:val="47"/>
  </w:num>
  <w:num w:numId="23">
    <w:abstractNumId w:val="42"/>
  </w:num>
  <w:num w:numId="24">
    <w:abstractNumId w:val="33"/>
  </w:num>
  <w:num w:numId="25">
    <w:abstractNumId w:val="16"/>
  </w:num>
  <w:num w:numId="26">
    <w:abstractNumId w:val="40"/>
  </w:num>
  <w:num w:numId="27">
    <w:abstractNumId w:val="57"/>
  </w:num>
  <w:num w:numId="28">
    <w:abstractNumId w:val="48"/>
  </w:num>
  <w:num w:numId="29">
    <w:abstractNumId w:val="58"/>
  </w:num>
  <w:num w:numId="30">
    <w:abstractNumId w:val="59"/>
  </w:num>
  <w:num w:numId="31">
    <w:abstractNumId w:val="56"/>
  </w:num>
  <w:num w:numId="32">
    <w:abstractNumId w:val="59"/>
  </w:num>
  <w:num w:numId="33">
    <w:abstractNumId w:val="7"/>
  </w:num>
  <w:num w:numId="34">
    <w:abstractNumId w:val="50"/>
  </w:num>
  <w:num w:numId="35">
    <w:abstractNumId w:val="54"/>
  </w:num>
  <w:num w:numId="36">
    <w:abstractNumId w:val="63"/>
  </w:num>
  <w:num w:numId="37">
    <w:abstractNumId w:val="55"/>
  </w:num>
  <w:num w:numId="38">
    <w:abstractNumId w:val="49"/>
  </w:num>
  <w:num w:numId="39">
    <w:abstractNumId w:val="59"/>
  </w:num>
  <w:num w:numId="40">
    <w:abstractNumId w:val="3"/>
  </w:num>
  <w:num w:numId="41">
    <w:abstractNumId w:val="30"/>
  </w:num>
  <w:num w:numId="42">
    <w:abstractNumId w:val="14"/>
  </w:num>
  <w:num w:numId="43">
    <w:abstractNumId w:val="21"/>
  </w:num>
  <w:num w:numId="44">
    <w:abstractNumId w:val="52"/>
  </w:num>
  <w:num w:numId="45">
    <w:abstractNumId w:val="36"/>
  </w:num>
  <w:num w:numId="46">
    <w:abstractNumId w:val="25"/>
  </w:num>
  <w:num w:numId="47">
    <w:abstractNumId w:val="59"/>
  </w:num>
  <w:num w:numId="48">
    <w:abstractNumId w:val="6"/>
  </w:num>
  <w:num w:numId="49">
    <w:abstractNumId w:val="5"/>
  </w:num>
  <w:num w:numId="50">
    <w:abstractNumId w:val="0"/>
  </w:num>
  <w:num w:numId="51">
    <w:abstractNumId w:val="26"/>
  </w:num>
  <w:num w:numId="52">
    <w:abstractNumId w:val="53"/>
  </w:num>
  <w:num w:numId="53">
    <w:abstractNumId w:val="41"/>
  </w:num>
  <w:num w:numId="54">
    <w:abstractNumId w:val="62"/>
  </w:num>
  <w:num w:numId="55">
    <w:abstractNumId w:val="27"/>
  </w:num>
  <w:num w:numId="56">
    <w:abstractNumId w:val="12"/>
  </w:num>
  <w:num w:numId="57">
    <w:abstractNumId w:val="1"/>
  </w:num>
  <w:num w:numId="58">
    <w:abstractNumId w:val="13"/>
  </w:num>
  <w:num w:numId="59">
    <w:abstractNumId w:val="24"/>
  </w:num>
  <w:num w:numId="60">
    <w:abstractNumId w:val="45"/>
  </w:num>
  <w:num w:numId="61">
    <w:abstractNumId w:val="9"/>
  </w:num>
  <w:num w:numId="62">
    <w:abstractNumId w:val="34"/>
  </w:num>
  <w:num w:numId="63">
    <w:abstractNumId w:val="60"/>
  </w:num>
  <w:num w:numId="64">
    <w:abstractNumId w:val="19"/>
  </w:num>
  <w:num w:numId="65">
    <w:abstractNumId w:val="17"/>
  </w:num>
  <w:num w:numId="66">
    <w:abstractNumId w:val="4"/>
  </w:num>
  <w:num w:numId="67">
    <w:abstractNumId w:val="10"/>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nova">
    <w15:presenceInfo w15:providerId="None" w15:userId="nova"/>
  </w15:person>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136F5"/>
    <w:rsid w:val="0001598D"/>
    <w:rsid w:val="00016CE0"/>
    <w:rsid w:val="00020359"/>
    <w:rsid w:val="0003123B"/>
    <w:rsid w:val="000367FF"/>
    <w:rsid w:val="000407AE"/>
    <w:rsid w:val="000415E7"/>
    <w:rsid w:val="00043E39"/>
    <w:rsid w:val="0004502D"/>
    <w:rsid w:val="0004599B"/>
    <w:rsid w:val="00052DF0"/>
    <w:rsid w:val="00053194"/>
    <w:rsid w:val="000576E9"/>
    <w:rsid w:val="0006605A"/>
    <w:rsid w:val="00072423"/>
    <w:rsid w:val="00073F30"/>
    <w:rsid w:val="00075563"/>
    <w:rsid w:val="000832F7"/>
    <w:rsid w:val="0008520D"/>
    <w:rsid w:val="0008725A"/>
    <w:rsid w:val="00096B3D"/>
    <w:rsid w:val="00096E50"/>
    <w:rsid w:val="000A0551"/>
    <w:rsid w:val="000A37BA"/>
    <w:rsid w:val="000B0472"/>
    <w:rsid w:val="000B0559"/>
    <w:rsid w:val="000B28A5"/>
    <w:rsid w:val="000B320D"/>
    <w:rsid w:val="000B5792"/>
    <w:rsid w:val="000B6C7D"/>
    <w:rsid w:val="000C0D29"/>
    <w:rsid w:val="000C1C1F"/>
    <w:rsid w:val="000C2732"/>
    <w:rsid w:val="000C585D"/>
    <w:rsid w:val="000C5A5C"/>
    <w:rsid w:val="000E16AC"/>
    <w:rsid w:val="000E2741"/>
    <w:rsid w:val="000E3477"/>
    <w:rsid w:val="000E3957"/>
    <w:rsid w:val="000E39A9"/>
    <w:rsid w:val="000E3C4A"/>
    <w:rsid w:val="000E61BE"/>
    <w:rsid w:val="000E6B92"/>
    <w:rsid w:val="000F533C"/>
    <w:rsid w:val="000F66F0"/>
    <w:rsid w:val="000F79E6"/>
    <w:rsid w:val="00101292"/>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03A"/>
    <w:rsid w:val="00250E9E"/>
    <w:rsid w:val="002518E7"/>
    <w:rsid w:val="00252E06"/>
    <w:rsid w:val="00254DFC"/>
    <w:rsid w:val="002551D5"/>
    <w:rsid w:val="00255C45"/>
    <w:rsid w:val="002566FE"/>
    <w:rsid w:val="00257100"/>
    <w:rsid w:val="002617D0"/>
    <w:rsid w:val="0026356A"/>
    <w:rsid w:val="00264191"/>
    <w:rsid w:val="002660F1"/>
    <w:rsid w:val="00271F0E"/>
    <w:rsid w:val="00275E16"/>
    <w:rsid w:val="00285BD2"/>
    <w:rsid w:val="0028730B"/>
    <w:rsid w:val="002931AA"/>
    <w:rsid w:val="00294796"/>
    <w:rsid w:val="00295B35"/>
    <w:rsid w:val="00295D9E"/>
    <w:rsid w:val="00297209"/>
    <w:rsid w:val="00297666"/>
    <w:rsid w:val="002A5337"/>
    <w:rsid w:val="002B0286"/>
    <w:rsid w:val="002B0652"/>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2F27DB"/>
    <w:rsid w:val="00307896"/>
    <w:rsid w:val="00310DF9"/>
    <w:rsid w:val="00311315"/>
    <w:rsid w:val="00311F88"/>
    <w:rsid w:val="003138CC"/>
    <w:rsid w:val="00314CFB"/>
    <w:rsid w:val="00314DA2"/>
    <w:rsid w:val="003163C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953F7"/>
    <w:rsid w:val="003A1AE2"/>
    <w:rsid w:val="003A26D7"/>
    <w:rsid w:val="003A63F2"/>
    <w:rsid w:val="003A66A3"/>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3BDD"/>
    <w:rsid w:val="00463E96"/>
    <w:rsid w:val="004643D5"/>
    <w:rsid w:val="0046629A"/>
    <w:rsid w:val="00470091"/>
    <w:rsid w:val="00472698"/>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70E7"/>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5176C"/>
    <w:rsid w:val="00554416"/>
    <w:rsid w:val="005555BB"/>
    <w:rsid w:val="0056028A"/>
    <w:rsid w:val="00563AB7"/>
    <w:rsid w:val="00563ED3"/>
    <w:rsid w:val="005721E2"/>
    <w:rsid w:val="00575C62"/>
    <w:rsid w:val="00575E3A"/>
    <w:rsid w:val="005848C2"/>
    <w:rsid w:val="00587352"/>
    <w:rsid w:val="00590788"/>
    <w:rsid w:val="005970B3"/>
    <w:rsid w:val="005A46E0"/>
    <w:rsid w:val="005A46EA"/>
    <w:rsid w:val="005B54A3"/>
    <w:rsid w:val="005B7443"/>
    <w:rsid w:val="005C189E"/>
    <w:rsid w:val="005C28E6"/>
    <w:rsid w:val="005C3A7F"/>
    <w:rsid w:val="005C3CB5"/>
    <w:rsid w:val="005C3E6F"/>
    <w:rsid w:val="005C4377"/>
    <w:rsid w:val="005C66E4"/>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406B"/>
    <w:rsid w:val="007700B3"/>
    <w:rsid w:val="007701AC"/>
    <w:rsid w:val="007705DF"/>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689A"/>
    <w:rsid w:val="007C19E6"/>
    <w:rsid w:val="007C390D"/>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625D6"/>
    <w:rsid w:val="00862D1F"/>
    <w:rsid w:val="00865562"/>
    <w:rsid w:val="00872B65"/>
    <w:rsid w:val="008763A9"/>
    <w:rsid w:val="008804DD"/>
    <w:rsid w:val="008825DF"/>
    <w:rsid w:val="00882BE8"/>
    <w:rsid w:val="0088505E"/>
    <w:rsid w:val="00885ECE"/>
    <w:rsid w:val="00886455"/>
    <w:rsid w:val="00891B39"/>
    <w:rsid w:val="00893A47"/>
    <w:rsid w:val="00894835"/>
    <w:rsid w:val="00895305"/>
    <w:rsid w:val="008955CA"/>
    <w:rsid w:val="00895EE8"/>
    <w:rsid w:val="0089714F"/>
    <w:rsid w:val="008A1FF5"/>
    <w:rsid w:val="008A3658"/>
    <w:rsid w:val="008A4F0B"/>
    <w:rsid w:val="008A5DE6"/>
    <w:rsid w:val="008B0489"/>
    <w:rsid w:val="008B097C"/>
    <w:rsid w:val="008B0F9A"/>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241A1"/>
    <w:rsid w:val="00926E1F"/>
    <w:rsid w:val="00927BA7"/>
    <w:rsid w:val="009360AD"/>
    <w:rsid w:val="009408CA"/>
    <w:rsid w:val="00940F1A"/>
    <w:rsid w:val="00953A27"/>
    <w:rsid w:val="00961AD9"/>
    <w:rsid w:val="00966745"/>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10812"/>
    <w:rsid w:val="00A12721"/>
    <w:rsid w:val="00A12BFC"/>
    <w:rsid w:val="00A12C2B"/>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84083"/>
    <w:rsid w:val="00A86A5B"/>
    <w:rsid w:val="00A91A91"/>
    <w:rsid w:val="00A95C8B"/>
    <w:rsid w:val="00A96857"/>
    <w:rsid w:val="00A96BFC"/>
    <w:rsid w:val="00A97260"/>
    <w:rsid w:val="00AA10BA"/>
    <w:rsid w:val="00AA4E15"/>
    <w:rsid w:val="00AA6E54"/>
    <w:rsid w:val="00AB49DB"/>
    <w:rsid w:val="00AB4B73"/>
    <w:rsid w:val="00AC425D"/>
    <w:rsid w:val="00AC6851"/>
    <w:rsid w:val="00AD4169"/>
    <w:rsid w:val="00AD5611"/>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F61"/>
    <w:rsid w:val="00BD6443"/>
    <w:rsid w:val="00BD6E77"/>
    <w:rsid w:val="00BD710F"/>
    <w:rsid w:val="00BE174C"/>
    <w:rsid w:val="00BE1C9E"/>
    <w:rsid w:val="00BE3A88"/>
    <w:rsid w:val="00BE46F2"/>
    <w:rsid w:val="00C01F28"/>
    <w:rsid w:val="00C062DB"/>
    <w:rsid w:val="00C06A74"/>
    <w:rsid w:val="00C06B84"/>
    <w:rsid w:val="00C10DCF"/>
    <w:rsid w:val="00C14E01"/>
    <w:rsid w:val="00C23033"/>
    <w:rsid w:val="00C2770C"/>
    <w:rsid w:val="00C32913"/>
    <w:rsid w:val="00C34A29"/>
    <w:rsid w:val="00C36F3B"/>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86B45"/>
    <w:rsid w:val="00C9053F"/>
    <w:rsid w:val="00C91793"/>
    <w:rsid w:val="00C96164"/>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5432F"/>
    <w:rsid w:val="00D66FBD"/>
    <w:rsid w:val="00D67671"/>
    <w:rsid w:val="00D73786"/>
    <w:rsid w:val="00D74961"/>
    <w:rsid w:val="00D8347D"/>
    <w:rsid w:val="00D843D1"/>
    <w:rsid w:val="00D84783"/>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3971"/>
    <w:rsid w:val="00DD7B26"/>
    <w:rsid w:val="00DE0E45"/>
    <w:rsid w:val="00DE6985"/>
    <w:rsid w:val="00DF60D0"/>
    <w:rsid w:val="00E00A3D"/>
    <w:rsid w:val="00E00C64"/>
    <w:rsid w:val="00E00CD5"/>
    <w:rsid w:val="00E01F78"/>
    <w:rsid w:val="00E03988"/>
    <w:rsid w:val="00E07971"/>
    <w:rsid w:val="00E104C3"/>
    <w:rsid w:val="00E10EF9"/>
    <w:rsid w:val="00E10F22"/>
    <w:rsid w:val="00E11206"/>
    <w:rsid w:val="00E1397D"/>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796E"/>
    <w:rsid w:val="00E6085C"/>
    <w:rsid w:val="00E60B35"/>
    <w:rsid w:val="00E61043"/>
    <w:rsid w:val="00E62E11"/>
    <w:rsid w:val="00E649FA"/>
    <w:rsid w:val="00E65FC6"/>
    <w:rsid w:val="00E719A7"/>
    <w:rsid w:val="00E743E0"/>
    <w:rsid w:val="00E75BB9"/>
    <w:rsid w:val="00E83134"/>
    <w:rsid w:val="00E834B8"/>
    <w:rsid w:val="00E86F10"/>
    <w:rsid w:val="00E93743"/>
    <w:rsid w:val="00E943F0"/>
    <w:rsid w:val="00E94E35"/>
    <w:rsid w:val="00E97240"/>
    <w:rsid w:val="00EA01DF"/>
    <w:rsid w:val="00EA179E"/>
    <w:rsid w:val="00EA3532"/>
    <w:rsid w:val="00EB277E"/>
    <w:rsid w:val="00EB28DF"/>
    <w:rsid w:val="00EB2BFE"/>
    <w:rsid w:val="00EB4835"/>
    <w:rsid w:val="00EB6254"/>
    <w:rsid w:val="00EB766A"/>
    <w:rsid w:val="00EC39E5"/>
    <w:rsid w:val="00EC6521"/>
    <w:rsid w:val="00EC75C6"/>
    <w:rsid w:val="00ED1520"/>
    <w:rsid w:val="00ED3CFE"/>
    <w:rsid w:val="00ED7D8B"/>
    <w:rsid w:val="00EE16C5"/>
    <w:rsid w:val="00EE2618"/>
    <w:rsid w:val="00EE2A4C"/>
    <w:rsid w:val="00EE37F7"/>
    <w:rsid w:val="00EE7610"/>
    <w:rsid w:val="00EE7827"/>
    <w:rsid w:val="00EE7D0E"/>
    <w:rsid w:val="00EF6560"/>
    <w:rsid w:val="00EF6E89"/>
    <w:rsid w:val="00F0029C"/>
    <w:rsid w:val="00F05E15"/>
    <w:rsid w:val="00F05FF7"/>
    <w:rsid w:val="00F10288"/>
    <w:rsid w:val="00F11B9C"/>
    <w:rsid w:val="00F130AC"/>
    <w:rsid w:val="00F143B7"/>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A17"/>
    <w:rsid w:val="00F63116"/>
    <w:rsid w:val="00F6691D"/>
    <w:rsid w:val="00F66961"/>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97A15"/>
    <w:rsid w:val="00FA0809"/>
    <w:rsid w:val="00FA3D21"/>
    <w:rsid w:val="00FA62BF"/>
    <w:rsid w:val="00FB0668"/>
    <w:rsid w:val="00FB65E8"/>
    <w:rsid w:val="00FB7676"/>
    <w:rsid w:val="00FC0EAE"/>
    <w:rsid w:val="00FC3496"/>
    <w:rsid w:val="00FD100C"/>
    <w:rsid w:val="00FD2DC0"/>
    <w:rsid w:val="00FD3BC6"/>
    <w:rsid w:val="00FD4277"/>
    <w:rsid w:val="00FD5629"/>
    <w:rsid w:val="00FD5E5B"/>
    <w:rsid w:val="00FE131A"/>
    <w:rsid w:val="00FE45D6"/>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0.jpg"/><Relationship Id="rId21" Type="http://schemas.openxmlformats.org/officeDocument/2006/relationships/header" Target="header2.xm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1.emf"/><Relationship Id="rId89" Type="http://schemas.openxmlformats.org/officeDocument/2006/relationships/package" Target="embeddings/Microsoft_Visio_Drawing15.vsdx"/><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yperlink" Target="file:///C:\xampp\htdocs\websolar\041119%20SKRIPSI%20Nila%20.docx" TargetMode="External"/><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5.emf"/><Relationship Id="rId74" Type="http://schemas.openxmlformats.org/officeDocument/2006/relationships/image" Target="media/image46.emf"/><Relationship Id="rId79" Type="http://schemas.openxmlformats.org/officeDocument/2006/relationships/package" Target="embeddings/Microsoft_Visio_Drawing10.vsdx"/><Relationship Id="rId102" Type="http://schemas.openxmlformats.org/officeDocument/2006/relationships/image" Target="media/image65.png"/><Relationship Id="rId123" Type="http://schemas.openxmlformats.org/officeDocument/2006/relationships/image" Target="media/image86.jp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image" Target="media/image58.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package" Target="embeddings/Microsoft_Visio_Drawing5.vsdx"/><Relationship Id="rId113" Type="http://schemas.openxmlformats.org/officeDocument/2006/relationships/image" Target="media/image76.png"/><Relationship Id="rId118" Type="http://schemas.openxmlformats.org/officeDocument/2006/relationships/image" Target="media/image81.jp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emf"/><Relationship Id="rId85" Type="http://schemas.openxmlformats.org/officeDocument/2006/relationships/package" Target="embeddings/Microsoft_Visio_Drawing13.vsdx"/><Relationship Id="rId150" Type="http://schemas.microsoft.com/office/2011/relationships/people" Target="people.xml"/><Relationship Id="rId12" Type="http://schemas.openxmlformats.org/officeDocument/2006/relationships/hyperlink" Target="file:///C:\xampp\htdocs\websolar\041119%20SKRIPSI%20Nila%20.docx" TargetMode="External"/><Relationship Id="rId17" Type="http://schemas.openxmlformats.org/officeDocument/2006/relationships/hyperlink" Target="file:///C:\xampp\htdocs\websolar\041119%20SKRIPSI%20Nila%20.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package" Target="embeddings/Microsoft_Visio_Drawing3.vsdx"/><Relationship Id="rId67" Type="http://schemas.openxmlformats.org/officeDocument/2006/relationships/package" Target="embeddings/Microsoft_Visio_Drawing4.vsdx"/><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jpg"/><Relationship Id="rId124" Type="http://schemas.openxmlformats.org/officeDocument/2006/relationships/image" Target="media/image87.jpg"/><Relationship Id="rId129" Type="http://schemas.openxmlformats.org/officeDocument/2006/relationships/image" Target="media/image92.png"/><Relationship Id="rId137" Type="http://schemas.openxmlformats.org/officeDocument/2006/relationships/image" Target="media/image100.png"/><Relationship Id="rId20" Type="http://schemas.microsoft.com/office/2011/relationships/commentsExtended" Target="commentsExtended.xml"/><Relationship Id="rId41" Type="http://schemas.openxmlformats.org/officeDocument/2006/relationships/image" Target="media/image21.png"/><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4.emf"/><Relationship Id="rId75" Type="http://schemas.openxmlformats.org/officeDocument/2006/relationships/package" Target="embeddings/Microsoft_Visio_Drawing8.vsdx"/><Relationship Id="rId83" Type="http://schemas.openxmlformats.org/officeDocument/2006/relationships/package" Target="embeddings/Microsoft_Visio_Drawing12.vsdx"/><Relationship Id="rId88" Type="http://schemas.openxmlformats.org/officeDocument/2006/relationships/image" Target="media/image53.emf"/><Relationship Id="rId91" Type="http://schemas.openxmlformats.org/officeDocument/2006/relationships/package" Target="embeddings/Microsoft_Visio_Drawing16.vsdx"/><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websolar\041119%20SKRIPSI%20Nila%20.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emf"/><Relationship Id="rId57" Type="http://schemas.openxmlformats.org/officeDocument/2006/relationships/image" Target="media/image34.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package" Target="embeddings/Microsoft_Visio_Drawing1.vsdx"/><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package" Target="embeddings/Microsoft_Visio_Drawing7.vsdx"/><Relationship Id="rId78" Type="http://schemas.openxmlformats.org/officeDocument/2006/relationships/image" Target="media/image48.emf"/><Relationship Id="rId81" Type="http://schemas.openxmlformats.org/officeDocument/2006/relationships/package" Target="embeddings/Microsoft_Visio_Drawing11.vsdx"/><Relationship Id="rId86" Type="http://schemas.openxmlformats.org/officeDocument/2006/relationships/image" Target="media/image52.emf"/><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jp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package" Target="embeddings/Microsoft_Visio_Drawing1317.vsdx"/><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xampp\htdocs\websolar\041119%20SKRIPSI%20Nila%20.docx" TargetMode="External"/><Relationship Id="rId18" Type="http://schemas.openxmlformats.org/officeDocument/2006/relationships/hyperlink" Target="file:///C:\xampp\htdocs\websolar\041119%20SKRIPSI%20Nila%20.docx" TargetMode="External"/><Relationship Id="rId39" Type="http://schemas.openxmlformats.org/officeDocument/2006/relationships/image" Target="media/image19.png"/><Relationship Id="rId109" Type="http://schemas.openxmlformats.org/officeDocument/2006/relationships/image" Target="media/image72.jpeg"/><Relationship Id="rId34" Type="http://schemas.openxmlformats.org/officeDocument/2006/relationships/image" Target="media/image14.png"/><Relationship Id="rId50" Type="http://schemas.openxmlformats.org/officeDocument/2006/relationships/package" Target="embeddings/Microsoft_Visio_Drawing.vsdx"/><Relationship Id="rId55" Type="http://schemas.openxmlformats.org/officeDocument/2006/relationships/package" Target="embeddings/Microsoft_Visio_Drawing2.vsdx"/><Relationship Id="rId76" Type="http://schemas.openxmlformats.org/officeDocument/2006/relationships/image" Target="media/image47.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jp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package" Target="embeddings/Microsoft_Visio_Drawing6.vsdx"/><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emf"/><Relationship Id="rId87" Type="http://schemas.openxmlformats.org/officeDocument/2006/relationships/package" Target="embeddings/Microsoft_Visio_Drawing14.vsdx"/><Relationship Id="rId110" Type="http://schemas.openxmlformats.org/officeDocument/2006/relationships/image" Target="media/image73.jpeg"/><Relationship Id="rId115" Type="http://schemas.openxmlformats.org/officeDocument/2006/relationships/image" Target="media/image78.jp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7.png"/><Relationship Id="rId82" Type="http://schemas.openxmlformats.org/officeDocument/2006/relationships/image" Target="media/image50.emf"/><Relationship Id="rId152" Type="http://schemas.microsoft.com/office/2016/09/relationships/commentsIds" Target="commentsIds.xml"/><Relationship Id="rId19" Type="http://schemas.openxmlformats.org/officeDocument/2006/relationships/comments" Target="comments.xml"/><Relationship Id="rId14" Type="http://schemas.openxmlformats.org/officeDocument/2006/relationships/hyperlink" Target="file:///C:\xampp\htdocs\websolar\041119%20SKRIPSI%20Nila%20.docx" TargetMode="Externa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package" Target="embeddings/Microsoft_Visio_Drawing9.vsdx"/><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emf"/><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5.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jpg"/><Relationship Id="rId142" Type="http://schemas.openxmlformats.org/officeDocument/2006/relationships/image" Target="media/image10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EC6EFF63-1EB0-420E-AE92-1A0621F8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29888</Words>
  <Characters>170364</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3</cp:revision>
  <cp:lastPrinted>2019-05-29T06:53:00Z</cp:lastPrinted>
  <dcterms:created xsi:type="dcterms:W3CDTF">2019-11-05T14:04:00Z</dcterms:created>
  <dcterms:modified xsi:type="dcterms:W3CDTF">2019-11-05T14:04:00Z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